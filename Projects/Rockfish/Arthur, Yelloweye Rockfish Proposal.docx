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57AB30" w14:textId="118FC450" w:rsidR="00C14963" w:rsidRPr="00B24C8C" w:rsidRDefault="00C14963" w:rsidP="00C14963">
      <w:pPr>
        <w:spacing w:before="240" w:line="240" w:lineRule="auto"/>
        <w:jc w:val="center"/>
        <w:rPr>
          <w:rFonts w:ascii="Times New Roman" w:eastAsia="Times New Roman" w:hAnsi="Times New Roman" w:cs="Times New Roman"/>
          <w:sz w:val="24"/>
          <w:szCs w:val="24"/>
        </w:rPr>
      </w:pPr>
      <w:r w:rsidRPr="00B24C8C">
        <w:rPr>
          <w:rFonts w:ascii="Times New Roman" w:eastAsia="Times New Roman" w:hAnsi="Times New Roman" w:cs="Times New Roman"/>
          <w:sz w:val="24"/>
          <w:szCs w:val="24"/>
        </w:rPr>
        <w:t>PROJECT STUDY PLAN</w:t>
      </w:r>
    </w:p>
    <w:p w14:paraId="7B4F36DC" w14:textId="77777777" w:rsidR="00C14963" w:rsidRPr="00B24C8C" w:rsidRDefault="00C14963" w:rsidP="00C14963">
      <w:pPr>
        <w:spacing w:before="240" w:line="240" w:lineRule="auto"/>
        <w:jc w:val="center"/>
        <w:rPr>
          <w:rFonts w:ascii="Times New Roman" w:eastAsia="Times New Roman" w:hAnsi="Times New Roman" w:cs="Times New Roman"/>
          <w:sz w:val="24"/>
          <w:szCs w:val="24"/>
        </w:rPr>
      </w:pPr>
    </w:p>
    <w:p w14:paraId="5F34600E" w14:textId="6E03A046" w:rsidR="005062D7" w:rsidRDefault="00C14963" w:rsidP="005062D7">
      <w:pPr>
        <w:spacing w:after="0" w:line="240" w:lineRule="auto"/>
        <w:jc w:val="center"/>
        <w:rPr>
          <w:rFonts w:ascii="Times New Roman" w:eastAsia="Cambria" w:hAnsi="Times New Roman" w:cs="Times New Roman"/>
          <w:bCs/>
          <w:sz w:val="24"/>
          <w:szCs w:val="24"/>
        </w:rPr>
      </w:pPr>
      <w:r w:rsidRPr="005062D7">
        <w:rPr>
          <w:rFonts w:ascii="Times New Roman" w:eastAsia="Cambria" w:hAnsi="Times New Roman" w:cs="Times New Roman"/>
          <w:bCs/>
          <w:sz w:val="24"/>
          <w:szCs w:val="24"/>
        </w:rPr>
        <w:t xml:space="preserve">Reproductive </w:t>
      </w:r>
      <w:r w:rsidR="0013720D">
        <w:rPr>
          <w:rFonts w:ascii="Times New Roman" w:eastAsia="Cambria" w:hAnsi="Times New Roman" w:cs="Times New Roman"/>
          <w:bCs/>
          <w:sz w:val="24"/>
          <w:szCs w:val="24"/>
        </w:rPr>
        <w:t>Life History</w:t>
      </w:r>
      <w:r w:rsidR="0013720D" w:rsidRPr="005062D7">
        <w:rPr>
          <w:rFonts w:ascii="Times New Roman" w:eastAsia="Cambria" w:hAnsi="Times New Roman" w:cs="Times New Roman"/>
          <w:bCs/>
          <w:sz w:val="24"/>
          <w:szCs w:val="24"/>
        </w:rPr>
        <w:t xml:space="preserve"> </w:t>
      </w:r>
      <w:r w:rsidRPr="005062D7">
        <w:rPr>
          <w:rFonts w:ascii="Times New Roman" w:eastAsia="Cambria" w:hAnsi="Times New Roman" w:cs="Times New Roman"/>
          <w:bCs/>
          <w:sz w:val="24"/>
          <w:szCs w:val="24"/>
        </w:rPr>
        <w:t xml:space="preserve">and </w:t>
      </w:r>
      <w:r w:rsidR="0013720D">
        <w:rPr>
          <w:rFonts w:ascii="Times New Roman" w:eastAsia="Cambria" w:hAnsi="Times New Roman" w:cs="Times New Roman"/>
          <w:bCs/>
          <w:sz w:val="24"/>
          <w:szCs w:val="24"/>
        </w:rPr>
        <w:t xml:space="preserve">Spawning Potential </w:t>
      </w:r>
      <w:r w:rsidR="005062D7" w:rsidRPr="005062D7">
        <w:rPr>
          <w:rFonts w:ascii="Times New Roman" w:eastAsia="Cambria" w:hAnsi="Times New Roman" w:cs="Times New Roman"/>
          <w:bCs/>
          <w:sz w:val="24"/>
          <w:szCs w:val="24"/>
        </w:rPr>
        <w:t xml:space="preserve">Modeling </w:t>
      </w:r>
      <w:r w:rsidRPr="005062D7">
        <w:rPr>
          <w:rFonts w:ascii="Times New Roman" w:eastAsia="Cambria" w:hAnsi="Times New Roman" w:cs="Times New Roman"/>
          <w:bCs/>
          <w:sz w:val="24"/>
          <w:szCs w:val="24"/>
        </w:rPr>
        <w:t>of Yelloweye Rockfish</w:t>
      </w:r>
    </w:p>
    <w:p w14:paraId="6561A766" w14:textId="740782DD" w:rsidR="00C14963" w:rsidRPr="005062D7" w:rsidRDefault="00C14963" w:rsidP="005062D7">
      <w:pPr>
        <w:spacing w:after="0" w:line="240" w:lineRule="auto"/>
        <w:jc w:val="center"/>
        <w:rPr>
          <w:rFonts w:ascii="Times New Roman" w:eastAsia="Cambria" w:hAnsi="Times New Roman" w:cs="Times New Roman"/>
          <w:bCs/>
          <w:sz w:val="24"/>
          <w:szCs w:val="24"/>
        </w:rPr>
      </w:pPr>
      <w:r w:rsidRPr="005062D7">
        <w:rPr>
          <w:rFonts w:ascii="Times New Roman" w:eastAsia="Cambria" w:hAnsi="Times New Roman" w:cs="Times New Roman"/>
          <w:bCs/>
          <w:sz w:val="24"/>
          <w:szCs w:val="24"/>
        </w:rPr>
        <w:t xml:space="preserve"> (</w:t>
      </w:r>
      <w:r w:rsidRPr="005062D7">
        <w:rPr>
          <w:rFonts w:ascii="Times New Roman" w:eastAsia="Cambria" w:hAnsi="Times New Roman" w:cs="Times New Roman"/>
          <w:bCs/>
          <w:i/>
          <w:sz w:val="24"/>
          <w:szCs w:val="24"/>
        </w:rPr>
        <w:t>Sebastes ruberrimus</w:t>
      </w:r>
      <w:r w:rsidRPr="005062D7">
        <w:rPr>
          <w:rFonts w:ascii="Times New Roman" w:eastAsia="Cambria" w:hAnsi="Times New Roman" w:cs="Times New Roman"/>
          <w:bCs/>
          <w:sz w:val="24"/>
          <w:szCs w:val="24"/>
        </w:rPr>
        <w:t>) in Prince William Sound</w:t>
      </w:r>
      <w:r w:rsidR="005062D7">
        <w:rPr>
          <w:rFonts w:ascii="Times New Roman" w:eastAsia="Cambria" w:hAnsi="Times New Roman" w:cs="Times New Roman"/>
          <w:bCs/>
          <w:sz w:val="24"/>
          <w:szCs w:val="24"/>
        </w:rPr>
        <w:t xml:space="preserve"> </w:t>
      </w:r>
      <w:r w:rsidR="005062D7" w:rsidRPr="005062D7">
        <w:rPr>
          <w:rFonts w:ascii="Times New Roman" w:eastAsia="Cambria" w:hAnsi="Times New Roman" w:cs="Times New Roman"/>
          <w:bCs/>
          <w:sz w:val="24"/>
          <w:szCs w:val="24"/>
        </w:rPr>
        <w:t>and the Northern Gulf of Alaska</w:t>
      </w:r>
    </w:p>
    <w:p w14:paraId="6E5FE8CA" w14:textId="77777777" w:rsidR="00C14963" w:rsidRPr="00B24C8C" w:rsidRDefault="00C14963" w:rsidP="00C14963">
      <w:pPr>
        <w:spacing w:after="0" w:line="240" w:lineRule="auto"/>
        <w:rPr>
          <w:rFonts w:ascii="Times New Roman" w:eastAsia="Cambria" w:hAnsi="Times New Roman" w:cs="Times New Roman"/>
          <w:bCs/>
          <w:sz w:val="24"/>
          <w:szCs w:val="24"/>
        </w:rPr>
      </w:pPr>
    </w:p>
    <w:p w14:paraId="70728D6F" w14:textId="77777777" w:rsidR="00C14963" w:rsidRDefault="00C14963" w:rsidP="00C14963">
      <w:pPr>
        <w:spacing w:before="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Donald E. Arthur III</w:t>
      </w:r>
    </w:p>
    <w:p w14:paraId="75A8C57F" w14:textId="77777777" w:rsidR="00C14963" w:rsidRPr="00B24C8C" w:rsidRDefault="00C14963" w:rsidP="00C14963">
      <w:pPr>
        <w:spacing w:before="240" w:line="240" w:lineRule="auto"/>
        <w:jc w:val="center"/>
        <w:rPr>
          <w:rFonts w:ascii="Times New Roman" w:eastAsia="Times New Roman" w:hAnsi="Times New Roman" w:cs="Times New Roman"/>
          <w:sz w:val="24"/>
          <w:szCs w:val="24"/>
        </w:rPr>
      </w:pPr>
    </w:p>
    <w:p w14:paraId="66AD81CF" w14:textId="550E24A0" w:rsidR="00C14963" w:rsidRPr="002178F4" w:rsidRDefault="00C14963" w:rsidP="00C14963">
      <w:pPr>
        <w:spacing w:before="240" w:line="240" w:lineRule="auto"/>
        <w:jc w:val="center"/>
        <w:rPr>
          <w:rFonts w:ascii="Times New Roman" w:eastAsia="Times New Roman" w:hAnsi="Times New Roman" w:cs="Times New Roman"/>
          <w:sz w:val="24"/>
          <w:szCs w:val="24"/>
        </w:rPr>
      </w:pPr>
      <w:r w:rsidRPr="002178F4">
        <w:rPr>
          <w:rFonts w:ascii="Times New Roman" w:eastAsia="Times New Roman" w:hAnsi="Times New Roman" w:cs="Times New Roman"/>
          <w:sz w:val="24"/>
          <w:szCs w:val="24"/>
        </w:rPr>
        <w:t>Graduate Research Assistant</w:t>
      </w:r>
    </w:p>
    <w:p w14:paraId="76E52B62" w14:textId="77777777" w:rsidR="00C14963" w:rsidRPr="002178F4" w:rsidRDefault="00C14963" w:rsidP="00C14963">
      <w:pPr>
        <w:spacing w:before="240" w:line="240" w:lineRule="auto"/>
        <w:jc w:val="center"/>
        <w:rPr>
          <w:rFonts w:ascii="Times New Roman" w:eastAsia="Times New Roman" w:hAnsi="Times New Roman" w:cs="Times New Roman"/>
          <w:sz w:val="24"/>
          <w:szCs w:val="24"/>
        </w:rPr>
      </w:pPr>
      <w:r w:rsidRPr="002178F4">
        <w:rPr>
          <w:rFonts w:ascii="Times New Roman" w:eastAsia="Times New Roman" w:hAnsi="Times New Roman" w:cs="Times New Roman"/>
          <w:sz w:val="24"/>
          <w:szCs w:val="24"/>
        </w:rPr>
        <w:t>College of Fisheries and Ocean Sciences (CFOS)</w:t>
      </w:r>
    </w:p>
    <w:p w14:paraId="50BE3C85" w14:textId="77777777" w:rsidR="00C14963" w:rsidRDefault="00C14963" w:rsidP="00C14963">
      <w:pPr>
        <w:spacing w:before="240" w:line="240" w:lineRule="auto"/>
        <w:jc w:val="center"/>
        <w:rPr>
          <w:rFonts w:ascii="Times New Roman" w:eastAsia="Times New Roman" w:hAnsi="Times New Roman" w:cs="Times New Roman"/>
          <w:sz w:val="24"/>
          <w:szCs w:val="24"/>
        </w:rPr>
      </w:pPr>
      <w:r w:rsidRPr="002178F4">
        <w:rPr>
          <w:rFonts w:ascii="Times New Roman" w:eastAsia="Times New Roman" w:hAnsi="Times New Roman" w:cs="Times New Roman"/>
          <w:sz w:val="24"/>
          <w:szCs w:val="24"/>
        </w:rPr>
        <w:t>University of Alaska Fairbanks (UAF)</w:t>
      </w:r>
    </w:p>
    <w:p w14:paraId="7206752A" w14:textId="77777777" w:rsidR="00C14963" w:rsidRPr="00B24C8C" w:rsidRDefault="00C14963" w:rsidP="00C14963">
      <w:pPr>
        <w:spacing w:before="240" w:line="240" w:lineRule="auto"/>
        <w:jc w:val="center"/>
        <w:rPr>
          <w:rFonts w:ascii="Times New Roman" w:eastAsia="Times New Roman" w:hAnsi="Times New Roman" w:cs="Times New Roman"/>
          <w:sz w:val="24"/>
          <w:szCs w:val="24"/>
        </w:rPr>
      </w:pPr>
    </w:p>
    <w:p w14:paraId="7CC9AE09" w14:textId="77777777" w:rsidR="00C14963" w:rsidRPr="00B24C8C" w:rsidRDefault="00C14963" w:rsidP="00C14963">
      <w:pPr>
        <w:spacing w:before="240" w:line="240" w:lineRule="auto"/>
        <w:jc w:val="center"/>
        <w:rPr>
          <w:rFonts w:ascii="Times New Roman" w:eastAsia="Times New Roman" w:hAnsi="Times New Roman" w:cs="Times New Roman"/>
          <w:sz w:val="24"/>
          <w:szCs w:val="24"/>
        </w:rPr>
      </w:pPr>
      <w:r w:rsidRPr="00B24C8C">
        <w:rPr>
          <w:rFonts w:ascii="Times New Roman" w:eastAsia="Times New Roman" w:hAnsi="Times New Roman" w:cs="Times New Roman"/>
          <w:sz w:val="24"/>
          <w:szCs w:val="24"/>
        </w:rPr>
        <w:t xml:space="preserve">Advisory Committee: </w:t>
      </w:r>
    </w:p>
    <w:p w14:paraId="6026911E" w14:textId="767F9BA1" w:rsidR="00C14963" w:rsidRDefault="00C14963" w:rsidP="00C14963">
      <w:pPr>
        <w:spacing w:before="240" w:line="240" w:lineRule="auto"/>
        <w:jc w:val="center"/>
        <w:rPr>
          <w:rFonts w:ascii="Times New Roman" w:eastAsia="Times New Roman" w:hAnsi="Times New Roman" w:cs="Times New Roman"/>
          <w:sz w:val="24"/>
          <w:szCs w:val="24"/>
        </w:rPr>
      </w:pPr>
      <w:r w:rsidRPr="00B24C8C">
        <w:rPr>
          <w:rFonts w:ascii="Times New Roman" w:eastAsia="Times New Roman" w:hAnsi="Times New Roman" w:cs="Times New Roman"/>
          <w:sz w:val="24"/>
          <w:szCs w:val="24"/>
        </w:rPr>
        <w:t>Jeffrey Falke (U.S. Geological Survey, UAF – ACFWRU</w:t>
      </w:r>
      <w:r>
        <w:rPr>
          <w:rFonts w:ascii="Times New Roman" w:eastAsia="Times New Roman" w:hAnsi="Times New Roman" w:cs="Times New Roman"/>
          <w:sz w:val="24"/>
          <w:szCs w:val="24"/>
        </w:rPr>
        <w:t xml:space="preserve">; </w:t>
      </w:r>
      <w:r w:rsidRPr="00B24C8C">
        <w:rPr>
          <w:rFonts w:ascii="Times New Roman" w:eastAsia="Times New Roman" w:hAnsi="Times New Roman" w:cs="Times New Roman"/>
          <w:sz w:val="24"/>
          <w:szCs w:val="24"/>
        </w:rPr>
        <w:t>Chair)</w:t>
      </w:r>
      <w:r>
        <w:rPr>
          <w:rFonts w:ascii="Times New Roman" w:eastAsia="Times New Roman" w:hAnsi="Times New Roman" w:cs="Times New Roman"/>
          <w:sz w:val="24"/>
          <w:szCs w:val="24"/>
        </w:rPr>
        <w:t>, Anne Beaudreau</w:t>
      </w:r>
      <w:r w:rsidRPr="00B24C8C">
        <w:rPr>
          <w:rFonts w:ascii="Times New Roman" w:eastAsia="Times New Roman" w:hAnsi="Times New Roman" w:cs="Times New Roman"/>
          <w:sz w:val="24"/>
          <w:szCs w:val="24"/>
        </w:rPr>
        <w:t xml:space="preserve"> (UAF)</w:t>
      </w:r>
      <w:r>
        <w:rPr>
          <w:rFonts w:ascii="Times New Roman" w:eastAsia="Times New Roman" w:hAnsi="Times New Roman" w:cs="Times New Roman"/>
          <w:sz w:val="24"/>
          <w:szCs w:val="24"/>
        </w:rPr>
        <w:t>, Trent Sutton</w:t>
      </w:r>
      <w:r w:rsidRPr="00B24C8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UAF</w:t>
      </w:r>
      <w:r w:rsidRPr="00B24C8C">
        <w:rPr>
          <w:rFonts w:ascii="Times New Roman" w:eastAsia="Times New Roman" w:hAnsi="Times New Roman" w:cs="Times New Roman"/>
          <w:sz w:val="24"/>
          <w:szCs w:val="24"/>
        </w:rPr>
        <w:t>)</w:t>
      </w:r>
      <w:r>
        <w:rPr>
          <w:rFonts w:ascii="Times New Roman" w:eastAsia="Times New Roman" w:hAnsi="Times New Roman" w:cs="Times New Roman"/>
          <w:sz w:val="24"/>
          <w:szCs w:val="24"/>
        </w:rPr>
        <w:t>, Brittany Blain-Roth</w:t>
      </w:r>
      <w:r w:rsidRPr="00B24C8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00142853">
        <w:rPr>
          <w:rFonts w:ascii="Times New Roman" w:eastAsia="Times New Roman" w:hAnsi="Times New Roman" w:cs="Times New Roman"/>
          <w:sz w:val="24"/>
          <w:szCs w:val="24"/>
        </w:rPr>
        <w:t>laska Department of Fish and Game</w:t>
      </w:r>
      <w:r w:rsidRPr="00B24C8C">
        <w:rPr>
          <w:rFonts w:ascii="Times New Roman" w:eastAsia="Times New Roman" w:hAnsi="Times New Roman" w:cs="Times New Roman"/>
          <w:sz w:val="24"/>
          <w:szCs w:val="24"/>
        </w:rPr>
        <w:t>)</w:t>
      </w:r>
    </w:p>
    <w:p w14:paraId="429A23DC" w14:textId="77777777" w:rsidR="00C14963" w:rsidRDefault="00C14963" w:rsidP="00E40877">
      <w:pPr>
        <w:spacing w:before="240" w:line="240" w:lineRule="auto"/>
        <w:rPr>
          <w:rFonts w:ascii="Times New Roman" w:eastAsia="Times New Roman" w:hAnsi="Times New Roman" w:cs="Times New Roman"/>
          <w:sz w:val="24"/>
          <w:szCs w:val="24"/>
        </w:rPr>
      </w:pPr>
    </w:p>
    <w:p w14:paraId="2E5E8158" w14:textId="77777777" w:rsidR="00C14963" w:rsidRDefault="00C14963" w:rsidP="00C14963">
      <w:pPr>
        <w:spacing w:before="240" w:line="240" w:lineRule="auto"/>
        <w:rPr>
          <w:rFonts w:ascii="Times New Roman" w:eastAsia="Times New Roman" w:hAnsi="Times New Roman" w:cs="Times New Roman"/>
          <w:sz w:val="24"/>
          <w:szCs w:val="24"/>
        </w:rPr>
      </w:pPr>
    </w:p>
    <w:p w14:paraId="7A94DF50" w14:textId="77777777" w:rsidR="00C14963" w:rsidRDefault="00C14963" w:rsidP="00C14963">
      <w:pPr>
        <w:spacing w:before="240" w:line="240" w:lineRule="auto"/>
        <w:rPr>
          <w:rFonts w:ascii="Times New Roman" w:eastAsia="Times New Roman" w:hAnsi="Times New Roman" w:cs="Times New Roman"/>
          <w:sz w:val="24"/>
          <w:szCs w:val="24"/>
        </w:rPr>
      </w:pPr>
    </w:p>
    <w:p w14:paraId="3C47F1CE" w14:textId="77777777" w:rsidR="00C14963" w:rsidRDefault="00C14963" w:rsidP="00C14963">
      <w:pPr>
        <w:spacing w:before="240" w:line="240" w:lineRule="auto"/>
        <w:rPr>
          <w:rFonts w:ascii="Times New Roman" w:eastAsia="Times New Roman" w:hAnsi="Times New Roman" w:cs="Times New Roman"/>
          <w:sz w:val="24"/>
          <w:szCs w:val="24"/>
        </w:rPr>
      </w:pPr>
    </w:p>
    <w:p w14:paraId="2F143B7C" w14:textId="77777777" w:rsidR="00C14963" w:rsidRDefault="00C14963" w:rsidP="00C14963">
      <w:pPr>
        <w:spacing w:before="240" w:line="240" w:lineRule="auto"/>
        <w:rPr>
          <w:rFonts w:ascii="Times New Roman" w:eastAsia="Times New Roman" w:hAnsi="Times New Roman" w:cs="Times New Roman"/>
          <w:sz w:val="24"/>
          <w:szCs w:val="24"/>
        </w:rPr>
      </w:pPr>
    </w:p>
    <w:p w14:paraId="363AE11C" w14:textId="6987C237" w:rsidR="00C14963" w:rsidRDefault="00C14963" w:rsidP="00C14963">
      <w:pPr>
        <w:spacing w:before="240" w:line="240" w:lineRule="auto"/>
        <w:rPr>
          <w:rFonts w:ascii="Times New Roman" w:eastAsia="Times New Roman" w:hAnsi="Times New Roman" w:cs="Times New Roman"/>
          <w:sz w:val="24"/>
          <w:szCs w:val="24"/>
        </w:rPr>
      </w:pPr>
    </w:p>
    <w:p w14:paraId="0BDAB994" w14:textId="77777777" w:rsidR="00C14963" w:rsidRDefault="00C14963" w:rsidP="00C14963">
      <w:pPr>
        <w:spacing w:before="240" w:line="240" w:lineRule="auto"/>
        <w:rPr>
          <w:rFonts w:ascii="Times New Roman" w:eastAsia="Times New Roman" w:hAnsi="Times New Roman" w:cs="Times New Roman"/>
          <w:sz w:val="24"/>
          <w:szCs w:val="24"/>
        </w:rPr>
      </w:pPr>
    </w:p>
    <w:p w14:paraId="610E2467" w14:textId="77777777" w:rsidR="00C14963" w:rsidRDefault="00C14963" w:rsidP="00C14963">
      <w:pPr>
        <w:spacing w:before="240" w:line="240" w:lineRule="auto"/>
        <w:rPr>
          <w:rFonts w:ascii="Times New Roman" w:eastAsia="Times New Roman" w:hAnsi="Times New Roman" w:cs="Times New Roman"/>
          <w:sz w:val="24"/>
          <w:szCs w:val="24"/>
        </w:rPr>
      </w:pPr>
    </w:p>
    <w:p w14:paraId="769761C0" w14:textId="77777777" w:rsidR="00C14963" w:rsidRDefault="00C14963" w:rsidP="00C14963">
      <w:pPr>
        <w:spacing w:before="240" w:line="240" w:lineRule="auto"/>
        <w:rPr>
          <w:rFonts w:ascii="Times New Roman" w:eastAsia="Times New Roman" w:hAnsi="Times New Roman" w:cs="Times New Roman"/>
          <w:sz w:val="24"/>
          <w:szCs w:val="24"/>
        </w:rPr>
      </w:pPr>
    </w:p>
    <w:p w14:paraId="288DF6E4" w14:textId="77777777" w:rsidR="00C14963" w:rsidRDefault="00C14963" w:rsidP="00C14963">
      <w:pPr>
        <w:spacing w:before="240" w:line="240" w:lineRule="auto"/>
        <w:rPr>
          <w:rFonts w:ascii="Times New Roman" w:eastAsia="Times New Roman" w:hAnsi="Times New Roman" w:cs="Times New Roman"/>
          <w:sz w:val="24"/>
          <w:szCs w:val="24"/>
        </w:rPr>
      </w:pPr>
    </w:p>
    <w:p w14:paraId="7162A3F8" w14:textId="77777777" w:rsidR="009026A0" w:rsidRDefault="009026A0" w:rsidP="00C14963">
      <w:pPr>
        <w:spacing w:before="240" w:line="240" w:lineRule="auto"/>
        <w:rPr>
          <w:rFonts w:ascii="Times New Roman" w:eastAsia="Times New Roman" w:hAnsi="Times New Roman" w:cs="Times New Roman"/>
          <w:sz w:val="24"/>
          <w:szCs w:val="24"/>
        </w:rPr>
      </w:pPr>
    </w:p>
    <w:p w14:paraId="70394366" w14:textId="77777777" w:rsidR="009026A0" w:rsidRDefault="009026A0" w:rsidP="00C14963">
      <w:pPr>
        <w:spacing w:before="240" w:line="240" w:lineRule="auto"/>
        <w:rPr>
          <w:rFonts w:ascii="Times New Roman" w:eastAsia="Times New Roman" w:hAnsi="Times New Roman" w:cs="Times New Roman"/>
          <w:sz w:val="24"/>
          <w:szCs w:val="24"/>
        </w:rPr>
      </w:pPr>
    </w:p>
    <w:p w14:paraId="69455148" w14:textId="696E6B59" w:rsidR="00C14963" w:rsidRDefault="00C14963" w:rsidP="00C14963">
      <w:pPr>
        <w:spacing w:before="240" w:line="240" w:lineRule="auto"/>
        <w:rPr>
          <w:rFonts w:ascii="Times New Roman" w:eastAsia="Times New Roman" w:hAnsi="Times New Roman" w:cs="Times New Roman"/>
          <w:b/>
          <w:sz w:val="24"/>
          <w:szCs w:val="24"/>
          <w:u w:val="single"/>
        </w:rPr>
      </w:pPr>
      <w:r w:rsidRPr="00C14963">
        <w:rPr>
          <w:rFonts w:ascii="Times New Roman" w:eastAsia="Times New Roman" w:hAnsi="Times New Roman" w:cs="Times New Roman"/>
          <w:b/>
          <w:sz w:val="24"/>
          <w:szCs w:val="24"/>
          <w:u w:val="single"/>
        </w:rPr>
        <w:lastRenderedPageBreak/>
        <w:t>Introduction and Justification</w:t>
      </w:r>
    </w:p>
    <w:p w14:paraId="4FADB01A" w14:textId="00F77E91" w:rsidR="005062D7" w:rsidRDefault="00FE3354" w:rsidP="002F0A59">
      <w:pPr>
        <w:pStyle w:val="NoSpacing"/>
        <w:ind w:firstLine="720"/>
        <w:rPr>
          <w:rFonts w:ascii="Times New Roman" w:hAnsi="Times New Roman" w:cs="Times New Roman"/>
          <w:sz w:val="24"/>
          <w:szCs w:val="24"/>
        </w:rPr>
      </w:pPr>
      <w:r>
        <w:rPr>
          <w:rFonts w:ascii="Times New Roman" w:hAnsi="Times New Roman" w:cs="Times New Roman"/>
          <w:sz w:val="24"/>
          <w:szCs w:val="24"/>
        </w:rPr>
        <w:t>Yelloweye R</w:t>
      </w:r>
      <w:r w:rsidR="005062D7" w:rsidRPr="005062D7">
        <w:rPr>
          <w:rFonts w:ascii="Times New Roman" w:hAnsi="Times New Roman" w:cs="Times New Roman"/>
          <w:sz w:val="24"/>
          <w:szCs w:val="24"/>
        </w:rPr>
        <w:t>ockfish (</w:t>
      </w:r>
      <w:r w:rsidR="005062D7" w:rsidRPr="005062D7">
        <w:rPr>
          <w:rFonts w:ascii="Times New Roman" w:hAnsi="Times New Roman" w:cs="Times New Roman"/>
          <w:i/>
          <w:sz w:val="24"/>
          <w:szCs w:val="24"/>
        </w:rPr>
        <w:t>Sebastes ruberrimus</w:t>
      </w:r>
      <w:r w:rsidR="005062D7" w:rsidRPr="005062D7">
        <w:rPr>
          <w:rFonts w:ascii="Times New Roman" w:hAnsi="Times New Roman" w:cs="Times New Roman"/>
          <w:sz w:val="24"/>
          <w:szCs w:val="24"/>
        </w:rPr>
        <w:t>) range from northern Baja California along the West coast of the United States to as far west as the Aleutian</w:t>
      </w:r>
      <w:r w:rsidR="009026A0">
        <w:rPr>
          <w:rFonts w:ascii="Times New Roman" w:hAnsi="Times New Roman" w:cs="Times New Roman"/>
          <w:sz w:val="24"/>
          <w:szCs w:val="24"/>
        </w:rPr>
        <w:t xml:space="preserve"> Islands</w:t>
      </w:r>
      <w:r w:rsidR="005062D7" w:rsidRPr="005062D7">
        <w:rPr>
          <w:rFonts w:ascii="Times New Roman" w:hAnsi="Times New Roman" w:cs="Times New Roman"/>
          <w:sz w:val="24"/>
          <w:szCs w:val="24"/>
        </w:rPr>
        <w:t xml:space="preserve"> </w:t>
      </w:r>
      <w:r w:rsidR="00042A9A">
        <w:rPr>
          <w:rFonts w:ascii="Times New Roman" w:hAnsi="Times New Roman" w:cs="Times New Roman"/>
          <w:sz w:val="24"/>
          <w:szCs w:val="24"/>
        </w:rPr>
        <w:t>(Mecklenburg</w:t>
      </w:r>
      <w:r w:rsidR="005062D7" w:rsidRPr="005062D7">
        <w:rPr>
          <w:rFonts w:ascii="Times New Roman" w:hAnsi="Times New Roman" w:cs="Times New Roman"/>
          <w:sz w:val="24"/>
          <w:szCs w:val="24"/>
        </w:rPr>
        <w:t xml:space="preserve"> et al. 2002). In much of its range outside of Alaska</w:t>
      </w:r>
      <w:r>
        <w:rPr>
          <w:rFonts w:ascii="Times New Roman" w:hAnsi="Times New Roman" w:cs="Times New Roman"/>
          <w:sz w:val="24"/>
          <w:szCs w:val="24"/>
        </w:rPr>
        <w:t xml:space="preserve">, </w:t>
      </w:r>
      <w:r w:rsidR="009026A0">
        <w:rPr>
          <w:rFonts w:ascii="Times New Roman" w:hAnsi="Times New Roman" w:cs="Times New Roman"/>
          <w:sz w:val="24"/>
          <w:szCs w:val="24"/>
        </w:rPr>
        <w:t xml:space="preserve">some </w:t>
      </w:r>
      <w:r>
        <w:rPr>
          <w:rFonts w:ascii="Times New Roman" w:hAnsi="Times New Roman" w:cs="Times New Roman"/>
          <w:sz w:val="24"/>
          <w:szCs w:val="24"/>
        </w:rPr>
        <w:t>Y</w:t>
      </w:r>
      <w:r w:rsidR="005062D7" w:rsidRPr="005062D7">
        <w:rPr>
          <w:rFonts w:ascii="Times New Roman" w:hAnsi="Times New Roman" w:cs="Times New Roman"/>
          <w:sz w:val="24"/>
          <w:szCs w:val="24"/>
        </w:rPr>
        <w:t>elloweye</w:t>
      </w:r>
      <w:r>
        <w:rPr>
          <w:rFonts w:ascii="Times New Roman" w:hAnsi="Times New Roman" w:cs="Times New Roman"/>
          <w:sz w:val="24"/>
          <w:szCs w:val="24"/>
        </w:rPr>
        <w:t xml:space="preserve"> Rockfish</w:t>
      </w:r>
      <w:r w:rsidR="005062D7" w:rsidRPr="005062D7">
        <w:rPr>
          <w:rFonts w:ascii="Times New Roman" w:hAnsi="Times New Roman" w:cs="Times New Roman"/>
          <w:sz w:val="24"/>
          <w:szCs w:val="24"/>
        </w:rPr>
        <w:t xml:space="preserve"> stocks have </w:t>
      </w:r>
      <w:r w:rsidR="009026A0">
        <w:rPr>
          <w:rFonts w:ascii="Times New Roman" w:hAnsi="Times New Roman" w:cs="Times New Roman"/>
          <w:sz w:val="24"/>
          <w:szCs w:val="24"/>
        </w:rPr>
        <w:t>collapsed</w:t>
      </w:r>
      <w:r w:rsidR="005062D7" w:rsidRPr="005062D7">
        <w:rPr>
          <w:rFonts w:ascii="Times New Roman" w:hAnsi="Times New Roman" w:cs="Times New Roman"/>
          <w:sz w:val="24"/>
          <w:szCs w:val="24"/>
        </w:rPr>
        <w:t xml:space="preserve"> and</w:t>
      </w:r>
      <w:r w:rsidR="009026A0">
        <w:rPr>
          <w:rFonts w:ascii="Times New Roman" w:hAnsi="Times New Roman" w:cs="Times New Roman"/>
          <w:sz w:val="24"/>
          <w:szCs w:val="24"/>
        </w:rPr>
        <w:t xml:space="preserve"> others</w:t>
      </w:r>
      <w:r w:rsidR="005062D7" w:rsidRPr="005062D7">
        <w:rPr>
          <w:rFonts w:ascii="Times New Roman" w:hAnsi="Times New Roman" w:cs="Times New Roman"/>
          <w:sz w:val="24"/>
          <w:szCs w:val="24"/>
        </w:rPr>
        <w:t xml:space="preserve"> have been reduced to as low as 7-30% of unfished</w:t>
      </w:r>
      <w:r w:rsidR="005062D7">
        <w:rPr>
          <w:rFonts w:ascii="Times New Roman" w:hAnsi="Times New Roman" w:cs="Times New Roman"/>
          <w:sz w:val="24"/>
          <w:szCs w:val="24"/>
        </w:rPr>
        <w:t xml:space="preserve"> populations </w:t>
      </w:r>
      <w:r w:rsidR="005062D7" w:rsidRPr="005062D7">
        <w:rPr>
          <w:rFonts w:ascii="Times New Roman" w:hAnsi="Times New Roman" w:cs="Times New Roman"/>
          <w:sz w:val="24"/>
          <w:szCs w:val="24"/>
        </w:rPr>
        <w:t>(Wallace 2001; Drake et al. 2010). Furthermore, a distinct populat</w:t>
      </w:r>
      <w:r>
        <w:rPr>
          <w:rFonts w:ascii="Times New Roman" w:hAnsi="Times New Roman" w:cs="Times New Roman"/>
          <w:sz w:val="24"/>
          <w:szCs w:val="24"/>
        </w:rPr>
        <w:t>ion segment (DSP) of Yelloweye R</w:t>
      </w:r>
      <w:r w:rsidR="005062D7" w:rsidRPr="005062D7">
        <w:rPr>
          <w:rFonts w:ascii="Times New Roman" w:hAnsi="Times New Roman" w:cs="Times New Roman"/>
          <w:sz w:val="24"/>
          <w:szCs w:val="24"/>
        </w:rPr>
        <w:t>ockfish in Puget Sound and the Georgia Basin was listed as threatened under the Endangered Species Act in 2009 (NMFS 2017)</w:t>
      </w:r>
      <w:r w:rsidR="009026A0">
        <w:rPr>
          <w:rFonts w:ascii="Times New Roman" w:hAnsi="Times New Roman" w:cs="Times New Roman"/>
          <w:sz w:val="24"/>
          <w:szCs w:val="24"/>
        </w:rPr>
        <w:t xml:space="preserve">; this DPS is estimated to </w:t>
      </w:r>
      <w:r w:rsidR="00375420">
        <w:rPr>
          <w:rFonts w:ascii="Times New Roman" w:hAnsi="Times New Roman" w:cs="Times New Roman"/>
          <w:sz w:val="24"/>
          <w:szCs w:val="24"/>
        </w:rPr>
        <w:t>require</w:t>
      </w:r>
      <w:r w:rsidR="005062D7" w:rsidRPr="005062D7">
        <w:rPr>
          <w:rFonts w:ascii="Times New Roman" w:hAnsi="Times New Roman" w:cs="Times New Roman"/>
          <w:sz w:val="24"/>
          <w:szCs w:val="24"/>
        </w:rPr>
        <w:t xml:space="preserve"> 60 years</w:t>
      </w:r>
      <w:r w:rsidR="00375420">
        <w:rPr>
          <w:rFonts w:ascii="Times New Roman" w:hAnsi="Times New Roman" w:cs="Times New Roman"/>
          <w:sz w:val="24"/>
          <w:szCs w:val="24"/>
        </w:rPr>
        <w:t xml:space="preserve"> of rebuilding</w:t>
      </w:r>
      <w:r w:rsidR="005062D7" w:rsidRPr="005062D7">
        <w:rPr>
          <w:rFonts w:ascii="Times New Roman" w:hAnsi="Times New Roman" w:cs="Times New Roman"/>
          <w:sz w:val="24"/>
          <w:szCs w:val="24"/>
        </w:rPr>
        <w:t xml:space="preserve"> and the cost of the recovery is expected to exceed $82 million (NMFS 2</w:t>
      </w:r>
      <w:r>
        <w:rPr>
          <w:rFonts w:ascii="Times New Roman" w:hAnsi="Times New Roman" w:cs="Times New Roman"/>
          <w:sz w:val="24"/>
          <w:szCs w:val="24"/>
        </w:rPr>
        <w:t>017). The concerning status of Yelloweye R</w:t>
      </w:r>
      <w:r w:rsidR="005062D7" w:rsidRPr="005062D7">
        <w:rPr>
          <w:rFonts w:ascii="Times New Roman" w:hAnsi="Times New Roman" w:cs="Times New Roman"/>
          <w:sz w:val="24"/>
          <w:szCs w:val="24"/>
        </w:rPr>
        <w:t xml:space="preserve">ockfish populations outside of Alaska has resulted in a need for conservative management and further research into the status </w:t>
      </w:r>
      <w:r w:rsidR="005062D7">
        <w:rPr>
          <w:rFonts w:ascii="Times New Roman" w:hAnsi="Times New Roman" w:cs="Times New Roman"/>
          <w:sz w:val="24"/>
          <w:szCs w:val="24"/>
        </w:rPr>
        <w:t xml:space="preserve">and biology </w:t>
      </w:r>
      <w:r>
        <w:rPr>
          <w:rFonts w:ascii="Times New Roman" w:hAnsi="Times New Roman" w:cs="Times New Roman"/>
          <w:sz w:val="24"/>
          <w:szCs w:val="24"/>
        </w:rPr>
        <w:t>of Y</w:t>
      </w:r>
      <w:r w:rsidR="005062D7" w:rsidRPr="005062D7">
        <w:rPr>
          <w:rFonts w:ascii="Times New Roman" w:hAnsi="Times New Roman" w:cs="Times New Roman"/>
          <w:sz w:val="24"/>
          <w:szCs w:val="24"/>
        </w:rPr>
        <w:t xml:space="preserve">elloweye </w:t>
      </w:r>
      <w:r>
        <w:rPr>
          <w:rFonts w:ascii="Times New Roman" w:hAnsi="Times New Roman" w:cs="Times New Roman"/>
          <w:sz w:val="24"/>
          <w:szCs w:val="24"/>
        </w:rPr>
        <w:t xml:space="preserve">Rockfish </w:t>
      </w:r>
      <w:r w:rsidR="005062D7" w:rsidRPr="005062D7">
        <w:rPr>
          <w:rFonts w:ascii="Times New Roman" w:hAnsi="Times New Roman" w:cs="Times New Roman"/>
          <w:sz w:val="24"/>
          <w:szCs w:val="24"/>
        </w:rPr>
        <w:t>in Alaska waters.</w:t>
      </w:r>
    </w:p>
    <w:p w14:paraId="52ADE169" w14:textId="36BAA118" w:rsidR="005062D7" w:rsidRDefault="00FE3354" w:rsidP="002F0A59">
      <w:pPr>
        <w:pStyle w:val="NoSpacing"/>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Yelloweye R</w:t>
      </w:r>
      <w:r w:rsidR="005062D7" w:rsidRPr="005062D7">
        <w:rPr>
          <w:rFonts w:ascii="Times New Roman" w:eastAsia="Times New Roman" w:hAnsi="Times New Roman" w:cs="Times New Roman"/>
          <w:sz w:val="24"/>
          <w:szCs w:val="24"/>
        </w:rPr>
        <w:t>ockfish is a valued catch in recreational and commercial fisheries throughout much</w:t>
      </w:r>
      <w:r w:rsidR="005062D7">
        <w:rPr>
          <w:rFonts w:ascii="Times New Roman" w:eastAsia="Times New Roman" w:hAnsi="Times New Roman" w:cs="Times New Roman"/>
          <w:sz w:val="24"/>
          <w:szCs w:val="24"/>
        </w:rPr>
        <w:t xml:space="preserve"> of its range. In Alaska’s recreational</w:t>
      </w:r>
      <w:r w:rsidR="005062D7" w:rsidRPr="005062D7">
        <w:rPr>
          <w:rFonts w:ascii="Times New Roman" w:eastAsia="Times New Roman" w:hAnsi="Times New Roman" w:cs="Times New Roman"/>
          <w:sz w:val="24"/>
          <w:szCs w:val="24"/>
        </w:rPr>
        <w:t xml:space="preserve"> fisheries the species is targeted for its vibrant coloration, </w:t>
      </w:r>
      <w:r w:rsidR="009026A0">
        <w:rPr>
          <w:rFonts w:ascii="Times New Roman" w:eastAsia="Times New Roman" w:hAnsi="Times New Roman" w:cs="Times New Roman"/>
          <w:sz w:val="24"/>
          <w:szCs w:val="24"/>
        </w:rPr>
        <w:t xml:space="preserve">excellent </w:t>
      </w:r>
      <w:r w:rsidR="005062D7" w:rsidRPr="005062D7">
        <w:rPr>
          <w:rFonts w:ascii="Times New Roman" w:eastAsia="Times New Roman" w:hAnsi="Times New Roman" w:cs="Times New Roman"/>
          <w:sz w:val="24"/>
          <w:szCs w:val="24"/>
        </w:rPr>
        <w:t xml:space="preserve">table fare, and large size relative to other members of the Sebastes genus. Yelloweye </w:t>
      </w:r>
      <w:r>
        <w:rPr>
          <w:rFonts w:ascii="Times New Roman" w:eastAsia="Times New Roman" w:hAnsi="Times New Roman" w:cs="Times New Roman"/>
          <w:sz w:val="24"/>
          <w:szCs w:val="24"/>
        </w:rPr>
        <w:t xml:space="preserve">Rockfish </w:t>
      </w:r>
      <w:r w:rsidR="005062D7" w:rsidRPr="005062D7">
        <w:rPr>
          <w:rFonts w:ascii="Times New Roman" w:eastAsia="Times New Roman" w:hAnsi="Times New Roman" w:cs="Times New Roman"/>
          <w:sz w:val="24"/>
          <w:szCs w:val="24"/>
        </w:rPr>
        <w:t xml:space="preserve">also serve as supplemental catches to other marine species that have conservative bag limits or restricted fishing schedules (e.g., Pacific Halibut </w:t>
      </w:r>
      <w:r w:rsidR="005062D7" w:rsidRPr="005062D7">
        <w:rPr>
          <w:rFonts w:ascii="Times New Roman" w:eastAsia="Times New Roman" w:hAnsi="Times New Roman" w:cs="Times New Roman"/>
          <w:i/>
          <w:sz w:val="24"/>
          <w:szCs w:val="24"/>
        </w:rPr>
        <w:t>Hippoglossus stenolepis</w:t>
      </w:r>
      <w:r w:rsidR="009026A0">
        <w:rPr>
          <w:rFonts w:ascii="Times New Roman" w:eastAsia="Times New Roman" w:hAnsi="Times New Roman" w:cs="Times New Roman"/>
          <w:sz w:val="24"/>
          <w:szCs w:val="24"/>
        </w:rPr>
        <w:t xml:space="preserve">; </w:t>
      </w:r>
      <w:r w:rsidR="005062D7" w:rsidRPr="005062D7">
        <w:rPr>
          <w:rFonts w:ascii="Times New Roman" w:eastAsia="Times New Roman" w:hAnsi="Times New Roman" w:cs="Times New Roman"/>
          <w:sz w:val="24"/>
          <w:szCs w:val="24"/>
        </w:rPr>
        <w:t xml:space="preserve">Hochhalter and Reed 2011). Commercial harvest of </w:t>
      </w:r>
      <w:r w:rsidR="005062D7">
        <w:rPr>
          <w:rFonts w:ascii="Times New Roman" w:eastAsia="Times New Roman" w:hAnsi="Times New Roman" w:cs="Times New Roman"/>
          <w:sz w:val="24"/>
          <w:szCs w:val="24"/>
        </w:rPr>
        <w:t>rockfish</w:t>
      </w:r>
      <w:r w:rsidR="005062D7" w:rsidRPr="005062D7">
        <w:rPr>
          <w:rFonts w:ascii="Times New Roman" w:eastAsia="Times New Roman" w:hAnsi="Times New Roman" w:cs="Times New Roman"/>
          <w:sz w:val="24"/>
          <w:szCs w:val="24"/>
        </w:rPr>
        <w:t xml:space="preserve"> in Alaska varies betwee</w:t>
      </w:r>
      <w:r w:rsidR="005062D7">
        <w:rPr>
          <w:rFonts w:ascii="Times New Roman" w:eastAsia="Times New Roman" w:hAnsi="Times New Roman" w:cs="Times New Roman"/>
          <w:sz w:val="24"/>
          <w:szCs w:val="24"/>
        </w:rPr>
        <w:t>n directed and bycatch fisheries</w:t>
      </w:r>
      <w:r w:rsidR="005062D7" w:rsidRPr="005062D7">
        <w:rPr>
          <w:rFonts w:ascii="Times New Roman" w:eastAsia="Times New Roman" w:hAnsi="Times New Roman" w:cs="Times New Roman"/>
          <w:sz w:val="24"/>
          <w:szCs w:val="24"/>
        </w:rPr>
        <w:t xml:space="preserve">, dependent on </w:t>
      </w:r>
      <w:r w:rsidR="005062D7">
        <w:rPr>
          <w:rFonts w:ascii="Times New Roman" w:eastAsia="Times New Roman" w:hAnsi="Times New Roman" w:cs="Times New Roman"/>
          <w:sz w:val="24"/>
          <w:szCs w:val="24"/>
        </w:rPr>
        <w:t>the</w:t>
      </w:r>
      <w:r w:rsidR="005062D7" w:rsidRPr="005062D7">
        <w:rPr>
          <w:rFonts w:ascii="Times New Roman" w:eastAsia="Times New Roman" w:hAnsi="Times New Roman" w:cs="Times New Roman"/>
          <w:sz w:val="24"/>
          <w:szCs w:val="24"/>
        </w:rPr>
        <w:t xml:space="preserve"> management area</w:t>
      </w:r>
      <w:r w:rsidR="00042A9A">
        <w:rPr>
          <w:rFonts w:ascii="Times New Roman" w:eastAsia="Times New Roman" w:hAnsi="Times New Roman" w:cs="Times New Roman"/>
          <w:sz w:val="24"/>
          <w:szCs w:val="24"/>
        </w:rPr>
        <w:t xml:space="preserve"> (Rumble et al. 2016; Olson et al. 2017; </w:t>
      </w:r>
      <w:r w:rsidR="005062D7">
        <w:rPr>
          <w:rFonts w:ascii="Times New Roman" w:eastAsia="Times New Roman" w:hAnsi="Times New Roman" w:cs="Times New Roman"/>
          <w:sz w:val="24"/>
          <w:szCs w:val="24"/>
        </w:rPr>
        <w:t>Rumble et al. 2017)</w:t>
      </w:r>
      <w:r w:rsidR="005062D7" w:rsidRPr="005062D7">
        <w:rPr>
          <w:rFonts w:ascii="Times New Roman" w:eastAsia="Times New Roman" w:hAnsi="Times New Roman" w:cs="Times New Roman"/>
          <w:sz w:val="24"/>
          <w:szCs w:val="24"/>
        </w:rPr>
        <w:t>. Never</w:t>
      </w:r>
      <w:r>
        <w:rPr>
          <w:rFonts w:ascii="Times New Roman" w:eastAsia="Times New Roman" w:hAnsi="Times New Roman" w:cs="Times New Roman"/>
          <w:sz w:val="24"/>
          <w:szCs w:val="24"/>
        </w:rPr>
        <w:t>theless, commercial harvest of Y</w:t>
      </w:r>
      <w:r w:rsidR="005062D7" w:rsidRPr="005062D7">
        <w:rPr>
          <w:rFonts w:ascii="Times New Roman" w:eastAsia="Times New Roman" w:hAnsi="Times New Roman" w:cs="Times New Roman"/>
          <w:sz w:val="24"/>
          <w:szCs w:val="24"/>
        </w:rPr>
        <w:t>elloweye</w:t>
      </w:r>
      <w:r>
        <w:rPr>
          <w:rFonts w:ascii="Times New Roman" w:eastAsia="Times New Roman" w:hAnsi="Times New Roman" w:cs="Times New Roman"/>
          <w:sz w:val="24"/>
          <w:szCs w:val="24"/>
        </w:rPr>
        <w:t xml:space="preserve"> Rockfish</w:t>
      </w:r>
      <w:r w:rsidR="005062D7" w:rsidRPr="005062D7">
        <w:rPr>
          <w:rFonts w:ascii="Times New Roman" w:eastAsia="Times New Roman" w:hAnsi="Times New Roman" w:cs="Times New Roman"/>
          <w:sz w:val="24"/>
          <w:szCs w:val="24"/>
        </w:rPr>
        <w:t xml:space="preserve"> </w:t>
      </w:r>
      <w:r w:rsidR="005062D7">
        <w:rPr>
          <w:rFonts w:ascii="Times New Roman" w:eastAsia="Times New Roman" w:hAnsi="Times New Roman" w:cs="Times New Roman"/>
          <w:sz w:val="24"/>
          <w:szCs w:val="24"/>
        </w:rPr>
        <w:t>and other Demersal Shelf Rockfish (DSR) provides</w:t>
      </w:r>
      <w:r w:rsidR="005062D7" w:rsidRPr="005062D7">
        <w:rPr>
          <w:rFonts w:ascii="Times New Roman" w:eastAsia="Times New Roman" w:hAnsi="Times New Roman" w:cs="Times New Roman"/>
          <w:sz w:val="24"/>
          <w:szCs w:val="24"/>
        </w:rPr>
        <w:t xml:space="preserve"> economic value in Alaska (O’</w:t>
      </w:r>
      <w:r w:rsidR="00042A9A">
        <w:rPr>
          <w:rFonts w:ascii="Times New Roman" w:eastAsia="Times New Roman" w:hAnsi="Times New Roman" w:cs="Times New Roman"/>
          <w:sz w:val="24"/>
          <w:szCs w:val="24"/>
        </w:rPr>
        <w:t>Connell et al</w:t>
      </w:r>
      <w:r w:rsidR="0098074B">
        <w:rPr>
          <w:rFonts w:ascii="Times New Roman" w:eastAsia="Times New Roman" w:hAnsi="Times New Roman" w:cs="Times New Roman"/>
          <w:sz w:val="24"/>
          <w:szCs w:val="24"/>
        </w:rPr>
        <w:t>. 2002</w:t>
      </w:r>
      <w:r w:rsidR="00042A9A">
        <w:rPr>
          <w:rFonts w:ascii="Times New Roman" w:eastAsia="Times New Roman" w:hAnsi="Times New Roman" w:cs="Times New Roman"/>
          <w:sz w:val="24"/>
          <w:szCs w:val="24"/>
        </w:rPr>
        <w:t xml:space="preserve">; </w:t>
      </w:r>
      <w:r w:rsidR="005062D7">
        <w:rPr>
          <w:rFonts w:ascii="Times New Roman" w:eastAsia="Times New Roman" w:hAnsi="Times New Roman" w:cs="Times New Roman"/>
          <w:sz w:val="24"/>
          <w:szCs w:val="24"/>
        </w:rPr>
        <w:t>Olson et al. 2017). Additionally</w:t>
      </w:r>
      <w:r>
        <w:rPr>
          <w:rFonts w:ascii="Times New Roman" w:eastAsia="Times New Roman" w:hAnsi="Times New Roman" w:cs="Times New Roman"/>
          <w:sz w:val="24"/>
          <w:szCs w:val="24"/>
        </w:rPr>
        <w:t>, Y</w:t>
      </w:r>
      <w:r w:rsidR="005062D7" w:rsidRPr="005062D7">
        <w:rPr>
          <w:rFonts w:ascii="Times New Roman" w:eastAsia="Times New Roman" w:hAnsi="Times New Roman" w:cs="Times New Roman"/>
          <w:sz w:val="24"/>
          <w:szCs w:val="24"/>
        </w:rPr>
        <w:t>ellowe</w:t>
      </w:r>
      <w:r>
        <w:rPr>
          <w:rFonts w:ascii="Times New Roman" w:eastAsia="Times New Roman" w:hAnsi="Times New Roman" w:cs="Times New Roman"/>
          <w:sz w:val="24"/>
          <w:szCs w:val="24"/>
        </w:rPr>
        <w:t>ye R</w:t>
      </w:r>
      <w:r w:rsidR="005062D7">
        <w:rPr>
          <w:rFonts w:ascii="Times New Roman" w:eastAsia="Times New Roman" w:hAnsi="Times New Roman" w:cs="Times New Roman"/>
          <w:sz w:val="24"/>
          <w:szCs w:val="24"/>
        </w:rPr>
        <w:t>ockfish comprise a notable portion</w:t>
      </w:r>
      <w:r w:rsidR="005062D7" w:rsidRPr="005062D7">
        <w:rPr>
          <w:rFonts w:ascii="Times New Roman" w:eastAsia="Times New Roman" w:hAnsi="Times New Roman" w:cs="Times New Roman"/>
          <w:sz w:val="24"/>
          <w:szCs w:val="24"/>
        </w:rPr>
        <w:t xml:space="preserve"> of the subsistence harvest in some coastal communities (Turek et al. 2009).</w:t>
      </w:r>
      <w:r>
        <w:rPr>
          <w:rFonts w:ascii="Times New Roman" w:eastAsia="Times New Roman" w:hAnsi="Times New Roman" w:cs="Times New Roman"/>
          <w:sz w:val="24"/>
          <w:szCs w:val="24"/>
        </w:rPr>
        <w:t xml:space="preserve"> In all three fisheries, the Yelloweye R</w:t>
      </w:r>
      <w:r w:rsidR="005062D7">
        <w:rPr>
          <w:rFonts w:ascii="Times New Roman" w:eastAsia="Times New Roman" w:hAnsi="Times New Roman" w:cs="Times New Roman"/>
          <w:sz w:val="24"/>
          <w:szCs w:val="24"/>
        </w:rPr>
        <w:t xml:space="preserve">ockfish is </w:t>
      </w:r>
      <w:r w:rsidR="00CC3E7E">
        <w:rPr>
          <w:rFonts w:ascii="Times New Roman" w:eastAsia="Times New Roman" w:hAnsi="Times New Roman" w:cs="Times New Roman"/>
          <w:sz w:val="24"/>
          <w:szCs w:val="24"/>
        </w:rPr>
        <w:t>one of the most</w:t>
      </w:r>
      <w:r w:rsidR="005062D7">
        <w:rPr>
          <w:rFonts w:ascii="Times New Roman" w:eastAsia="Times New Roman" w:hAnsi="Times New Roman" w:cs="Times New Roman"/>
          <w:sz w:val="24"/>
          <w:szCs w:val="24"/>
        </w:rPr>
        <w:t xml:space="preserve"> captured and harvested member</w:t>
      </w:r>
      <w:r w:rsidR="00CC3E7E">
        <w:rPr>
          <w:rFonts w:ascii="Times New Roman" w:eastAsia="Times New Roman" w:hAnsi="Times New Roman" w:cs="Times New Roman"/>
          <w:sz w:val="24"/>
          <w:szCs w:val="24"/>
        </w:rPr>
        <w:t>s</w:t>
      </w:r>
      <w:r w:rsidR="005062D7">
        <w:rPr>
          <w:rFonts w:ascii="Times New Roman" w:eastAsia="Times New Roman" w:hAnsi="Times New Roman" w:cs="Times New Roman"/>
          <w:sz w:val="24"/>
          <w:szCs w:val="24"/>
        </w:rPr>
        <w:t xml:space="preserve"> of the DSR complex in Prince William Sound (PWS) and the northern Gul</w:t>
      </w:r>
      <w:r w:rsidR="0098074B">
        <w:rPr>
          <w:rFonts w:ascii="Times New Roman" w:eastAsia="Times New Roman" w:hAnsi="Times New Roman" w:cs="Times New Roman"/>
          <w:sz w:val="24"/>
          <w:szCs w:val="24"/>
        </w:rPr>
        <w:t>f of Alaska (GOA</w:t>
      </w:r>
      <w:r w:rsidR="009026A0">
        <w:rPr>
          <w:rFonts w:ascii="Times New Roman" w:eastAsia="Times New Roman" w:hAnsi="Times New Roman" w:cs="Times New Roman"/>
          <w:sz w:val="24"/>
          <w:szCs w:val="24"/>
        </w:rPr>
        <w:t xml:space="preserve">; </w:t>
      </w:r>
      <w:r w:rsidR="0098074B">
        <w:rPr>
          <w:rFonts w:ascii="Times New Roman" w:eastAsia="Times New Roman" w:hAnsi="Times New Roman" w:cs="Times New Roman"/>
          <w:sz w:val="24"/>
          <w:szCs w:val="24"/>
        </w:rPr>
        <w:t>Bechtol 1999</w:t>
      </w:r>
      <w:r w:rsidR="00042A9A">
        <w:rPr>
          <w:rFonts w:ascii="Times New Roman" w:eastAsia="Times New Roman" w:hAnsi="Times New Roman" w:cs="Times New Roman"/>
          <w:sz w:val="24"/>
          <w:szCs w:val="24"/>
        </w:rPr>
        <w:t>; Turek et al. 2009; Blain-Roth et al. 2017;</w:t>
      </w:r>
      <w:r w:rsidR="005062D7">
        <w:rPr>
          <w:rFonts w:ascii="Times New Roman" w:eastAsia="Times New Roman" w:hAnsi="Times New Roman" w:cs="Times New Roman"/>
          <w:sz w:val="24"/>
          <w:szCs w:val="24"/>
        </w:rPr>
        <w:t xml:space="preserve"> Rumble et al. 2017). </w:t>
      </w:r>
      <w:r w:rsidR="009026A0">
        <w:rPr>
          <w:rFonts w:ascii="Times New Roman" w:eastAsia="Times New Roman" w:hAnsi="Times New Roman" w:cs="Times New Roman"/>
          <w:sz w:val="24"/>
          <w:szCs w:val="24"/>
        </w:rPr>
        <w:t>Despite</w:t>
      </w:r>
      <w:r w:rsidR="005062D7">
        <w:rPr>
          <w:rFonts w:ascii="Times New Roman" w:eastAsia="Times New Roman" w:hAnsi="Times New Roman" w:cs="Times New Roman"/>
          <w:sz w:val="24"/>
          <w:szCs w:val="24"/>
        </w:rPr>
        <w:t xml:space="preserve"> its importa</w:t>
      </w:r>
      <w:r>
        <w:rPr>
          <w:rFonts w:ascii="Times New Roman" w:eastAsia="Times New Roman" w:hAnsi="Times New Roman" w:cs="Times New Roman"/>
          <w:sz w:val="24"/>
          <w:szCs w:val="24"/>
        </w:rPr>
        <w:t>n</w:t>
      </w:r>
      <w:r w:rsidR="00CC3E7E">
        <w:rPr>
          <w:rFonts w:ascii="Times New Roman" w:eastAsia="Times New Roman" w:hAnsi="Times New Roman" w:cs="Times New Roman"/>
          <w:sz w:val="24"/>
          <w:szCs w:val="24"/>
        </w:rPr>
        <w:t>ce</w:t>
      </w:r>
      <w:r>
        <w:rPr>
          <w:rFonts w:ascii="Times New Roman" w:eastAsia="Times New Roman" w:hAnsi="Times New Roman" w:cs="Times New Roman"/>
          <w:sz w:val="24"/>
          <w:szCs w:val="24"/>
        </w:rPr>
        <w:t xml:space="preserve"> to </w:t>
      </w:r>
      <w:r w:rsidR="009026A0">
        <w:rPr>
          <w:rFonts w:ascii="Times New Roman" w:eastAsia="Times New Roman" w:hAnsi="Times New Roman" w:cs="Times New Roman"/>
          <w:sz w:val="24"/>
          <w:szCs w:val="24"/>
        </w:rPr>
        <w:t>Alaska</w:t>
      </w:r>
      <w:r>
        <w:rPr>
          <w:rFonts w:ascii="Times New Roman" w:eastAsia="Times New Roman" w:hAnsi="Times New Roman" w:cs="Times New Roman"/>
          <w:sz w:val="24"/>
          <w:szCs w:val="24"/>
        </w:rPr>
        <w:t xml:space="preserve"> fisheries, Yelloweye R</w:t>
      </w:r>
      <w:r w:rsidR="005062D7">
        <w:rPr>
          <w:rFonts w:ascii="Times New Roman" w:eastAsia="Times New Roman" w:hAnsi="Times New Roman" w:cs="Times New Roman"/>
          <w:sz w:val="24"/>
          <w:szCs w:val="24"/>
        </w:rPr>
        <w:t xml:space="preserve">ockfish are viewed as </w:t>
      </w:r>
      <w:r w:rsidR="00E95BB6">
        <w:rPr>
          <w:rFonts w:ascii="Times New Roman" w:eastAsia="Times New Roman" w:hAnsi="Times New Roman" w:cs="Times New Roman"/>
          <w:sz w:val="24"/>
          <w:szCs w:val="24"/>
        </w:rPr>
        <w:t xml:space="preserve">a </w:t>
      </w:r>
      <w:r w:rsidR="005062D7">
        <w:rPr>
          <w:rFonts w:ascii="Times New Roman" w:eastAsia="Times New Roman" w:hAnsi="Times New Roman" w:cs="Times New Roman"/>
          <w:sz w:val="24"/>
          <w:szCs w:val="24"/>
        </w:rPr>
        <w:t xml:space="preserve">data poor </w:t>
      </w:r>
      <w:r w:rsidR="00E95BB6">
        <w:rPr>
          <w:rFonts w:ascii="Times New Roman" w:eastAsia="Times New Roman" w:hAnsi="Times New Roman" w:cs="Times New Roman"/>
          <w:sz w:val="24"/>
          <w:szCs w:val="24"/>
        </w:rPr>
        <w:t xml:space="preserve">species </w:t>
      </w:r>
      <w:r w:rsidR="005062D7">
        <w:rPr>
          <w:rFonts w:ascii="Times New Roman" w:eastAsia="Times New Roman" w:hAnsi="Times New Roman" w:cs="Times New Roman"/>
          <w:sz w:val="24"/>
          <w:szCs w:val="24"/>
        </w:rPr>
        <w:t>and harvest goals are determined by the Tier VI approach throughout much of the GOA with the exception of the Southeast Outsi</w:t>
      </w:r>
      <w:r w:rsidR="0098074B">
        <w:rPr>
          <w:rFonts w:ascii="Times New Roman" w:eastAsia="Times New Roman" w:hAnsi="Times New Roman" w:cs="Times New Roman"/>
          <w:sz w:val="24"/>
          <w:szCs w:val="24"/>
        </w:rPr>
        <w:t>de district (SEO) (Bechtol 1999</w:t>
      </w:r>
      <w:r w:rsidR="00042A9A">
        <w:rPr>
          <w:rFonts w:ascii="Times New Roman" w:eastAsia="Times New Roman" w:hAnsi="Times New Roman" w:cs="Times New Roman"/>
          <w:sz w:val="24"/>
          <w:szCs w:val="24"/>
        </w:rPr>
        <w:t>;</w:t>
      </w:r>
      <w:r w:rsidR="005062D7">
        <w:rPr>
          <w:rFonts w:ascii="Times New Roman" w:eastAsia="Times New Roman" w:hAnsi="Times New Roman" w:cs="Times New Roman"/>
          <w:sz w:val="24"/>
          <w:szCs w:val="24"/>
        </w:rPr>
        <w:t xml:space="preserve"> Olson et al. 2016). </w:t>
      </w:r>
      <w:r w:rsidR="00E95BB6">
        <w:rPr>
          <w:rFonts w:ascii="Times New Roman" w:eastAsia="Times New Roman" w:hAnsi="Times New Roman" w:cs="Times New Roman"/>
          <w:sz w:val="24"/>
          <w:szCs w:val="24"/>
        </w:rPr>
        <w:t>T</w:t>
      </w:r>
      <w:r w:rsidR="005062D7">
        <w:rPr>
          <w:rFonts w:ascii="Times New Roman" w:eastAsia="Times New Roman" w:hAnsi="Times New Roman" w:cs="Times New Roman"/>
          <w:sz w:val="24"/>
          <w:szCs w:val="24"/>
        </w:rPr>
        <w:t xml:space="preserve">he Tier VI method for determining overfishing levels (OFL) is reserved for species with the lowest degree </w:t>
      </w:r>
      <w:r w:rsidR="005062D7" w:rsidRPr="005062D7">
        <w:rPr>
          <w:rFonts w:ascii="Times New Roman" w:eastAsia="Times New Roman" w:hAnsi="Times New Roman" w:cs="Times New Roman"/>
          <w:sz w:val="24"/>
          <w:szCs w:val="24"/>
        </w:rPr>
        <w:t>of information available</w:t>
      </w:r>
      <w:r w:rsidR="00E95BB6">
        <w:rPr>
          <w:rFonts w:ascii="Times New Roman" w:eastAsia="Times New Roman" w:hAnsi="Times New Roman" w:cs="Times New Roman"/>
          <w:sz w:val="24"/>
          <w:szCs w:val="24"/>
        </w:rPr>
        <w:t xml:space="preserve"> (e.g., limited to historic catch data </w:t>
      </w:r>
      <w:r w:rsidR="00763765">
        <w:rPr>
          <w:rFonts w:ascii="Times New Roman" w:eastAsia="Times New Roman" w:hAnsi="Times New Roman" w:cs="Times New Roman"/>
          <w:sz w:val="24"/>
          <w:szCs w:val="24"/>
        </w:rPr>
        <w:t>and</w:t>
      </w:r>
      <w:r w:rsidR="00E95BB6">
        <w:rPr>
          <w:rFonts w:ascii="Times New Roman" w:eastAsia="Times New Roman" w:hAnsi="Times New Roman" w:cs="Times New Roman"/>
          <w:sz w:val="24"/>
          <w:szCs w:val="24"/>
        </w:rPr>
        <w:t xml:space="preserve"> may lack estimates of life history parameters such as maturity and natural mortality; North Pacific Fishery</w:t>
      </w:r>
      <w:r w:rsidR="00763765">
        <w:rPr>
          <w:rFonts w:ascii="Times New Roman" w:eastAsia="Times New Roman" w:hAnsi="Times New Roman" w:cs="Times New Roman"/>
          <w:sz w:val="24"/>
          <w:szCs w:val="24"/>
        </w:rPr>
        <w:t xml:space="preserve"> Management</w:t>
      </w:r>
      <w:r w:rsidR="00E95BB6">
        <w:rPr>
          <w:rFonts w:ascii="Times New Roman" w:eastAsia="Times New Roman" w:hAnsi="Times New Roman" w:cs="Times New Roman"/>
          <w:sz w:val="24"/>
          <w:szCs w:val="24"/>
        </w:rPr>
        <w:t xml:space="preserve"> Council</w:t>
      </w:r>
      <w:r w:rsidR="00763765">
        <w:rPr>
          <w:rFonts w:ascii="Times New Roman" w:eastAsia="Times New Roman" w:hAnsi="Times New Roman" w:cs="Times New Roman"/>
          <w:sz w:val="24"/>
          <w:szCs w:val="24"/>
        </w:rPr>
        <w:t xml:space="preserve"> 2015</w:t>
      </w:r>
      <w:r w:rsidR="00E95BB6">
        <w:rPr>
          <w:rFonts w:ascii="Times New Roman" w:eastAsia="Times New Roman" w:hAnsi="Times New Roman" w:cs="Times New Roman"/>
          <w:sz w:val="24"/>
          <w:szCs w:val="24"/>
        </w:rPr>
        <w:t>)</w:t>
      </w:r>
      <w:r w:rsidR="00CC3E7E">
        <w:rPr>
          <w:rFonts w:ascii="Times New Roman" w:eastAsia="Times New Roman" w:hAnsi="Times New Roman" w:cs="Times New Roman"/>
          <w:sz w:val="24"/>
          <w:szCs w:val="24"/>
        </w:rPr>
        <w:t xml:space="preserve">. </w:t>
      </w:r>
    </w:p>
    <w:p w14:paraId="0618A50D" w14:textId="79603FAD" w:rsidR="005062D7" w:rsidRDefault="005062D7" w:rsidP="002F0A59">
      <w:pPr>
        <w:pStyle w:val="NoSpacing"/>
        <w:ind w:firstLine="720"/>
        <w:rPr>
          <w:rFonts w:ascii="Times New Roman" w:eastAsia="Times New Roman" w:hAnsi="Times New Roman" w:cs="Times New Roman"/>
          <w:sz w:val="24"/>
          <w:szCs w:val="24"/>
        </w:rPr>
      </w:pPr>
      <w:r w:rsidRPr="005062D7">
        <w:rPr>
          <w:rFonts w:ascii="Times New Roman" w:eastAsia="Times New Roman" w:hAnsi="Times New Roman" w:cs="Times New Roman"/>
          <w:sz w:val="24"/>
          <w:szCs w:val="24"/>
        </w:rPr>
        <w:t>The l</w:t>
      </w:r>
      <w:r w:rsidR="00FE3354">
        <w:rPr>
          <w:rFonts w:ascii="Times New Roman" w:eastAsia="Times New Roman" w:hAnsi="Times New Roman" w:cs="Times New Roman"/>
          <w:sz w:val="24"/>
          <w:szCs w:val="24"/>
        </w:rPr>
        <w:t>ife history characteristics of Yelloweye R</w:t>
      </w:r>
      <w:r w:rsidRPr="005062D7">
        <w:rPr>
          <w:rFonts w:ascii="Times New Roman" w:eastAsia="Times New Roman" w:hAnsi="Times New Roman" w:cs="Times New Roman"/>
          <w:sz w:val="24"/>
          <w:szCs w:val="24"/>
        </w:rPr>
        <w:t xml:space="preserve">ockfish make it highly susceptible to overfishing. Rockfish, in </w:t>
      </w:r>
      <w:r>
        <w:rPr>
          <w:rFonts w:ascii="Times New Roman" w:eastAsia="Times New Roman" w:hAnsi="Times New Roman" w:cs="Times New Roman"/>
          <w:sz w:val="24"/>
          <w:szCs w:val="24"/>
        </w:rPr>
        <w:t xml:space="preserve">general, </w:t>
      </w:r>
      <w:r w:rsidR="005B260C">
        <w:rPr>
          <w:rFonts w:ascii="Times New Roman" w:eastAsia="Times New Roman" w:hAnsi="Times New Roman" w:cs="Times New Roman"/>
          <w:sz w:val="24"/>
          <w:szCs w:val="24"/>
        </w:rPr>
        <w:t>grow slowly</w:t>
      </w:r>
      <w:r>
        <w:rPr>
          <w:rFonts w:ascii="Times New Roman" w:eastAsia="Times New Roman" w:hAnsi="Times New Roman" w:cs="Times New Roman"/>
          <w:sz w:val="24"/>
          <w:szCs w:val="24"/>
        </w:rPr>
        <w:t xml:space="preserve">, </w:t>
      </w:r>
      <w:r w:rsidR="005B260C">
        <w:rPr>
          <w:rFonts w:ascii="Times New Roman" w:eastAsia="Times New Roman" w:hAnsi="Times New Roman" w:cs="Times New Roman"/>
          <w:sz w:val="24"/>
          <w:szCs w:val="24"/>
        </w:rPr>
        <w:t>mature late</w:t>
      </w:r>
      <w:r w:rsidRPr="005062D7">
        <w:rPr>
          <w:rFonts w:ascii="Times New Roman" w:eastAsia="Times New Roman" w:hAnsi="Times New Roman" w:cs="Times New Roman"/>
          <w:sz w:val="24"/>
          <w:szCs w:val="24"/>
        </w:rPr>
        <w:t>, and exhibit low rates of natural mortality (Lov</w:t>
      </w:r>
      <w:r w:rsidR="00FE3354">
        <w:rPr>
          <w:rFonts w:ascii="Times New Roman" w:eastAsia="Times New Roman" w:hAnsi="Times New Roman" w:cs="Times New Roman"/>
          <w:sz w:val="24"/>
          <w:szCs w:val="24"/>
        </w:rPr>
        <w:t>e et al. 2002). In particular, Y</w:t>
      </w:r>
      <w:r w:rsidRPr="005062D7">
        <w:rPr>
          <w:rFonts w:ascii="Times New Roman" w:eastAsia="Times New Roman" w:hAnsi="Times New Roman" w:cs="Times New Roman"/>
          <w:sz w:val="24"/>
          <w:szCs w:val="24"/>
        </w:rPr>
        <w:t xml:space="preserve">elloweye </w:t>
      </w:r>
      <w:r w:rsidR="00FE3354">
        <w:rPr>
          <w:rFonts w:ascii="Times New Roman" w:eastAsia="Times New Roman" w:hAnsi="Times New Roman" w:cs="Times New Roman"/>
          <w:sz w:val="24"/>
          <w:szCs w:val="24"/>
        </w:rPr>
        <w:t xml:space="preserve">Rockfish </w:t>
      </w:r>
      <w:r w:rsidRPr="005062D7">
        <w:rPr>
          <w:rFonts w:ascii="Times New Roman" w:eastAsia="Times New Roman" w:hAnsi="Times New Roman" w:cs="Times New Roman"/>
          <w:sz w:val="24"/>
          <w:szCs w:val="24"/>
        </w:rPr>
        <w:t xml:space="preserve">are an incredibly long-lived species with individual specimens </w:t>
      </w:r>
      <w:r w:rsidR="00E95BB6">
        <w:rPr>
          <w:rFonts w:ascii="Times New Roman" w:eastAsia="Times New Roman" w:hAnsi="Times New Roman" w:cs="Times New Roman"/>
          <w:sz w:val="24"/>
          <w:szCs w:val="24"/>
        </w:rPr>
        <w:t xml:space="preserve">commonly </w:t>
      </w:r>
      <w:r w:rsidRPr="005062D7">
        <w:rPr>
          <w:rFonts w:ascii="Times New Roman" w:eastAsia="Times New Roman" w:hAnsi="Times New Roman" w:cs="Times New Roman"/>
          <w:sz w:val="24"/>
          <w:szCs w:val="24"/>
        </w:rPr>
        <w:t>aged to 100 years or older.</w:t>
      </w:r>
      <w:r>
        <w:rPr>
          <w:rFonts w:ascii="Times New Roman" w:eastAsia="Times New Roman" w:hAnsi="Times New Roman" w:cs="Times New Roman"/>
          <w:sz w:val="24"/>
          <w:szCs w:val="24"/>
        </w:rPr>
        <w:t xml:space="preserve"> </w:t>
      </w:r>
      <w:r w:rsidR="00E95BB6">
        <w:rPr>
          <w:rFonts w:ascii="Times New Roman" w:eastAsia="Times New Roman" w:hAnsi="Times New Roman" w:cs="Times New Roman"/>
          <w:sz w:val="24"/>
          <w:szCs w:val="24"/>
        </w:rPr>
        <w:t>For example, a</w:t>
      </w:r>
      <w:r w:rsidR="00FE3354">
        <w:rPr>
          <w:rFonts w:ascii="Times New Roman" w:eastAsia="Times New Roman" w:hAnsi="Times New Roman" w:cs="Times New Roman"/>
          <w:sz w:val="24"/>
          <w:szCs w:val="24"/>
        </w:rPr>
        <w:t>n individual Y</w:t>
      </w:r>
      <w:r w:rsidRPr="005062D7">
        <w:rPr>
          <w:rFonts w:ascii="Times New Roman" w:eastAsia="Times New Roman" w:hAnsi="Times New Roman" w:cs="Times New Roman"/>
          <w:sz w:val="24"/>
          <w:szCs w:val="24"/>
        </w:rPr>
        <w:t xml:space="preserve">elloweye </w:t>
      </w:r>
      <w:r w:rsidR="00FE3354">
        <w:rPr>
          <w:rFonts w:ascii="Times New Roman" w:eastAsia="Times New Roman" w:hAnsi="Times New Roman" w:cs="Times New Roman"/>
          <w:sz w:val="24"/>
          <w:szCs w:val="24"/>
        </w:rPr>
        <w:t>R</w:t>
      </w:r>
      <w:r w:rsidR="005C080F">
        <w:rPr>
          <w:rFonts w:ascii="Times New Roman" w:eastAsia="Times New Roman" w:hAnsi="Times New Roman" w:cs="Times New Roman"/>
          <w:sz w:val="24"/>
          <w:szCs w:val="24"/>
        </w:rPr>
        <w:t xml:space="preserve">ockfish </w:t>
      </w:r>
      <w:r w:rsidRPr="005062D7">
        <w:rPr>
          <w:rFonts w:ascii="Times New Roman" w:eastAsia="Times New Roman" w:hAnsi="Times New Roman" w:cs="Times New Roman"/>
          <w:sz w:val="24"/>
          <w:szCs w:val="24"/>
        </w:rPr>
        <w:t>from Southeast Alaska was aged</w:t>
      </w:r>
      <w:r w:rsidR="00FE3354">
        <w:rPr>
          <w:rFonts w:ascii="Times New Roman" w:eastAsia="Times New Roman" w:hAnsi="Times New Roman" w:cs="Times New Roman"/>
          <w:sz w:val="24"/>
          <w:szCs w:val="24"/>
        </w:rPr>
        <w:t xml:space="preserve"> to be 121 years old, placing Y</w:t>
      </w:r>
      <w:r>
        <w:rPr>
          <w:rFonts w:ascii="Times New Roman" w:eastAsia="Times New Roman" w:hAnsi="Times New Roman" w:cs="Times New Roman"/>
          <w:sz w:val="24"/>
          <w:szCs w:val="24"/>
        </w:rPr>
        <w:t>elloweye</w:t>
      </w:r>
      <w:r w:rsidRPr="005062D7">
        <w:rPr>
          <w:rFonts w:ascii="Times New Roman" w:eastAsia="Times New Roman" w:hAnsi="Times New Roman" w:cs="Times New Roman"/>
          <w:sz w:val="24"/>
          <w:szCs w:val="24"/>
        </w:rPr>
        <w:t xml:space="preserve"> </w:t>
      </w:r>
      <w:r w:rsidR="00FE3354">
        <w:rPr>
          <w:rFonts w:ascii="Times New Roman" w:eastAsia="Times New Roman" w:hAnsi="Times New Roman" w:cs="Times New Roman"/>
          <w:sz w:val="24"/>
          <w:szCs w:val="24"/>
        </w:rPr>
        <w:t xml:space="preserve">Rockfish </w:t>
      </w:r>
      <w:r w:rsidRPr="005062D7">
        <w:rPr>
          <w:rFonts w:ascii="Times New Roman" w:eastAsia="Times New Roman" w:hAnsi="Times New Roman" w:cs="Times New Roman"/>
          <w:sz w:val="24"/>
          <w:szCs w:val="24"/>
        </w:rPr>
        <w:t xml:space="preserve">amongst the longest-lived rockfish </w:t>
      </w:r>
      <w:r>
        <w:rPr>
          <w:rFonts w:ascii="Times New Roman" w:eastAsia="Times New Roman" w:hAnsi="Times New Roman" w:cs="Times New Roman"/>
          <w:sz w:val="24"/>
          <w:szCs w:val="24"/>
        </w:rPr>
        <w:t xml:space="preserve">species </w:t>
      </w:r>
      <w:r w:rsidR="004C6B02">
        <w:rPr>
          <w:rFonts w:ascii="Times New Roman" w:eastAsia="Times New Roman" w:hAnsi="Times New Roman" w:cs="Times New Roman"/>
          <w:sz w:val="24"/>
          <w:szCs w:val="24"/>
        </w:rPr>
        <w:t>(O’Connell et al. 2002</w:t>
      </w:r>
      <w:r w:rsidRPr="005062D7">
        <w:rPr>
          <w:rFonts w:ascii="Times New Roman" w:eastAsia="Times New Roman" w:hAnsi="Times New Roman" w:cs="Times New Roman"/>
          <w:sz w:val="24"/>
          <w:szCs w:val="24"/>
        </w:rPr>
        <w:t xml:space="preserve">). </w:t>
      </w:r>
      <w:r w:rsidR="00FB22D0">
        <w:rPr>
          <w:rFonts w:ascii="Times New Roman" w:eastAsia="Times New Roman" w:hAnsi="Times New Roman" w:cs="Times New Roman"/>
          <w:sz w:val="24"/>
          <w:szCs w:val="24"/>
        </w:rPr>
        <w:t>The</w:t>
      </w:r>
      <w:r w:rsidR="00FB22D0" w:rsidRPr="005062D7">
        <w:rPr>
          <w:rFonts w:ascii="Times New Roman" w:eastAsia="Times New Roman" w:hAnsi="Times New Roman" w:cs="Times New Roman"/>
          <w:sz w:val="24"/>
          <w:szCs w:val="24"/>
        </w:rPr>
        <w:t xml:space="preserve"> longevity </w:t>
      </w:r>
      <w:r w:rsidR="00FB22D0">
        <w:rPr>
          <w:rFonts w:ascii="Times New Roman" w:eastAsia="Times New Roman" w:hAnsi="Times New Roman" w:cs="Times New Roman"/>
          <w:sz w:val="24"/>
          <w:szCs w:val="24"/>
        </w:rPr>
        <w:t>for this species corresponds to a low natural morality rate, which</w:t>
      </w:r>
      <w:r w:rsidR="00FB22D0" w:rsidRPr="005062D7">
        <w:rPr>
          <w:rFonts w:ascii="Times New Roman" w:eastAsia="Times New Roman" w:hAnsi="Times New Roman" w:cs="Times New Roman"/>
          <w:sz w:val="24"/>
          <w:szCs w:val="24"/>
        </w:rPr>
        <w:t xml:space="preserve"> suggests</w:t>
      </w:r>
      <w:r w:rsidR="00FB22D0">
        <w:rPr>
          <w:rFonts w:ascii="Times New Roman" w:eastAsia="Times New Roman" w:hAnsi="Times New Roman" w:cs="Times New Roman"/>
          <w:sz w:val="24"/>
          <w:szCs w:val="24"/>
        </w:rPr>
        <w:t xml:space="preserve"> that Yelloweye Rockfish</w:t>
      </w:r>
      <w:r w:rsidR="00FB22D0" w:rsidRPr="005062D7">
        <w:rPr>
          <w:rFonts w:ascii="Times New Roman" w:eastAsia="Times New Roman" w:hAnsi="Times New Roman" w:cs="Times New Roman"/>
          <w:sz w:val="24"/>
          <w:szCs w:val="24"/>
        </w:rPr>
        <w:t xml:space="preserve"> cannot sustain high levels of fishing mortality</w:t>
      </w:r>
      <w:r w:rsidR="00FB22D0">
        <w:rPr>
          <w:rFonts w:ascii="Times New Roman" w:eastAsia="Times New Roman" w:hAnsi="Times New Roman" w:cs="Times New Roman"/>
          <w:sz w:val="24"/>
          <w:szCs w:val="24"/>
        </w:rPr>
        <w:t xml:space="preserve"> (Hoenig 1983; Leaman and Beamish 1984; Cort</w:t>
      </w:r>
      <w:r w:rsidR="00FB22D0" w:rsidRPr="005062D7">
        <w:rPr>
          <w:rFonts w:ascii="Times New Roman" w:eastAsia="Times New Roman" w:hAnsi="Times New Roman" w:cs="Times New Roman"/>
          <w:sz w:val="24"/>
          <w:szCs w:val="24"/>
        </w:rPr>
        <w:t>é</w:t>
      </w:r>
      <w:r w:rsidR="00FB22D0">
        <w:rPr>
          <w:rFonts w:ascii="Times New Roman" w:eastAsia="Times New Roman" w:hAnsi="Times New Roman" w:cs="Times New Roman"/>
          <w:sz w:val="24"/>
          <w:szCs w:val="24"/>
        </w:rPr>
        <w:t>s 2002)</w:t>
      </w:r>
      <w:r w:rsidR="00FB22D0" w:rsidRPr="005062D7">
        <w:rPr>
          <w:rFonts w:ascii="Times New Roman" w:eastAsia="Times New Roman" w:hAnsi="Times New Roman" w:cs="Times New Roman"/>
          <w:sz w:val="24"/>
          <w:szCs w:val="24"/>
        </w:rPr>
        <w:t>.</w:t>
      </w:r>
      <w:r w:rsidR="005B260C">
        <w:rPr>
          <w:rFonts w:ascii="Times New Roman" w:eastAsia="Times New Roman" w:hAnsi="Times New Roman" w:cs="Times New Roman"/>
          <w:sz w:val="24"/>
          <w:szCs w:val="24"/>
        </w:rPr>
        <w:t xml:space="preserve"> </w:t>
      </w:r>
      <w:r w:rsidRPr="005062D7">
        <w:rPr>
          <w:rFonts w:ascii="Times New Roman" w:eastAsia="Times New Roman" w:hAnsi="Times New Roman" w:cs="Times New Roman"/>
          <w:sz w:val="24"/>
          <w:szCs w:val="24"/>
        </w:rPr>
        <w:t>Moreover, the species has a later maturity schedule compared to many other rockfish. Female age at 50% sexual maturity (A</w:t>
      </w:r>
      <w:r w:rsidRPr="005062D7">
        <w:rPr>
          <w:rFonts w:ascii="Times New Roman" w:eastAsia="Times New Roman" w:hAnsi="Times New Roman" w:cs="Times New Roman"/>
          <w:sz w:val="24"/>
          <w:szCs w:val="24"/>
          <w:vertAlign w:val="subscript"/>
        </w:rPr>
        <w:t>50</w:t>
      </w:r>
      <w:r w:rsidRPr="005062D7">
        <w:rPr>
          <w:rFonts w:ascii="Times New Roman" w:eastAsia="Times New Roman" w:hAnsi="Times New Roman" w:cs="Times New Roman"/>
          <w:sz w:val="24"/>
          <w:szCs w:val="24"/>
        </w:rPr>
        <w:t>) ranges from seven years in the southern</w:t>
      </w:r>
      <w:r w:rsidR="00042A9A">
        <w:rPr>
          <w:rFonts w:ascii="Times New Roman" w:eastAsia="Times New Roman" w:hAnsi="Times New Roman" w:cs="Times New Roman"/>
          <w:sz w:val="24"/>
          <w:szCs w:val="24"/>
        </w:rPr>
        <w:t xml:space="preserve"> part of its range (California</w:t>
      </w:r>
      <w:r w:rsidR="005B260C">
        <w:rPr>
          <w:rFonts w:ascii="Times New Roman" w:eastAsia="Times New Roman" w:hAnsi="Times New Roman" w:cs="Times New Roman"/>
          <w:sz w:val="24"/>
          <w:szCs w:val="24"/>
        </w:rPr>
        <w:t>,</w:t>
      </w:r>
      <w:r w:rsidR="00042A9A">
        <w:rPr>
          <w:rFonts w:ascii="Times New Roman" w:eastAsia="Times New Roman" w:hAnsi="Times New Roman" w:cs="Times New Roman"/>
          <w:sz w:val="24"/>
          <w:szCs w:val="24"/>
        </w:rPr>
        <w:t xml:space="preserve"> </w:t>
      </w:r>
      <w:r w:rsidRPr="005062D7">
        <w:rPr>
          <w:rFonts w:ascii="Times New Roman" w:eastAsia="Times New Roman" w:hAnsi="Times New Roman" w:cs="Times New Roman"/>
          <w:sz w:val="24"/>
          <w:szCs w:val="24"/>
        </w:rPr>
        <w:t>Wyllie Echeverria 1987) to 22 years in the northernmost maturity-assessed population (Southe</w:t>
      </w:r>
      <w:r w:rsidR="00042A9A">
        <w:rPr>
          <w:rFonts w:ascii="Times New Roman" w:eastAsia="Times New Roman" w:hAnsi="Times New Roman" w:cs="Times New Roman"/>
          <w:sz w:val="24"/>
          <w:szCs w:val="24"/>
        </w:rPr>
        <w:t>ast Alaska,</w:t>
      </w:r>
      <w:r w:rsidRPr="005062D7">
        <w:rPr>
          <w:rFonts w:ascii="Times New Roman" w:eastAsia="Times New Roman" w:hAnsi="Times New Roman" w:cs="Times New Roman"/>
          <w:sz w:val="24"/>
          <w:szCs w:val="24"/>
        </w:rPr>
        <w:t xml:space="preserve"> O’Connell </w:t>
      </w:r>
      <w:r w:rsidR="004C6B02">
        <w:rPr>
          <w:rFonts w:ascii="Times New Roman" w:eastAsia="Times New Roman" w:hAnsi="Times New Roman" w:cs="Times New Roman"/>
          <w:sz w:val="24"/>
          <w:szCs w:val="24"/>
        </w:rPr>
        <w:t>et al. 2002</w:t>
      </w:r>
      <w:r w:rsidRPr="005062D7">
        <w:rPr>
          <w:rFonts w:ascii="Times New Roman" w:eastAsia="Times New Roman" w:hAnsi="Times New Roman" w:cs="Times New Roman"/>
          <w:sz w:val="24"/>
          <w:szCs w:val="24"/>
        </w:rPr>
        <w:t xml:space="preserve">). Lastly, successful recruitment of planktonic rockfish larvae is episodic across years, and </w:t>
      </w:r>
      <w:r w:rsidR="00E95BB6">
        <w:rPr>
          <w:rFonts w:ascii="Times New Roman" w:eastAsia="Times New Roman" w:hAnsi="Times New Roman" w:cs="Times New Roman"/>
          <w:sz w:val="24"/>
          <w:szCs w:val="24"/>
        </w:rPr>
        <w:t xml:space="preserve">survival </w:t>
      </w:r>
      <w:r w:rsidRPr="005062D7">
        <w:rPr>
          <w:rFonts w:ascii="Times New Roman" w:eastAsia="Times New Roman" w:hAnsi="Times New Roman" w:cs="Times New Roman"/>
          <w:sz w:val="24"/>
          <w:szCs w:val="24"/>
        </w:rPr>
        <w:t>requires ideal oceanographic conditions for temperature, currents, and food av</w:t>
      </w:r>
      <w:r w:rsidR="00042A9A">
        <w:rPr>
          <w:rFonts w:ascii="Times New Roman" w:eastAsia="Times New Roman" w:hAnsi="Times New Roman" w:cs="Times New Roman"/>
          <w:sz w:val="24"/>
          <w:szCs w:val="24"/>
        </w:rPr>
        <w:t>ailability (Parrish et al. 1981; Norton 1987;</w:t>
      </w:r>
      <w:r w:rsidRPr="005062D7">
        <w:rPr>
          <w:rFonts w:ascii="Times New Roman" w:eastAsia="Times New Roman" w:hAnsi="Times New Roman" w:cs="Times New Roman"/>
          <w:sz w:val="24"/>
          <w:szCs w:val="24"/>
        </w:rPr>
        <w:t xml:space="preserve"> Love et </w:t>
      </w:r>
      <w:r w:rsidR="00042A9A">
        <w:rPr>
          <w:rFonts w:ascii="Times New Roman" w:eastAsia="Times New Roman" w:hAnsi="Times New Roman" w:cs="Times New Roman"/>
          <w:sz w:val="24"/>
          <w:szCs w:val="24"/>
        </w:rPr>
        <w:t>al. 2002;</w:t>
      </w:r>
      <w:r w:rsidRPr="005062D7">
        <w:rPr>
          <w:rFonts w:ascii="Times New Roman" w:eastAsia="Times New Roman" w:hAnsi="Times New Roman" w:cs="Times New Roman"/>
          <w:sz w:val="24"/>
          <w:szCs w:val="24"/>
        </w:rPr>
        <w:t xml:space="preserve"> AMCC 2005). </w:t>
      </w:r>
      <w:r w:rsidR="008A6387">
        <w:rPr>
          <w:rFonts w:ascii="Times New Roman" w:eastAsia="Times New Roman" w:hAnsi="Times New Roman" w:cs="Times New Roman"/>
          <w:sz w:val="24"/>
          <w:szCs w:val="24"/>
        </w:rPr>
        <w:t xml:space="preserve">For Yelloweye </w:t>
      </w:r>
      <w:r w:rsidR="00116184">
        <w:rPr>
          <w:rFonts w:ascii="Times New Roman" w:eastAsia="Times New Roman" w:hAnsi="Times New Roman" w:cs="Times New Roman"/>
          <w:sz w:val="24"/>
          <w:szCs w:val="24"/>
        </w:rPr>
        <w:t xml:space="preserve">Rockfish and other rockfish </w:t>
      </w:r>
      <w:r w:rsidR="00116184">
        <w:rPr>
          <w:rFonts w:ascii="Times New Roman" w:eastAsia="Times New Roman" w:hAnsi="Times New Roman" w:cs="Times New Roman"/>
          <w:sz w:val="24"/>
          <w:szCs w:val="24"/>
        </w:rPr>
        <w:lastRenderedPageBreak/>
        <w:t>species</w:t>
      </w:r>
      <w:r w:rsidR="00E95BB6">
        <w:rPr>
          <w:rFonts w:ascii="Times New Roman" w:eastAsia="Times New Roman" w:hAnsi="Times New Roman" w:cs="Times New Roman"/>
          <w:sz w:val="24"/>
          <w:szCs w:val="24"/>
        </w:rPr>
        <w:t xml:space="preserve"> such </w:t>
      </w:r>
      <w:r w:rsidR="00116184">
        <w:rPr>
          <w:rFonts w:ascii="Times New Roman" w:eastAsia="Times New Roman" w:hAnsi="Times New Roman" w:cs="Times New Roman"/>
          <w:sz w:val="24"/>
          <w:szCs w:val="24"/>
        </w:rPr>
        <w:t>condition</w:t>
      </w:r>
      <w:r w:rsidR="00E95BB6">
        <w:rPr>
          <w:rFonts w:ascii="Times New Roman" w:eastAsia="Times New Roman" w:hAnsi="Times New Roman" w:cs="Times New Roman"/>
          <w:sz w:val="24"/>
          <w:szCs w:val="24"/>
        </w:rPr>
        <w:t>s</w:t>
      </w:r>
      <w:r w:rsidR="00116184">
        <w:rPr>
          <w:rFonts w:ascii="Times New Roman" w:eastAsia="Times New Roman" w:hAnsi="Times New Roman" w:cs="Times New Roman"/>
          <w:sz w:val="24"/>
          <w:szCs w:val="24"/>
        </w:rPr>
        <w:t xml:space="preserve"> may only be met every few years, and gaps in recruitment can exceed a decade (Love et al. 2002).  </w:t>
      </w:r>
      <w:r w:rsidR="00FB22D0">
        <w:rPr>
          <w:rFonts w:ascii="Times New Roman" w:eastAsia="Times New Roman" w:hAnsi="Times New Roman" w:cs="Times New Roman"/>
          <w:sz w:val="24"/>
          <w:szCs w:val="24"/>
        </w:rPr>
        <w:t>Yelloweye Rockfish demand the need for cautious management due to their low natural mortality rate, late maturation, and episodic recruitment</w:t>
      </w:r>
      <w:r w:rsidR="008A6387">
        <w:rPr>
          <w:rFonts w:ascii="Times New Roman" w:eastAsia="Times New Roman" w:hAnsi="Times New Roman" w:cs="Times New Roman"/>
          <w:sz w:val="24"/>
          <w:szCs w:val="24"/>
        </w:rPr>
        <w:t>.</w:t>
      </w:r>
    </w:p>
    <w:p w14:paraId="2AAC3525" w14:textId="32BB798B" w:rsidR="005062D7" w:rsidRDefault="005062D7" w:rsidP="002F0A59">
      <w:pPr>
        <w:pStyle w:val="NoSpacing"/>
        <w:ind w:firstLine="720"/>
        <w:rPr>
          <w:rFonts w:ascii="Times New Roman" w:hAnsi="Times New Roman" w:cs="Times New Roman"/>
          <w:sz w:val="24"/>
          <w:szCs w:val="24"/>
        </w:rPr>
      </w:pPr>
      <w:r>
        <w:rPr>
          <w:rFonts w:ascii="Times New Roman" w:hAnsi="Times New Roman" w:cs="Times New Roman"/>
          <w:sz w:val="24"/>
          <w:szCs w:val="24"/>
        </w:rPr>
        <w:t xml:space="preserve">The concept of a latitudinal effect on life history characteristics such as maturity </w:t>
      </w:r>
      <w:r w:rsidR="00562FE2">
        <w:rPr>
          <w:rFonts w:ascii="Times New Roman" w:hAnsi="Times New Roman" w:cs="Times New Roman"/>
          <w:sz w:val="24"/>
          <w:szCs w:val="24"/>
        </w:rPr>
        <w:t>is documented</w:t>
      </w:r>
      <w:r>
        <w:rPr>
          <w:rFonts w:ascii="Times New Roman" w:hAnsi="Times New Roman" w:cs="Times New Roman"/>
          <w:sz w:val="24"/>
          <w:szCs w:val="24"/>
        </w:rPr>
        <w:t xml:space="preserve"> in a number of fish species (</w:t>
      </w:r>
      <w:r w:rsidR="000A224E">
        <w:rPr>
          <w:rFonts w:ascii="Times New Roman" w:hAnsi="Times New Roman" w:cs="Times New Roman"/>
          <w:sz w:val="24"/>
          <w:szCs w:val="24"/>
        </w:rPr>
        <w:t xml:space="preserve">Haldorson and Love 1991; </w:t>
      </w:r>
      <w:r w:rsidR="00D436C9">
        <w:rPr>
          <w:rFonts w:ascii="Times New Roman" w:hAnsi="Times New Roman" w:cs="Times New Roman"/>
          <w:sz w:val="24"/>
          <w:szCs w:val="24"/>
        </w:rPr>
        <w:t xml:space="preserve">Ni and Sandeman 1994; </w:t>
      </w:r>
      <w:r>
        <w:rPr>
          <w:rFonts w:ascii="Times New Roman" w:hAnsi="Times New Roman" w:cs="Times New Roman"/>
          <w:sz w:val="24"/>
          <w:szCs w:val="24"/>
        </w:rPr>
        <w:t>L’Ab</w:t>
      </w:r>
      <w:r w:rsidRPr="005062D7">
        <w:rPr>
          <w:rFonts w:ascii="Times New Roman" w:hAnsi="Times New Roman" w:cs="Times New Roman"/>
          <w:sz w:val="24"/>
          <w:szCs w:val="24"/>
        </w:rPr>
        <w:t>é</w:t>
      </w:r>
      <w:r w:rsidR="00CD6CC1">
        <w:rPr>
          <w:rFonts w:ascii="Times New Roman" w:hAnsi="Times New Roman" w:cs="Times New Roman"/>
          <w:sz w:val="24"/>
          <w:szCs w:val="24"/>
        </w:rPr>
        <w:t>e-Lund 1991;</w:t>
      </w:r>
      <w:r w:rsidR="004C6B02">
        <w:rPr>
          <w:rFonts w:ascii="Times New Roman" w:hAnsi="Times New Roman" w:cs="Times New Roman"/>
          <w:sz w:val="24"/>
          <w:szCs w:val="24"/>
        </w:rPr>
        <w:t xml:space="preserve"> </w:t>
      </w:r>
      <w:r w:rsidR="00042A9A" w:rsidRPr="008E70CC">
        <w:rPr>
          <w:rFonts w:ascii="Times New Roman" w:hAnsi="Times New Roman" w:cs="Times New Roman"/>
          <w:sz w:val="24"/>
          <w:szCs w:val="24"/>
        </w:rPr>
        <w:t>Heibo 2003</w:t>
      </w:r>
      <w:r w:rsidR="008E70CC">
        <w:rPr>
          <w:rFonts w:ascii="Times New Roman" w:hAnsi="Times New Roman" w:cs="Times New Roman"/>
          <w:sz w:val="24"/>
          <w:szCs w:val="24"/>
        </w:rPr>
        <w:t>;</w:t>
      </w:r>
      <w:r w:rsidR="00042A9A">
        <w:rPr>
          <w:rFonts w:ascii="Times New Roman" w:hAnsi="Times New Roman" w:cs="Times New Roman"/>
          <w:sz w:val="24"/>
          <w:szCs w:val="24"/>
        </w:rPr>
        <w:t xml:space="preserve"> Hannah et al. 2009;</w:t>
      </w:r>
      <w:r>
        <w:rPr>
          <w:rFonts w:ascii="Times New Roman" w:hAnsi="Times New Roman" w:cs="Times New Roman"/>
          <w:sz w:val="24"/>
          <w:szCs w:val="24"/>
        </w:rPr>
        <w:t xml:space="preserve"> </w:t>
      </w:r>
      <w:r w:rsidRPr="008E70CC">
        <w:rPr>
          <w:rFonts w:ascii="Times New Roman" w:hAnsi="Times New Roman" w:cs="Times New Roman"/>
          <w:sz w:val="24"/>
          <w:szCs w:val="24"/>
        </w:rPr>
        <w:t>Farley et al. 2014</w:t>
      </w:r>
      <w:r w:rsidR="00CD6CC1">
        <w:rPr>
          <w:rFonts w:ascii="Times New Roman" w:hAnsi="Times New Roman" w:cs="Times New Roman"/>
          <w:sz w:val="24"/>
          <w:szCs w:val="24"/>
        </w:rPr>
        <w:t>, Rose 2018: 251</w:t>
      </w:r>
      <w:r>
        <w:rPr>
          <w:rFonts w:ascii="Times New Roman" w:hAnsi="Times New Roman" w:cs="Times New Roman"/>
          <w:sz w:val="24"/>
          <w:szCs w:val="24"/>
        </w:rPr>
        <w:t>).</w:t>
      </w:r>
      <w:r w:rsidR="00ED7EF9" w:rsidRPr="00ED7EF9">
        <w:rPr>
          <w:rFonts w:ascii="Times New Roman" w:hAnsi="Times New Roman" w:cs="Times New Roman"/>
          <w:sz w:val="24"/>
          <w:szCs w:val="24"/>
        </w:rPr>
        <w:t xml:space="preserve"> </w:t>
      </w:r>
      <w:r w:rsidR="00ED7EF9">
        <w:rPr>
          <w:rFonts w:ascii="Times New Roman" w:hAnsi="Times New Roman" w:cs="Times New Roman"/>
          <w:sz w:val="24"/>
          <w:szCs w:val="24"/>
        </w:rPr>
        <w:t>My meta-analysis of Y</w:t>
      </w:r>
      <w:r w:rsidR="00ED7EF9" w:rsidRPr="005062D7">
        <w:rPr>
          <w:rFonts w:ascii="Times New Roman" w:hAnsi="Times New Roman" w:cs="Times New Roman"/>
          <w:sz w:val="24"/>
          <w:szCs w:val="24"/>
        </w:rPr>
        <w:t>elloweye Rockfish maturity studies revealed a strong trend of increasing age-at-maturity with increasing latitude; the trend with length-at-maturity was insignificant (Table 1</w:t>
      </w:r>
      <w:r w:rsidR="00ED7EF9">
        <w:rPr>
          <w:rFonts w:ascii="Times New Roman" w:hAnsi="Times New Roman" w:cs="Times New Roman"/>
          <w:sz w:val="24"/>
          <w:szCs w:val="24"/>
        </w:rPr>
        <w:t>; Figure 1 and Figure 2</w:t>
      </w:r>
      <w:r w:rsidR="00ED7EF9" w:rsidRPr="005062D7">
        <w:rPr>
          <w:rFonts w:ascii="Times New Roman" w:hAnsi="Times New Roman" w:cs="Times New Roman"/>
          <w:sz w:val="24"/>
          <w:szCs w:val="24"/>
        </w:rPr>
        <w:t xml:space="preserve">). </w:t>
      </w:r>
      <w:r w:rsidRPr="005062D7">
        <w:rPr>
          <w:rFonts w:ascii="Times New Roman" w:hAnsi="Times New Roman" w:cs="Times New Roman"/>
          <w:sz w:val="24"/>
          <w:szCs w:val="24"/>
        </w:rPr>
        <w:t xml:space="preserve">The northern GOA, and more specifically, PWS in </w:t>
      </w:r>
      <w:r w:rsidR="000A224E">
        <w:rPr>
          <w:rFonts w:ascii="Times New Roman" w:hAnsi="Times New Roman" w:cs="Times New Roman"/>
          <w:sz w:val="24"/>
          <w:szCs w:val="24"/>
        </w:rPr>
        <w:t>Southcentral Alaska represents</w:t>
      </w:r>
      <w:r w:rsidRPr="005062D7">
        <w:rPr>
          <w:rFonts w:ascii="Times New Roman" w:hAnsi="Times New Roman" w:cs="Times New Roman"/>
          <w:sz w:val="24"/>
          <w:szCs w:val="24"/>
        </w:rPr>
        <w:t xml:space="preserve"> the most northern distribution of the species (Mecklenburg et al. 2002). </w:t>
      </w:r>
      <w:r w:rsidR="00375420">
        <w:rPr>
          <w:rFonts w:ascii="Times New Roman" w:hAnsi="Times New Roman" w:cs="Times New Roman"/>
          <w:sz w:val="24"/>
          <w:szCs w:val="24"/>
        </w:rPr>
        <w:t>M</w:t>
      </w:r>
      <w:r w:rsidR="00264663">
        <w:rPr>
          <w:rFonts w:ascii="Times New Roman" w:hAnsi="Times New Roman" w:cs="Times New Roman"/>
          <w:sz w:val="24"/>
          <w:szCs w:val="24"/>
        </w:rPr>
        <w:t>aturity functions for Yelloweye</w:t>
      </w:r>
      <w:r w:rsidR="00375420">
        <w:rPr>
          <w:rFonts w:ascii="Times New Roman" w:hAnsi="Times New Roman" w:cs="Times New Roman"/>
          <w:sz w:val="24"/>
          <w:szCs w:val="24"/>
        </w:rPr>
        <w:t xml:space="preserve"> Rockfish in</w:t>
      </w:r>
      <w:r w:rsidR="00264663">
        <w:rPr>
          <w:rFonts w:ascii="Times New Roman" w:hAnsi="Times New Roman" w:cs="Times New Roman"/>
          <w:sz w:val="24"/>
          <w:szCs w:val="24"/>
        </w:rPr>
        <w:t xml:space="preserve"> </w:t>
      </w:r>
      <w:r w:rsidR="00375420">
        <w:rPr>
          <w:rFonts w:ascii="Times New Roman" w:hAnsi="Times New Roman" w:cs="Times New Roman"/>
          <w:sz w:val="24"/>
          <w:szCs w:val="24"/>
        </w:rPr>
        <w:t xml:space="preserve">northern GOA and PWS have </w:t>
      </w:r>
      <w:r w:rsidR="00E95BB6">
        <w:rPr>
          <w:rFonts w:ascii="Times New Roman" w:hAnsi="Times New Roman" w:cs="Times New Roman"/>
          <w:sz w:val="24"/>
          <w:szCs w:val="24"/>
        </w:rPr>
        <w:t>yet to be developed</w:t>
      </w:r>
      <w:r w:rsidR="00375420">
        <w:rPr>
          <w:rFonts w:ascii="Times New Roman" w:hAnsi="Times New Roman" w:cs="Times New Roman"/>
          <w:sz w:val="24"/>
          <w:szCs w:val="24"/>
        </w:rPr>
        <w:t xml:space="preserve"> (</w:t>
      </w:r>
      <w:r w:rsidR="00264663">
        <w:rPr>
          <w:rFonts w:ascii="Times New Roman" w:hAnsi="Times New Roman" w:cs="Times New Roman"/>
          <w:sz w:val="24"/>
          <w:szCs w:val="24"/>
        </w:rPr>
        <w:t xml:space="preserve">Area 5 in </w:t>
      </w:r>
      <w:r w:rsidR="00FB076F">
        <w:rPr>
          <w:rFonts w:ascii="Times New Roman" w:hAnsi="Times New Roman" w:cs="Times New Roman"/>
          <w:sz w:val="24"/>
          <w:szCs w:val="24"/>
        </w:rPr>
        <w:t>Figure 3</w:t>
      </w:r>
      <w:r w:rsidR="00264663">
        <w:rPr>
          <w:rFonts w:ascii="Times New Roman" w:hAnsi="Times New Roman" w:cs="Times New Roman"/>
          <w:sz w:val="24"/>
          <w:szCs w:val="24"/>
        </w:rPr>
        <w:t xml:space="preserve">; </w:t>
      </w:r>
      <w:r w:rsidR="00375420">
        <w:rPr>
          <w:rFonts w:ascii="Times New Roman" w:hAnsi="Times New Roman" w:cs="Times New Roman"/>
          <w:sz w:val="24"/>
          <w:szCs w:val="24"/>
        </w:rPr>
        <w:t>Haldorson and Love 1991)</w:t>
      </w:r>
      <w:r w:rsidR="00264663">
        <w:rPr>
          <w:rFonts w:ascii="Times New Roman" w:hAnsi="Times New Roman" w:cs="Times New Roman"/>
          <w:sz w:val="24"/>
          <w:szCs w:val="24"/>
        </w:rPr>
        <w:t xml:space="preserve">. </w:t>
      </w:r>
      <w:r w:rsidR="00ED2D78">
        <w:rPr>
          <w:rFonts w:ascii="Times New Roman" w:hAnsi="Times New Roman" w:cs="Times New Roman"/>
          <w:sz w:val="24"/>
          <w:szCs w:val="24"/>
        </w:rPr>
        <w:t>Age at m</w:t>
      </w:r>
      <w:r w:rsidRPr="005062D7">
        <w:rPr>
          <w:rFonts w:ascii="Times New Roman" w:hAnsi="Times New Roman" w:cs="Times New Roman"/>
          <w:sz w:val="24"/>
          <w:szCs w:val="24"/>
        </w:rPr>
        <w:t>atur</w:t>
      </w:r>
      <w:r w:rsidR="00264663">
        <w:rPr>
          <w:rFonts w:ascii="Times New Roman" w:hAnsi="Times New Roman" w:cs="Times New Roman"/>
          <w:sz w:val="24"/>
          <w:szCs w:val="24"/>
        </w:rPr>
        <w:t xml:space="preserve">ity in </w:t>
      </w:r>
      <w:r w:rsidRPr="005062D7">
        <w:rPr>
          <w:rFonts w:ascii="Times New Roman" w:hAnsi="Times New Roman" w:cs="Times New Roman"/>
          <w:sz w:val="24"/>
          <w:szCs w:val="24"/>
        </w:rPr>
        <w:t>these areas is predicted to be greater than those in the rest of the range based on this trend with latitude</w:t>
      </w:r>
      <w:r w:rsidR="00264663">
        <w:rPr>
          <w:rFonts w:ascii="Times New Roman" w:hAnsi="Times New Roman" w:cs="Times New Roman"/>
          <w:sz w:val="24"/>
          <w:szCs w:val="24"/>
        </w:rPr>
        <w:t xml:space="preserve"> (Figure 1)</w:t>
      </w:r>
      <w:r w:rsidRPr="005062D7">
        <w:rPr>
          <w:rFonts w:ascii="Times New Roman" w:hAnsi="Times New Roman" w:cs="Times New Roman"/>
          <w:sz w:val="24"/>
          <w:szCs w:val="24"/>
        </w:rPr>
        <w:t xml:space="preserve">. With a </w:t>
      </w:r>
      <w:r w:rsidR="00CD7708">
        <w:rPr>
          <w:rFonts w:ascii="Times New Roman" w:hAnsi="Times New Roman" w:cs="Times New Roman"/>
          <w:sz w:val="24"/>
          <w:szCs w:val="24"/>
        </w:rPr>
        <w:t xml:space="preserve">relatively </w:t>
      </w:r>
      <w:r w:rsidRPr="005062D7">
        <w:rPr>
          <w:rFonts w:ascii="Times New Roman" w:hAnsi="Times New Roman" w:cs="Times New Roman"/>
          <w:sz w:val="24"/>
          <w:szCs w:val="24"/>
        </w:rPr>
        <w:t>late</w:t>
      </w:r>
      <w:r w:rsidR="00CD7708">
        <w:rPr>
          <w:rFonts w:ascii="Times New Roman" w:hAnsi="Times New Roman" w:cs="Times New Roman"/>
          <w:sz w:val="24"/>
          <w:szCs w:val="24"/>
        </w:rPr>
        <w:t>r</w:t>
      </w:r>
      <w:r w:rsidRPr="005062D7">
        <w:rPr>
          <w:rFonts w:ascii="Times New Roman" w:hAnsi="Times New Roman" w:cs="Times New Roman"/>
          <w:sz w:val="24"/>
          <w:szCs w:val="24"/>
        </w:rPr>
        <w:t xml:space="preserve"> onset of maturity, there </w:t>
      </w:r>
      <w:r w:rsidR="00CD7708">
        <w:rPr>
          <w:rFonts w:ascii="Times New Roman" w:hAnsi="Times New Roman" w:cs="Times New Roman"/>
          <w:sz w:val="24"/>
          <w:szCs w:val="24"/>
        </w:rPr>
        <w:t xml:space="preserve">could be </w:t>
      </w:r>
      <w:r w:rsidRPr="005062D7">
        <w:rPr>
          <w:rFonts w:ascii="Times New Roman" w:hAnsi="Times New Roman" w:cs="Times New Roman"/>
          <w:sz w:val="24"/>
          <w:szCs w:val="24"/>
        </w:rPr>
        <w:t>an increased risk to harvest immature fish, which results in loss of the opportunity for an individual fish to replace itse</w:t>
      </w:r>
      <w:r w:rsidR="00042A9A">
        <w:rPr>
          <w:rFonts w:ascii="Times New Roman" w:hAnsi="Times New Roman" w:cs="Times New Roman"/>
          <w:sz w:val="24"/>
          <w:szCs w:val="24"/>
        </w:rPr>
        <w:t>lf in the population (Ho</w:t>
      </w:r>
      <w:r w:rsidR="00CD6CC1">
        <w:rPr>
          <w:rFonts w:ascii="Times New Roman" w:hAnsi="Times New Roman" w:cs="Times New Roman"/>
          <w:sz w:val="24"/>
          <w:szCs w:val="24"/>
        </w:rPr>
        <w:t>lt 189</w:t>
      </w:r>
      <w:r w:rsidR="00042A9A">
        <w:rPr>
          <w:rFonts w:ascii="Times New Roman" w:hAnsi="Times New Roman" w:cs="Times New Roman"/>
          <w:sz w:val="24"/>
          <w:szCs w:val="24"/>
        </w:rPr>
        <w:t>5;</w:t>
      </w:r>
      <w:r w:rsidR="008E70CC">
        <w:rPr>
          <w:rFonts w:ascii="Times New Roman" w:hAnsi="Times New Roman" w:cs="Times New Roman"/>
          <w:sz w:val="24"/>
          <w:szCs w:val="24"/>
        </w:rPr>
        <w:t xml:space="preserve"> M</w:t>
      </w:r>
      <w:r w:rsidRPr="005062D7">
        <w:rPr>
          <w:rFonts w:ascii="Times New Roman" w:hAnsi="Times New Roman" w:cs="Times New Roman"/>
          <w:sz w:val="24"/>
          <w:szCs w:val="24"/>
        </w:rPr>
        <w:t>yers and Mertz 1998).</w:t>
      </w:r>
      <w:r>
        <w:rPr>
          <w:rFonts w:ascii="Times New Roman" w:hAnsi="Times New Roman" w:cs="Times New Roman"/>
          <w:sz w:val="24"/>
          <w:szCs w:val="24"/>
        </w:rPr>
        <w:t xml:space="preserve"> </w:t>
      </w:r>
      <w:r w:rsidRPr="005062D7">
        <w:rPr>
          <w:rFonts w:ascii="Times New Roman" w:hAnsi="Times New Roman" w:cs="Times New Roman"/>
          <w:sz w:val="24"/>
          <w:szCs w:val="24"/>
        </w:rPr>
        <w:t xml:space="preserve">Using accurate and location-specific estimates of maturity is imperative to making informed fisheries management decisions such as through the implementation of the </w:t>
      </w:r>
      <w:r w:rsidR="008E70CC">
        <w:rPr>
          <w:rFonts w:ascii="Times New Roman" w:hAnsi="Times New Roman" w:cs="Times New Roman"/>
          <w:sz w:val="24"/>
          <w:szCs w:val="24"/>
        </w:rPr>
        <w:t>‘spawn-at-least-once policy’ (M</w:t>
      </w:r>
      <w:r w:rsidRPr="005062D7">
        <w:rPr>
          <w:rFonts w:ascii="Times New Roman" w:hAnsi="Times New Roman" w:cs="Times New Roman"/>
          <w:sz w:val="24"/>
          <w:szCs w:val="24"/>
        </w:rPr>
        <w:t xml:space="preserve">yers and Mertz 1998). Sound estimates of maturity are also important for stock assessment and reproductive potential models. </w:t>
      </w:r>
    </w:p>
    <w:p w14:paraId="4F69F9F8" w14:textId="77777777" w:rsidR="002F0A59" w:rsidRPr="00DE44E3" w:rsidRDefault="002F0A59" w:rsidP="002F0A59">
      <w:pPr>
        <w:pStyle w:val="NoSpacing"/>
        <w:ind w:firstLine="720"/>
        <w:rPr>
          <w:rFonts w:ascii="Times New Roman" w:hAnsi="Times New Roman" w:cs="Times New Roman"/>
          <w:sz w:val="16"/>
          <w:szCs w:val="16"/>
        </w:rPr>
      </w:pPr>
    </w:p>
    <w:p w14:paraId="2B229029" w14:textId="538904F7" w:rsidR="00510B82" w:rsidRPr="005062D7" w:rsidRDefault="005062D7" w:rsidP="005062D7">
      <w:pPr>
        <w:pStyle w:val="NoSpacing"/>
        <w:rPr>
          <w:rFonts w:ascii="Times New Roman" w:hAnsi="Times New Roman" w:cs="Times New Roman"/>
          <w:sz w:val="24"/>
          <w:szCs w:val="24"/>
        </w:rPr>
      </w:pPr>
      <w:r>
        <w:rPr>
          <w:rFonts w:ascii="Times New Roman" w:hAnsi="Times New Roman" w:cs="Times New Roman"/>
          <w:sz w:val="24"/>
          <w:szCs w:val="24"/>
        </w:rPr>
        <w:t xml:space="preserve">Table 1.— </w:t>
      </w:r>
      <w:r w:rsidRPr="005062D7">
        <w:rPr>
          <w:rFonts w:ascii="Times New Roman" w:hAnsi="Times New Roman" w:cs="Times New Roman"/>
          <w:sz w:val="24"/>
          <w:szCs w:val="24"/>
        </w:rPr>
        <w:t xml:space="preserve">Age </w:t>
      </w:r>
      <w:r w:rsidR="00510B82" w:rsidRPr="00510B82">
        <w:rPr>
          <w:rFonts w:ascii="Times New Roman" w:hAnsi="Times New Roman" w:cs="Times New Roman"/>
          <w:sz w:val="24"/>
          <w:szCs w:val="24"/>
        </w:rPr>
        <w:t>(</w:t>
      </w:r>
      <w:r w:rsidR="00510B82" w:rsidRPr="00763765">
        <w:rPr>
          <w:rFonts w:ascii="Times New Roman" w:hAnsi="Times New Roman" w:cs="Times New Roman"/>
          <w:sz w:val="24"/>
          <w:szCs w:val="24"/>
        </w:rPr>
        <w:t>A</w:t>
      </w:r>
      <w:r w:rsidR="00510B82" w:rsidRPr="00763765">
        <w:rPr>
          <w:rFonts w:ascii="Times New Roman" w:hAnsi="Times New Roman" w:cs="Times New Roman"/>
          <w:sz w:val="24"/>
          <w:szCs w:val="24"/>
          <w:vertAlign w:val="subscript"/>
        </w:rPr>
        <w:t>50</w:t>
      </w:r>
      <w:r w:rsidR="00510B82">
        <w:rPr>
          <w:rFonts w:ascii="Times New Roman" w:hAnsi="Times New Roman" w:cs="Times New Roman"/>
          <w:sz w:val="24"/>
          <w:szCs w:val="24"/>
        </w:rPr>
        <w:t>; years</w:t>
      </w:r>
      <w:r w:rsidR="00510B82" w:rsidRPr="00763765">
        <w:rPr>
          <w:rFonts w:ascii="Times New Roman" w:hAnsi="Times New Roman" w:cs="Times New Roman"/>
          <w:sz w:val="24"/>
          <w:szCs w:val="24"/>
        </w:rPr>
        <w:t>)-</w:t>
      </w:r>
      <w:r w:rsidR="00510B82" w:rsidRPr="001E281D">
        <w:rPr>
          <w:rFonts w:ascii="Times New Roman" w:hAnsi="Times New Roman" w:cs="Times New Roman"/>
          <w:sz w:val="20"/>
          <w:szCs w:val="20"/>
        </w:rPr>
        <w:t xml:space="preserve"> </w:t>
      </w:r>
      <w:r w:rsidRPr="005062D7">
        <w:rPr>
          <w:rFonts w:ascii="Times New Roman" w:hAnsi="Times New Roman" w:cs="Times New Roman"/>
          <w:sz w:val="24"/>
          <w:szCs w:val="24"/>
        </w:rPr>
        <w:t>and length</w:t>
      </w:r>
      <w:r w:rsidR="00510B82">
        <w:rPr>
          <w:rFonts w:ascii="Times New Roman" w:hAnsi="Times New Roman" w:cs="Times New Roman"/>
          <w:sz w:val="24"/>
          <w:szCs w:val="24"/>
        </w:rPr>
        <w:t xml:space="preserve"> (L</w:t>
      </w:r>
      <w:r w:rsidR="00510B82">
        <w:rPr>
          <w:rFonts w:ascii="Times New Roman" w:hAnsi="Times New Roman" w:cs="Times New Roman"/>
          <w:sz w:val="24"/>
          <w:szCs w:val="24"/>
          <w:vertAlign w:val="subscript"/>
        </w:rPr>
        <w:t>50</w:t>
      </w:r>
      <w:r w:rsidR="00510B82">
        <w:rPr>
          <w:rFonts w:ascii="Times New Roman" w:hAnsi="Times New Roman" w:cs="Times New Roman"/>
          <w:sz w:val="24"/>
          <w:szCs w:val="24"/>
        </w:rPr>
        <w:t>; cm)</w:t>
      </w:r>
      <w:r w:rsidRPr="005062D7">
        <w:rPr>
          <w:rFonts w:ascii="Times New Roman" w:hAnsi="Times New Roman" w:cs="Times New Roman"/>
          <w:sz w:val="24"/>
          <w:szCs w:val="24"/>
        </w:rPr>
        <w:t>-at-</w:t>
      </w:r>
      <w:r w:rsidR="00ED2D78">
        <w:rPr>
          <w:rFonts w:ascii="Times New Roman" w:hAnsi="Times New Roman" w:cs="Times New Roman"/>
          <w:sz w:val="24"/>
          <w:szCs w:val="24"/>
        </w:rPr>
        <w:t xml:space="preserve">50% </w:t>
      </w:r>
      <w:r w:rsidRPr="005062D7">
        <w:rPr>
          <w:rFonts w:ascii="Times New Roman" w:hAnsi="Times New Roman" w:cs="Times New Roman"/>
          <w:sz w:val="24"/>
          <w:szCs w:val="24"/>
        </w:rPr>
        <w:t>maturity</w:t>
      </w:r>
      <w:r>
        <w:rPr>
          <w:rFonts w:ascii="Times New Roman" w:hAnsi="Times New Roman" w:cs="Times New Roman"/>
          <w:sz w:val="24"/>
          <w:szCs w:val="24"/>
        </w:rPr>
        <w:t xml:space="preserve"> estimates</w:t>
      </w:r>
      <w:r w:rsidR="00FE3354">
        <w:rPr>
          <w:rFonts w:ascii="Times New Roman" w:hAnsi="Times New Roman" w:cs="Times New Roman"/>
          <w:sz w:val="24"/>
          <w:szCs w:val="24"/>
        </w:rPr>
        <w:t xml:space="preserve"> for female Yelloweye R</w:t>
      </w:r>
      <w:r w:rsidRPr="005062D7">
        <w:rPr>
          <w:rFonts w:ascii="Times New Roman" w:hAnsi="Times New Roman" w:cs="Times New Roman"/>
          <w:sz w:val="24"/>
          <w:szCs w:val="24"/>
        </w:rPr>
        <w:t>ockfish</w:t>
      </w:r>
      <w:r>
        <w:rPr>
          <w:rFonts w:ascii="Times New Roman" w:hAnsi="Times New Roman" w:cs="Times New Roman"/>
          <w:sz w:val="24"/>
          <w:szCs w:val="24"/>
        </w:rPr>
        <w:t xml:space="preserve"> by location.</w:t>
      </w:r>
      <w:r w:rsidR="00510B82">
        <w:rPr>
          <w:rFonts w:ascii="Times New Roman" w:hAnsi="Times New Roman" w:cs="Times New Roman"/>
          <w:sz w:val="24"/>
          <w:szCs w:val="24"/>
        </w:rPr>
        <w:t xml:space="preserve"> Sources, sample sizes (N), and latitudinal area (Figure 3) are shown for each study.</w:t>
      </w:r>
    </w:p>
    <w:tbl>
      <w:tblPr>
        <w:tblW w:w="9468" w:type="dxa"/>
        <w:jc w:val="center"/>
        <w:tblLook w:val="04A0" w:firstRow="1" w:lastRow="0" w:firstColumn="1" w:lastColumn="0" w:noHBand="0" w:noVBand="1"/>
      </w:tblPr>
      <w:tblGrid>
        <w:gridCol w:w="805"/>
        <w:gridCol w:w="2337"/>
        <w:gridCol w:w="1072"/>
        <w:gridCol w:w="1172"/>
        <w:gridCol w:w="1172"/>
        <w:gridCol w:w="2160"/>
        <w:gridCol w:w="750"/>
      </w:tblGrid>
      <w:tr w:rsidR="00523151" w:rsidRPr="00510B82" w14:paraId="74F53ED7" w14:textId="77777777" w:rsidTr="00763765">
        <w:trPr>
          <w:trHeight w:val="305"/>
          <w:jc w:val="center"/>
        </w:trPr>
        <w:tc>
          <w:tcPr>
            <w:tcW w:w="805" w:type="dxa"/>
            <w:tcBorders>
              <w:top w:val="single" w:sz="4" w:space="0" w:color="auto"/>
              <w:left w:val="nil"/>
              <w:bottom w:val="single" w:sz="4" w:space="0" w:color="auto"/>
              <w:right w:val="nil"/>
            </w:tcBorders>
          </w:tcPr>
          <w:p w14:paraId="16871A0B" w14:textId="1D5C9AFB" w:rsidR="00523151" w:rsidRPr="00ED2D78" w:rsidRDefault="00523151">
            <w:pPr>
              <w:rPr>
                <w:rFonts w:ascii="Times New Roman" w:hAnsi="Times New Roman" w:cs="Times New Roman"/>
                <w:sz w:val="20"/>
                <w:szCs w:val="20"/>
              </w:rPr>
            </w:pPr>
            <w:r w:rsidRPr="00ED2D78">
              <w:rPr>
                <w:rFonts w:ascii="Times New Roman" w:hAnsi="Times New Roman" w:cs="Times New Roman"/>
                <w:sz w:val="20"/>
                <w:szCs w:val="20"/>
              </w:rPr>
              <w:t>Area</w:t>
            </w:r>
          </w:p>
        </w:tc>
        <w:tc>
          <w:tcPr>
            <w:tcW w:w="2337" w:type="dxa"/>
            <w:tcBorders>
              <w:top w:val="single" w:sz="4" w:space="0" w:color="auto"/>
              <w:left w:val="nil"/>
              <w:bottom w:val="single" w:sz="4" w:space="0" w:color="auto"/>
              <w:right w:val="nil"/>
            </w:tcBorders>
          </w:tcPr>
          <w:p w14:paraId="2E504FD6" w14:textId="719259AC" w:rsidR="00523151" w:rsidRPr="00ED2D78" w:rsidRDefault="00523151" w:rsidP="00523151">
            <w:pPr>
              <w:rPr>
                <w:rFonts w:ascii="Times New Roman" w:hAnsi="Times New Roman" w:cs="Times New Roman"/>
                <w:sz w:val="20"/>
                <w:szCs w:val="20"/>
              </w:rPr>
            </w:pPr>
            <w:r w:rsidRPr="00ED2D78">
              <w:rPr>
                <w:rFonts w:ascii="Times New Roman" w:hAnsi="Times New Roman" w:cs="Times New Roman"/>
                <w:sz w:val="20"/>
                <w:szCs w:val="20"/>
              </w:rPr>
              <w:t>Location</w:t>
            </w:r>
          </w:p>
        </w:tc>
        <w:tc>
          <w:tcPr>
            <w:tcW w:w="1072" w:type="dxa"/>
            <w:tcBorders>
              <w:top w:val="single" w:sz="4" w:space="0" w:color="auto"/>
              <w:left w:val="nil"/>
              <w:bottom w:val="single" w:sz="4" w:space="0" w:color="auto"/>
              <w:right w:val="nil"/>
            </w:tcBorders>
          </w:tcPr>
          <w:p w14:paraId="3A77613E" w14:textId="242F42D2" w:rsidR="00523151" w:rsidRPr="00ED2D78" w:rsidRDefault="00510B82" w:rsidP="00DB3E3E">
            <w:pPr>
              <w:jc w:val="center"/>
              <w:rPr>
                <w:rFonts w:ascii="Times New Roman" w:hAnsi="Times New Roman" w:cs="Times New Roman"/>
                <w:sz w:val="20"/>
                <w:szCs w:val="20"/>
              </w:rPr>
            </w:pPr>
            <w:r w:rsidRPr="00ED2D78">
              <w:rPr>
                <w:rFonts w:ascii="Times New Roman" w:hAnsi="Times New Roman" w:cs="Times New Roman"/>
                <w:sz w:val="20"/>
                <w:szCs w:val="20"/>
              </w:rPr>
              <w:t>N</w:t>
            </w:r>
          </w:p>
        </w:tc>
        <w:tc>
          <w:tcPr>
            <w:tcW w:w="1172" w:type="dxa"/>
            <w:tcBorders>
              <w:top w:val="single" w:sz="4" w:space="0" w:color="auto"/>
              <w:left w:val="nil"/>
              <w:bottom w:val="single" w:sz="4" w:space="0" w:color="auto"/>
              <w:right w:val="nil"/>
            </w:tcBorders>
          </w:tcPr>
          <w:p w14:paraId="227779BF" w14:textId="769910C2" w:rsidR="00523151" w:rsidRPr="00ED2D78" w:rsidRDefault="00523151">
            <w:pPr>
              <w:jc w:val="center"/>
              <w:rPr>
                <w:rFonts w:ascii="Times New Roman" w:hAnsi="Times New Roman" w:cs="Times New Roman"/>
                <w:sz w:val="20"/>
                <w:szCs w:val="20"/>
              </w:rPr>
            </w:pPr>
            <w:r w:rsidRPr="00ED2D78">
              <w:rPr>
                <w:rFonts w:ascii="Times New Roman" w:hAnsi="Times New Roman" w:cs="Times New Roman"/>
                <w:sz w:val="20"/>
                <w:szCs w:val="20"/>
              </w:rPr>
              <w:t>A</w:t>
            </w:r>
            <w:r w:rsidRPr="00ED2D78">
              <w:rPr>
                <w:rFonts w:ascii="Times New Roman" w:hAnsi="Times New Roman" w:cs="Times New Roman"/>
                <w:sz w:val="20"/>
                <w:szCs w:val="20"/>
                <w:vertAlign w:val="subscript"/>
              </w:rPr>
              <w:t>50</w:t>
            </w:r>
            <w:r w:rsidRPr="00ED2D78">
              <w:rPr>
                <w:rFonts w:ascii="Times New Roman" w:hAnsi="Times New Roman" w:cs="Times New Roman"/>
                <w:sz w:val="20"/>
                <w:szCs w:val="20"/>
              </w:rPr>
              <w:t xml:space="preserve"> </w:t>
            </w:r>
          </w:p>
        </w:tc>
        <w:tc>
          <w:tcPr>
            <w:tcW w:w="1172" w:type="dxa"/>
            <w:tcBorders>
              <w:top w:val="single" w:sz="4" w:space="0" w:color="auto"/>
              <w:left w:val="nil"/>
              <w:bottom w:val="single" w:sz="4" w:space="0" w:color="auto"/>
              <w:right w:val="nil"/>
            </w:tcBorders>
          </w:tcPr>
          <w:p w14:paraId="2A42AFA2" w14:textId="487D07DC" w:rsidR="00523151" w:rsidRPr="00ED2D78" w:rsidRDefault="00523151">
            <w:pPr>
              <w:jc w:val="center"/>
              <w:rPr>
                <w:rFonts w:ascii="Times New Roman" w:hAnsi="Times New Roman" w:cs="Times New Roman"/>
                <w:sz w:val="20"/>
                <w:szCs w:val="20"/>
              </w:rPr>
            </w:pPr>
            <w:r w:rsidRPr="00ED2D78">
              <w:rPr>
                <w:rFonts w:ascii="Times New Roman" w:hAnsi="Times New Roman" w:cs="Times New Roman"/>
                <w:sz w:val="20"/>
                <w:szCs w:val="20"/>
              </w:rPr>
              <w:t>L</w:t>
            </w:r>
            <w:r w:rsidRPr="00ED2D78">
              <w:rPr>
                <w:rFonts w:ascii="Times New Roman" w:hAnsi="Times New Roman" w:cs="Times New Roman"/>
                <w:sz w:val="20"/>
                <w:szCs w:val="20"/>
                <w:vertAlign w:val="subscript"/>
              </w:rPr>
              <w:t>50</w:t>
            </w:r>
          </w:p>
        </w:tc>
        <w:tc>
          <w:tcPr>
            <w:tcW w:w="2910" w:type="dxa"/>
            <w:gridSpan w:val="2"/>
            <w:tcBorders>
              <w:top w:val="single" w:sz="4" w:space="0" w:color="auto"/>
              <w:left w:val="nil"/>
              <w:bottom w:val="single" w:sz="4" w:space="0" w:color="auto"/>
              <w:right w:val="nil"/>
            </w:tcBorders>
          </w:tcPr>
          <w:p w14:paraId="5B58B3C4" w14:textId="77777777" w:rsidR="00523151" w:rsidRPr="00ED2D78" w:rsidRDefault="00523151" w:rsidP="00DB3E3E">
            <w:pPr>
              <w:jc w:val="center"/>
              <w:rPr>
                <w:rFonts w:ascii="Times New Roman" w:hAnsi="Times New Roman" w:cs="Times New Roman"/>
                <w:sz w:val="20"/>
                <w:szCs w:val="20"/>
              </w:rPr>
            </w:pPr>
            <w:r w:rsidRPr="00ED2D78">
              <w:rPr>
                <w:rFonts w:ascii="Times New Roman" w:hAnsi="Times New Roman" w:cs="Times New Roman"/>
                <w:sz w:val="20"/>
                <w:szCs w:val="20"/>
              </w:rPr>
              <w:t>Source</w:t>
            </w:r>
          </w:p>
        </w:tc>
      </w:tr>
      <w:tr w:rsidR="00523151" w:rsidRPr="00510B82" w14:paraId="44C835CA" w14:textId="77777777" w:rsidTr="00ED2D78">
        <w:trPr>
          <w:jc w:val="center"/>
        </w:trPr>
        <w:tc>
          <w:tcPr>
            <w:tcW w:w="805" w:type="dxa"/>
            <w:tcBorders>
              <w:top w:val="single" w:sz="4" w:space="0" w:color="auto"/>
              <w:left w:val="nil"/>
              <w:bottom w:val="nil"/>
              <w:right w:val="nil"/>
            </w:tcBorders>
          </w:tcPr>
          <w:p w14:paraId="63A00056" w14:textId="16D7B951" w:rsidR="00523151" w:rsidRPr="00510B82" w:rsidRDefault="00523151" w:rsidP="00DB3E3E">
            <w:pPr>
              <w:rPr>
                <w:rFonts w:ascii="Times New Roman" w:hAnsi="Times New Roman" w:cs="Times New Roman"/>
                <w:sz w:val="20"/>
                <w:szCs w:val="20"/>
              </w:rPr>
            </w:pPr>
            <w:r w:rsidRPr="00510B82">
              <w:rPr>
                <w:rFonts w:ascii="Times New Roman" w:hAnsi="Times New Roman" w:cs="Times New Roman"/>
                <w:sz w:val="20"/>
                <w:szCs w:val="20"/>
              </w:rPr>
              <w:t>2</w:t>
            </w:r>
          </w:p>
        </w:tc>
        <w:tc>
          <w:tcPr>
            <w:tcW w:w="2337" w:type="dxa"/>
            <w:tcBorders>
              <w:top w:val="single" w:sz="4" w:space="0" w:color="auto"/>
              <w:left w:val="nil"/>
              <w:bottom w:val="nil"/>
              <w:right w:val="nil"/>
            </w:tcBorders>
          </w:tcPr>
          <w:p w14:paraId="7F78B9BC" w14:textId="31A97382" w:rsidR="00523151" w:rsidRPr="00510B82" w:rsidRDefault="00523151" w:rsidP="00DB3E3E">
            <w:pPr>
              <w:rPr>
                <w:rFonts w:ascii="Times New Roman" w:hAnsi="Times New Roman" w:cs="Times New Roman"/>
                <w:sz w:val="20"/>
                <w:szCs w:val="20"/>
              </w:rPr>
            </w:pPr>
            <w:r w:rsidRPr="00510B82">
              <w:rPr>
                <w:rFonts w:ascii="Times New Roman" w:hAnsi="Times New Roman" w:cs="Times New Roman"/>
                <w:sz w:val="20"/>
                <w:szCs w:val="20"/>
              </w:rPr>
              <w:t>N. and Central California</w:t>
            </w:r>
            <w:r w:rsidR="00B865A9" w:rsidRPr="00510B82">
              <w:rPr>
                <w:rFonts w:ascii="Times New Roman" w:hAnsi="Times New Roman" w:cs="Times New Roman"/>
                <w:sz w:val="20"/>
                <w:szCs w:val="20"/>
                <w:vertAlign w:val="superscript"/>
              </w:rPr>
              <w:t>1,2</w:t>
            </w:r>
          </w:p>
        </w:tc>
        <w:tc>
          <w:tcPr>
            <w:tcW w:w="1072" w:type="dxa"/>
            <w:tcBorders>
              <w:top w:val="single" w:sz="4" w:space="0" w:color="auto"/>
              <w:left w:val="nil"/>
              <w:bottom w:val="nil"/>
              <w:right w:val="nil"/>
            </w:tcBorders>
          </w:tcPr>
          <w:p w14:paraId="557A5669" w14:textId="77777777" w:rsidR="00523151" w:rsidRPr="00510B82" w:rsidRDefault="00523151" w:rsidP="00DB3E3E">
            <w:pPr>
              <w:jc w:val="center"/>
              <w:rPr>
                <w:rFonts w:ascii="Times New Roman" w:hAnsi="Times New Roman" w:cs="Times New Roman"/>
                <w:sz w:val="20"/>
                <w:szCs w:val="20"/>
              </w:rPr>
            </w:pPr>
            <w:r w:rsidRPr="00510B82">
              <w:rPr>
                <w:rFonts w:ascii="Times New Roman" w:hAnsi="Times New Roman" w:cs="Times New Roman"/>
                <w:sz w:val="20"/>
                <w:szCs w:val="20"/>
              </w:rPr>
              <w:t>132</w:t>
            </w:r>
          </w:p>
        </w:tc>
        <w:tc>
          <w:tcPr>
            <w:tcW w:w="1172" w:type="dxa"/>
            <w:tcBorders>
              <w:top w:val="single" w:sz="4" w:space="0" w:color="auto"/>
              <w:left w:val="nil"/>
              <w:bottom w:val="nil"/>
              <w:right w:val="nil"/>
            </w:tcBorders>
          </w:tcPr>
          <w:p w14:paraId="5151D063" w14:textId="421E8DA7" w:rsidR="00523151" w:rsidRPr="00510B82" w:rsidRDefault="00523151" w:rsidP="00DB3E3E">
            <w:pPr>
              <w:jc w:val="center"/>
              <w:rPr>
                <w:rFonts w:ascii="Times New Roman" w:hAnsi="Times New Roman" w:cs="Times New Roman"/>
                <w:sz w:val="20"/>
                <w:szCs w:val="20"/>
                <w:vertAlign w:val="superscript"/>
              </w:rPr>
            </w:pPr>
            <w:r w:rsidRPr="00510B82">
              <w:rPr>
                <w:rFonts w:ascii="Times New Roman" w:hAnsi="Times New Roman" w:cs="Times New Roman"/>
                <w:sz w:val="20"/>
                <w:szCs w:val="20"/>
              </w:rPr>
              <w:t>7</w:t>
            </w:r>
          </w:p>
        </w:tc>
        <w:tc>
          <w:tcPr>
            <w:tcW w:w="1172" w:type="dxa"/>
            <w:tcBorders>
              <w:top w:val="single" w:sz="4" w:space="0" w:color="auto"/>
              <w:left w:val="nil"/>
              <w:bottom w:val="nil"/>
              <w:right w:val="nil"/>
            </w:tcBorders>
          </w:tcPr>
          <w:p w14:paraId="4AB4426D" w14:textId="77777777" w:rsidR="00523151" w:rsidRPr="00510B82" w:rsidRDefault="00523151" w:rsidP="00DB3E3E">
            <w:pPr>
              <w:jc w:val="center"/>
              <w:rPr>
                <w:rFonts w:ascii="Times New Roman" w:hAnsi="Times New Roman" w:cs="Times New Roman"/>
                <w:sz w:val="20"/>
                <w:szCs w:val="20"/>
              </w:rPr>
            </w:pPr>
            <w:r w:rsidRPr="00510B82">
              <w:rPr>
                <w:rFonts w:ascii="Times New Roman" w:hAnsi="Times New Roman" w:cs="Times New Roman"/>
                <w:sz w:val="20"/>
                <w:szCs w:val="20"/>
              </w:rPr>
              <w:t>40</w:t>
            </w:r>
          </w:p>
        </w:tc>
        <w:tc>
          <w:tcPr>
            <w:tcW w:w="2910" w:type="dxa"/>
            <w:gridSpan w:val="2"/>
            <w:tcBorders>
              <w:top w:val="single" w:sz="4" w:space="0" w:color="auto"/>
              <w:left w:val="nil"/>
              <w:bottom w:val="nil"/>
              <w:right w:val="nil"/>
            </w:tcBorders>
          </w:tcPr>
          <w:p w14:paraId="00652EFC" w14:textId="7DBE963C" w:rsidR="00523151" w:rsidRPr="00ED2D78" w:rsidRDefault="00523151" w:rsidP="00DB3E3E">
            <w:pPr>
              <w:jc w:val="center"/>
              <w:rPr>
                <w:rFonts w:ascii="Times New Roman" w:hAnsi="Times New Roman" w:cs="Times New Roman"/>
                <w:sz w:val="20"/>
                <w:szCs w:val="20"/>
              </w:rPr>
            </w:pPr>
            <w:r w:rsidRPr="00ED2D78">
              <w:rPr>
                <w:rFonts w:ascii="Times New Roman" w:hAnsi="Times New Roman" w:cs="Times New Roman"/>
                <w:sz w:val="20"/>
                <w:szCs w:val="20"/>
              </w:rPr>
              <w:t>(Wyllie Echeverria 1987)</w:t>
            </w:r>
            <w:r w:rsidR="00CD7708" w:rsidRPr="00ED2D78">
              <w:rPr>
                <w:rFonts w:ascii="Times New Roman" w:hAnsi="Times New Roman" w:cs="Times New Roman"/>
                <w:sz w:val="20"/>
                <w:szCs w:val="20"/>
                <w:vertAlign w:val="superscript"/>
              </w:rPr>
              <w:t>ab</w:t>
            </w:r>
          </w:p>
        </w:tc>
      </w:tr>
      <w:tr w:rsidR="00523151" w:rsidRPr="00510B82" w14:paraId="6D2FA6BF" w14:textId="77777777" w:rsidTr="00ED2D78">
        <w:trPr>
          <w:jc w:val="center"/>
        </w:trPr>
        <w:tc>
          <w:tcPr>
            <w:tcW w:w="805" w:type="dxa"/>
            <w:tcBorders>
              <w:top w:val="nil"/>
              <w:left w:val="nil"/>
              <w:bottom w:val="nil"/>
              <w:right w:val="nil"/>
            </w:tcBorders>
          </w:tcPr>
          <w:p w14:paraId="203F8779" w14:textId="7BCDCF59" w:rsidR="00523151" w:rsidRPr="00510B82" w:rsidRDefault="00523151" w:rsidP="00DB3E3E">
            <w:pPr>
              <w:rPr>
                <w:rFonts w:ascii="Times New Roman" w:hAnsi="Times New Roman" w:cs="Times New Roman"/>
                <w:sz w:val="20"/>
                <w:szCs w:val="20"/>
              </w:rPr>
            </w:pPr>
            <w:r w:rsidRPr="00510B82">
              <w:rPr>
                <w:rFonts w:ascii="Times New Roman" w:hAnsi="Times New Roman" w:cs="Times New Roman"/>
                <w:sz w:val="20"/>
                <w:szCs w:val="20"/>
              </w:rPr>
              <w:t>2</w:t>
            </w:r>
          </w:p>
        </w:tc>
        <w:tc>
          <w:tcPr>
            <w:tcW w:w="2337" w:type="dxa"/>
            <w:tcBorders>
              <w:top w:val="nil"/>
              <w:left w:val="nil"/>
              <w:bottom w:val="nil"/>
              <w:right w:val="nil"/>
            </w:tcBorders>
          </w:tcPr>
          <w:p w14:paraId="4FC461B9" w14:textId="2696D7BB" w:rsidR="00523151" w:rsidRPr="00510B82" w:rsidRDefault="00523151" w:rsidP="00DB3E3E">
            <w:pPr>
              <w:rPr>
                <w:rFonts w:ascii="Times New Roman" w:hAnsi="Times New Roman" w:cs="Times New Roman"/>
                <w:sz w:val="20"/>
                <w:szCs w:val="20"/>
              </w:rPr>
            </w:pPr>
            <w:r w:rsidRPr="00510B82">
              <w:rPr>
                <w:rFonts w:ascii="Times New Roman" w:hAnsi="Times New Roman" w:cs="Times New Roman"/>
                <w:sz w:val="20"/>
                <w:szCs w:val="20"/>
              </w:rPr>
              <w:t>N. and Central</w:t>
            </w:r>
            <w:r w:rsidR="00ED2D78">
              <w:rPr>
                <w:rFonts w:ascii="Times New Roman" w:hAnsi="Times New Roman" w:cs="Times New Roman"/>
                <w:sz w:val="20"/>
                <w:szCs w:val="20"/>
              </w:rPr>
              <w:br/>
            </w:r>
            <w:r w:rsidRPr="00510B82">
              <w:rPr>
                <w:rFonts w:ascii="Times New Roman" w:hAnsi="Times New Roman" w:cs="Times New Roman"/>
                <w:sz w:val="20"/>
                <w:szCs w:val="20"/>
              </w:rPr>
              <w:t>California</w:t>
            </w:r>
            <w:r w:rsidR="00B865A9" w:rsidRPr="00510B82">
              <w:rPr>
                <w:rFonts w:ascii="Times New Roman" w:hAnsi="Times New Roman" w:cs="Times New Roman"/>
                <w:sz w:val="20"/>
                <w:szCs w:val="20"/>
                <w:vertAlign w:val="superscript"/>
              </w:rPr>
              <w:t>2</w:t>
            </w:r>
          </w:p>
        </w:tc>
        <w:tc>
          <w:tcPr>
            <w:tcW w:w="1072" w:type="dxa"/>
            <w:tcBorders>
              <w:top w:val="nil"/>
              <w:left w:val="nil"/>
              <w:bottom w:val="nil"/>
              <w:right w:val="nil"/>
            </w:tcBorders>
          </w:tcPr>
          <w:p w14:paraId="3BE5C82E" w14:textId="77777777" w:rsidR="00523151" w:rsidRPr="00510B82" w:rsidRDefault="00523151" w:rsidP="00DB3E3E">
            <w:pPr>
              <w:jc w:val="center"/>
              <w:rPr>
                <w:rFonts w:ascii="Times New Roman" w:hAnsi="Times New Roman" w:cs="Times New Roman"/>
                <w:sz w:val="20"/>
                <w:szCs w:val="20"/>
              </w:rPr>
            </w:pPr>
            <w:r w:rsidRPr="00510B82">
              <w:rPr>
                <w:rFonts w:ascii="Times New Roman" w:hAnsi="Times New Roman" w:cs="Times New Roman"/>
                <w:sz w:val="20"/>
                <w:szCs w:val="20"/>
              </w:rPr>
              <w:t>23</w:t>
            </w:r>
          </w:p>
        </w:tc>
        <w:tc>
          <w:tcPr>
            <w:tcW w:w="1172" w:type="dxa"/>
            <w:tcBorders>
              <w:top w:val="nil"/>
              <w:left w:val="nil"/>
              <w:bottom w:val="nil"/>
              <w:right w:val="nil"/>
            </w:tcBorders>
          </w:tcPr>
          <w:p w14:paraId="793D5B9B" w14:textId="77777777" w:rsidR="00523151" w:rsidRPr="00510B82" w:rsidRDefault="00523151" w:rsidP="00DB3E3E">
            <w:pPr>
              <w:jc w:val="center"/>
              <w:rPr>
                <w:rFonts w:ascii="Times New Roman" w:hAnsi="Times New Roman" w:cs="Times New Roman"/>
                <w:sz w:val="20"/>
                <w:szCs w:val="20"/>
              </w:rPr>
            </w:pPr>
            <w:r w:rsidRPr="00510B82">
              <w:rPr>
                <w:rFonts w:ascii="Times New Roman" w:hAnsi="Times New Roman" w:cs="Times New Roman"/>
                <w:sz w:val="20"/>
                <w:szCs w:val="20"/>
              </w:rPr>
              <w:t>8-9</w:t>
            </w:r>
          </w:p>
        </w:tc>
        <w:tc>
          <w:tcPr>
            <w:tcW w:w="1172" w:type="dxa"/>
            <w:tcBorders>
              <w:top w:val="nil"/>
              <w:left w:val="nil"/>
              <w:bottom w:val="nil"/>
              <w:right w:val="nil"/>
            </w:tcBorders>
          </w:tcPr>
          <w:p w14:paraId="41F053C7" w14:textId="77777777" w:rsidR="00523151" w:rsidRPr="00510B82" w:rsidRDefault="00523151" w:rsidP="00DB3E3E">
            <w:pPr>
              <w:jc w:val="center"/>
              <w:rPr>
                <w:rFonts w:ascii="Times New Roman" w:hAnsi="Times New Roman" w:cs="Times New Roman"/>
                <w:sz w:val="20"/>
                <w:szCs w:val="20"/>
              </w:rPr>
            </w:pPr>
            <w:r w:rsidRPr="00510B82">
              <w:rPr>
                <w:rFonts w:ascii="Times New Roman" w:hAnsi="Times New Roman" w:cs="Times New Roman"/>
                <w:sz w:val="20"/>
                <w:szCs w:val="20"/>
              </w:rPr>
              <w:t>--</w:t>
            </w:r>
          </w:p>
        </w:tc>
        <w:tc>
          <w:tcPr>
            <w:tcW w:w="2910" w:type="dxa"/>
            <w:gridSpan w:val="2"/>
            <w:tcBorders>
              <w:top w:val="nil"/>
              <w:left w:val="nil"/>
              <w:bottom w:val="nil"/>
              <w:right w:val="nil"/>
            </w:tcBorders>
          </w:tcPr>
          <w:p w14:paraId="3BCAC68B" w14:textId="77777777" w:rsidR="00523151" w:rsidRPr="00ED2D78" w:rsidRDefault="00523151" w:rsidP="00DB3E3E">
            <w:pPr>
              <w:jc w:val="center"/>
              <w:rPr>
                <w:rFonts w:ascii="Times New Roman" w:hAnsi="Times New Roman" w:cs="Times New Roman"/>
                <w:sz w:val="20"/>
                <w:szCs w:val="20"/>
                <w:vertAlign w:val="superscript"/>
              </w:rPr>
            </w:pPr>
            <w:r w:rsidRPr="00ED2D78">
              <w:rPr>
                <w:rFonts w:ascii="Times New Roman" w:hAnsi="Times New Roman" w:cs="Times New Roman"/>
                <w:sz w:val="20"/>
                <w:szCs w:val="20"/>
              </w:rPr>
              <w:t>(Lea et al. 1999)</w:t>
            </w:r>
          </w:p>
        </w:tc>
      </w:tr>
      <w:tr w:rsidR="00523151" w:rsidRPr="00510B82" w14:paraId="2012597C" w14:textId="77777777" w:rsidTr="00ED2D78">
        <w:trPr>
          <w:jc w:val="center"/>
        </w:trPr>
        <w:tc>
          <w:tcPr>
            <w:tcW w:w="805" w:type="dxa"/>
            <w:tcBorders>
              <w:top w:val="nil"/>
              <w:left w:val="nil"/>
              <w:bottom w:val="nil"/>
              <w:right w:val="nil"/>
            </w:tcBorders>
          </w:tcPr>
          <w:p w14:paraId="7C917BF0" w14:textId="2AA52CD5" w:rsidR="00523151" w:rsidRPr="00510B82" w:rsidRDefault="00523151" w:rsidP="00DB3E3E">
            <w:pPr>
              <w:rPr>
                <w:rFonts w:ascii="Times New Roman" w:hAnsi="Times New Roman" w:cs="Times New Roman"/>
                <w:sz w:val="20"/>
                <w:szCs w:val="20"/>
              </w:rPr>
            </w:pPr>
            <w:r w:rsidRPr="00510B82">
              <w:rPr>
                <w:rFonts w:ascii="Times New Roman" w:hAnsi="Times New Roman" w:cs="Times New Roman"/>
                <w:sz w:val="20"/>
                <w:szCs w:val="20"/>
              </w:rPr>
              <w:t>3</w:t>
            </w:r>
          </w:p>
        </w:tc>
        <w:tc>
          <w:tcPr>
            <w:tcW w:w="2337" w:type="dxa"/>
            <w:tcBorders>
              <w:top w:val="nil"/>
              <w:left w:val="nil"/>
              <w:bottom w:val="nil"/>
              <w:right w:val="nil"/>
            </w:tcBorders>
          </w:tcPr>
          <w:p w14:paraId="581CEEF0" w14:textId="403CEE5F" w:rsidR="00523151" w:rsidRPr="00510B82" w:rsidRDefault="00523151" w:rsidP="00DB3E3E">
            <w:pPr>
              <w:rPr>
                <w:rFonts w:ascii="Times New Roman" w:hAnsi="Times New Roman" w:cs="Times New Roman"/>
                <w:sz w:val="20"/>
                <w:szCs w:val="20"/>
              </w:rPr>
            </w:pPr>
            <w:r w:rsidRPr="00510B82">
              <w:rPr>
                <w:rFonts w:ascii="Times New Roman" w:hAnsi="Times New Roman" w:cs="Times New Roman"/>
                <w:sz w:val="20"/>
                <w:szCs w:val="20"/>
              </w:rPr>
              <w:t>Oregon</w:t>
            </w:r>
          </w:p>
        </w:tc>
        <w:tc>
          <w:tcPr>
            <w:tcW w:w="1072" w:type="dxa"/>
            <w:tcBorders>
              <w:top w:val="nil"/>
              <w:left w:val="nil"/>
              <w:bottom w:val="nil"/>
              <w:right w:val="nil"/>
            </w:tcBorders>
          </w:tcPr>
          <w:p w14:paraId="69074946" w14:textId="77777777" w:rsidR="00523151" w:rsidRPr="00510B82" w:rsidRDefault="00523151" w:rsidP="00DB3E3E">
            <w:pPr>
              <w:jc w:val="center"/>
              <w:rPr>
                <w:rFonts w:ascii="Times New Roman" w:hAnsi="Times New Roman" w:cs="Times New Roman"/>
                <w:sz w:val="20"/>
                <w:szCs w:val="20"/>
              </w:rPr>
            </w:pPr>
            <w:r w:rsidRPr="00510B82">
              <w:rPr>
                <w:rFonts w:ascii="Times New Roman" w:hAnsi="Times New Roman" w:cs="Times New Roman"/>
                <w:sz w:val="20"/>
                <w:szCs w:val="20"/>
              </w:rPr>
              <w:t>158</w:t>
            </w:r>
          </w:p>
        </w:tc>
        <w:tc>
          <w:tcPr>
            <w:tcW w:w="1172" w:type="dxa"/>
            <w:tcBorders>
              <w:top w:val="nil"/>
              <w:left w:val="nil"/>
              <w:bottom w:val="nil"/>
              <w:right w:val="nil"/>
            </w:tcBorders>
          </w:tcPr>
          <w:p w14:paraId="5792E555" w14:textId="77777777" w:rsidR="00523151" w:rsidRPr="00510B82" w:rsidRDefault="00523151" w:rsidP="00DB3E3E">
            <w:pPr>
              <w:jc w:val="center"/>
              <w:rPr>
                <w:rFonts w:ascii="Times New Roman" w:hAnsi="Times New Roman" w:cs="Times New Roman"/>
                <w:sz w:val="20"/>
                <w:szCs w:val="20"/>
              </w:rPr>
            </w:pPr>
            <w:r w:rsidRPr="00510B82">
              <w:rPr>
                <w:rFonts w:ascii="Times New Roman" w:hAnsi="Times New Roman" w:cs="Times New Roman"/>
                <w:sz w:val="20"/>
                <w:szCs w:val="20"/>
              </w:rPr>
              <w:t>11.6</w:t>
            </w:r>
          </w:p>
        </w:tc>
        <w:tc>
          <w:tcPr>
            <w:tcW w:w="1172" w:type="dxa"/>
            <w:tcBorders>
              <w:top w:val="nil"/>
              <w:left w:val="nil"/>
              <w:bottom w:val="nil"/>
              <w:right w:val="nil"/>
            </w:tcBorders>
          </w:tcPr>
          <w:p w14:paraId="3974E517" w14:textId="77777777" w:rsidR="00523151" w:rsidRPr="00510B82" w:rsidRDefault="00523151" w:rsidP="00DB3E3E">
            <w:pPr>
              <w:jc w:val="center"/>
              <w:rPr>
                <w:rFonts w:ascii="Times New Roman" w:hAnsi="Times New Roman" w:cs="Times New Roman"/>
                <w:sz w:val="20"/>
                <w:szCs w:val="20"/>
              </w:rPr>
            </w:pPr>
            <w:r w:rsidRPr="00510B82">
              <w:rPr>
                <w:rFonts w:ascii="Times New Roman" w:hAnsi="Times New Roman" w:cs="Times New Roman"/>
                <w:sz w:val="20"/>
                <w:szCs w:val="20"/>
              </w:rPr>
              <w:t>38.8</w:t>
            </w:r>
          </w:p>
        </w:tc>
        <w:tc>
          <w:tcPr>
            <w:tcW w:w="2910" w:type="dxa"/>
            <w:gridSpan w:val="2"/>
            <w:tcBorders>
              <w:top w:val="nil"/>
              <w:left w:val="nil"/>
              <w:bottom w:val="nil"/>
              <w:right w:val="nil"/>
            </w:tcBorders>
          </w:tcPr>
          <w:p w14:paraId="54857CD2" w14:textId="77777777" w:rsidR="00523151" w:rsidRPr="00ED2D78" w:rsidRDefault="00523151" w:rsidP="00DB3E3E">
            <w:pPr>
              <w:jc w:val="center"/>
              <w:rPr>
                <w:rFonts w:ascii="Times New Roman" w:hAnsi="Times New Roman" w:cs="Times New Roman"/>
                <w:sz w:val="20"/>
                <w:szCs w:val="20"/>
              </w:rPr>
            </w:pPr>
            <w:r w:rsidRPr="00ED2D78">
              <w:rPr>
                <w:rFonts w:ascii="Times New Roman" w:hAnsi="Times New Roman" w:cs="Times New Roman"/>
                <w:sz w:val="20"/>
                <w:szCs w:val="20"/>
              </w:rPr>
              <w:t>(Hannah et al. 2009)</w:t>
            </w:r>
          </w:p>
        </w:tc>
      </w:tr>
      <w:tr w:rsidR="00523151" w:rsidRPr="00510B82" w14:paraId="2183D019" w14:textId="77777777" w:rsidTr="00ED2D78">
        <w:trPr>
          <w:jc w:val="center"/>
        </w:trPr>
        <w:tc>
          <w:tcPr>
            <w:tcW w:w="805" w:type="dxa"/>
            <w:tcBorders>
              <w:top w:val="nil"/>
              <w:left w:val="nil"/>
              <w:bottom w:val="nil"/>
              <w:right w:val="nil"/>
            </w:tcBorders>
          </w:tcPr>
          <w:p w14:paraId="3BA39B8F" w14:textId="187584CC" w:rsidR="00523151" w:rsidRPr="00510B82" w:rsidRDefault="00523151" w:rsidP="00DB3E3E">
            <w:pPr>
              <w:rPr>
                <w:rFonts w:ascii="Times New Roman" w:hAnsi="Times New Roman" w:cs="Times New Roman"/>
                <w:sz w:val="20"/>
                <w:szCs w:val="20"/>
              </w:rPr>
            </w:pPr>
            <w:r w:rsidRPr="00510B82">
              <w:rPr>
                <w:rFonts w:ascii="Times New Roman" w:hAnsi="Times New Roman" w:cs="Times New Roman"/>
                <w:sz w:val="20"/>
                <w:szCs w:val="20"/>
              </w:rPr>
              <w:t>4</w:t>
            </w:r>
          </w:p>
        </w:tc>
        <w:tc>
          <w:tcPr>
            <w:tcW w:w="2337" w:type="dxa"/>
            <w:tcBorders>
              <w:top w:val="nil"/>
              <w:left w:val="nil"/>
              <w:bottom w:val="nil"/>
              <w:right w:val="nil"/>
            </w:tcBorders>
          </w:tcPr>
          <w:p w14:paraId="7AFFB1AD" w14:textId="634B0C54" w:rsidR="00523151" w:rsidRPr="00510B82" w:rsidRDefault="00523151" w:rsidP="00DB3E3E">
            <w:pPr>
              <w:rPr>
                <w:rFonts w:ascii="Times New Roman" w:hAnsi="Times New Roman" w:cs="Times New Roman"/>
                <w:sz w:val="20"/>
                <w:szCs w:val="20"/>
                <w:vertAlign w:val="superscript"/>
              </w:rPr>
            </w:pPr>
            <w:r w:rsidRPr="00510B82">
              <w:rPr>
                <w:rFonts w:ascii="Times New Roman" w:hAnsi="Times New Roman" w:cs="Times New Roman"/>
                <w:sz w:val="20"/>
                <w:szCs w:val="20"/>
              </w:rPr>
              <w:t>Vancouver Island Outside (B.C.)</w:t>
            </w:r>
            <w:r w:rsidR="00B865A9" w:rsidRPr="00510B82">
              <w:rPr>
                <w:rFonts w:ascii="Times New Roman" w:hAnsi="Times New Roman" w:cs="Times New Roman"/>
                <w:sz w:val="20"/>
                <w:szCs w:val="20"/>
                <w:vertAlign w:val="superscript"/>
              </w:rPr>
              <w:t>2,3</w:t>
            </w:r>
          </w:p>
        </w:tc>
        <w:tc>
          <w:tcPr>
            <w:tcW w:w="1072" w:type="dxa"/>
            <w:tcBorders>
              <w:top w:val="nil"/>
              <w:left w:val="nil"/>
              <w:bottom w:val="nil"/>
              <w:right w:val="nil"/>
            </w:tcBorders>
          </w:tcPr>
          <w:p w14:paraId="3E502C90" w14:textId="77777777" w:rsidR="00523151" w:rsidRPr="00510B82" w:rsidRDefault="00523151" w:rsidP="00DB3E3E">
            <w:pPr>
              <w:jc w:val="center"/>
              <w:rPr>
                <w:rFonts w:ascii="Times New Roman" w:hAnsi="Times New Roman" w:cs="Times New Roman"/>
                <w:sz w:val="20"/>
                <w:szCs w:val="20"/>
              </w:rPr>
            </w:pPr>
            <w:r w:rsidRPr="00510B82">
              <w:rPr>
                <w:rFonts w:ascii="Times New Roman" w:hAnsi="Times New Roman" w:cs="Times New Roman"/>
                <w:sz w:val="20"/>
                <w:szCs w:val="20"/>
              </w:rPr>
              <w:t>88 / 204</w:t>
            </w:r>
          </w:p>
        </w:tc>
        <w:tc>
          <w:tcPr>
            <w:tcW w:w="1172" w:type="dxa"/>
            <w:tcBorders>
              <w:top w:val="nil"/>
              <w:left w:val="nil"/>
              <w:bottom w:val="nil"/>
              <w:right w:val="nil"/>
            </w:tcBorders>
          </w:tcPr>
          <w:p w14:paraId="24CA6DC0" w14:textId="77777777" w:rsidR="00523151" w:rsidRPr="00510B82" w:rsidRDefault="00523151" w:rsidP="00DB3E3E">
            <w:pPr>
              <w:jc w:val="center"/>
              <w:rPr>
                <w:rFonts w:ascii="Times New Roman" w:hAnsi="Times New Roman" w:cs="Times New Roman"/>
                <w:sz w:val="20"/>
                <w:szCs w:val="20"/>
              </w:rPr>
            </w:pPr>
            <w:r w:rsidRPr="00510B82">
              <w:rPr>
                <w:rFonts w:ascii="Times New Roman" w:hAnsi="Times New Roman" w:cs="Times New Roman"/>
                <w:sz w:val="20"/>
                <w:szCs w:val="20"/>
              </w:rPr>
              <w:t>16.5 / 17.2</w:t>
            </w:r>
          </w:p>
        </w:tc>
        <w:tc>
          <w:tcPr>
            <w:tcW w:w="1172" w:type="dxa"/>
            <w:tcBorders>
              <w:top w:val="nil"/>
              <w:left w:val="nil"/>
              <w:bottom w:val="nil"/>
              <w:right w:val="nil"/>
            </w:tcBorders>
          </w:tcPr>
          <w:p w14:paraId="04E125A3" w14:textId="77777777" w:rsidR="00523151" w:rsidRPr="00510B82" w:rsidRDefault="00523151" w:rsidP="00DB3E3E">
            <w:pPr>
              <w:jc w:val="center"/>
              <w:rPr>
                <w:rFonts w:ascii="Times New Roman" w:hAnsi="Times New Roman" w:cs="Times New Roman"/>
                <w:sz w:val="20"/>
                <w:szCs w:val="20"/>
              </w:rPr>
            </w:pPr>
            <w:r w:rsidRPr="00510B82">
              <w:rPr>
                <w:rFonts w:ascii="Times New Roman" w:hAnsi="Times New Roman" w:cs="Times New Roman"/>
                <w:sz w:val="20"/>
                <w:szCs w:val="20"/>
              </w:rPr>
              <w:t>42.1 / 42.4</w:t>
            </w:r>
          </w:p>
        </w:tc>
        <w:tc>
          <w:tcPr>
            <w:tcW w:w="2910" w:type="dxa"/>
            <w:gridSpan w:val="2"/>
            <w:tcBorders>
              <w:top w:val="nil"/>
              <w:left w:val="nil"/>
              <w:bottom w:val="nil"/>
              <w:right w:val="nil"/>
            </w:tcBorders>
          </w:tcPr>
          <w:p w14:paraId="4C6D8B3F" w14:textId="77777777" w:rsidR="00523151" w:rsidRPr="00ED2D78" w:rsidRDefault="00523151" w:rsidP="00DB3E3E">
            <w:pPr>
              <w:jc w:val="center"/>
              <w:rPr>
                <w:rFonts w:ascii="Times New Roman" w:hAnsi="Times New Roman" w:cs="Times New Roman"/>
                <w:sz w:val="20"/>
                <w:szCs w:val="20"/>
              </w:rPr>
            </w:pPr>
            <w:r w:rsidRPr="00ED2D78">
              <w:rPr>
                <w:rFonts w:ascii="Times New Roman" w:hAnsi="Times New Roman" w:cs="Times New Roman"/>
                <w:sz w:val="20"/>
                <w:szCs w:val="20"/>
              </w:rPr>
              <w:t>(Kronlund and Yamanaka 2001)</w:t>
            </w:r>
          </w:p>
        </w:tc>
      </w:tr>
      <w:tr w:rsidR="00523151" w:rsidRPr="00510B82" w14:paraId="691EA889" w14:textId="77777777" w:rsidTr="00ED2D78">
        <w:trPr>
          <w:jc w:val="center"/>
        </w:trPr>
        <w:tc>
          <w:tcPr>
            <w:tcW w:w="805" w:type="dxa"/>
            <w:tcBorders>
              <w:top w:val="nil"/>
              <w:left w:val="nil"/>
              <w:bottom w:val="nil"/>
              <w:right w:val="nil"/>
            </w:tcBorders>
          </w:tcPr>
          <w:p w14:paraId="4D912620" w14:textId="2CA65819" w:rsidR="00523151" w:rsidRPr="00510B82" w:rsidRDefault="00523151" w:rsidP="00DB3E3E">
            <w:pPr>
              <w:rPr>
                <w:rFonts w:ascii="Times New Roman" w:hAnsi="Times New Roman" w:cs="Times New Roman"/>
                <w:sz w:val="20"/>
                <w:szCs w:val="20"/>
              </w:rPr>
            </w:pPr>
            <w:r w:rsidRPr="00510B82">
              <w:rPr>
                <w:rFonts w:ascii="Times New Roman" w:hAnsi="Times New Roman" w:cs="Times New Roman"/>
                <w:sz w:val="20"/>
                <w:szCs w:val="20"/>
              </w:rPr>
              <w:t>4</w:t>
            </w:r>
          </w:p>
        </w:tc>
        <w:tc>
          <w:tcPr>
            <w:tcW w:w="2337" w:type="dxa"/>
            <w:tcBorders>
              <w:top w:val="nil"/>
              <w:left w:val="nil"/>
              <w:bottom w:val="nil"/>
              <w:right w:val="nil"/>
            </w:tcBorders>
          </w:tcPr>
          <w:p w14:paraId="58D30B40" w14:textId="1CFE031C" w:rsidR="00523151" w:rsidRPr="00510B82" w:rsidRDefault="00523151" w:rsidP="00DB3E3E">
            <w:pPr>
              <w:rPr>
                <w:rFonts w:ascii="Times New Roman" w:hAnsi="Times New Roman" w:cs="Times New Roman"/>
                <w:sz w:val="20"/>
                <w:szCs w:val="20"/>
                <w:vertAlign w:val="superscript"/>
              </w:rPr>
            </w:pPr>
            <w:r w:rsidRPr="00510B82">
              <w:rPr>
                <w:rFonts w:ascii="Times New Roman" w:hAnsi="Times New Roman" w:cs="Times New Roman"/>
                <w:sz w:val="20"/>
                <w:szCs w:val="20"/>
              </w:rPr>
              <w:t>Vancouver Island Inside (B.C.)</w:t>
            </w:r>
            <w:r w:rsidR="00B865A9" w:rsidRPr="00510B82">
              <w:rPr>
                <w:rFonts w:ascii="Times New Roman" w:hAnsi="Times New Roman" w:cs="Times New Roman"/>
                <w:sz w:val="20"/>
                <w:szCs w:val="20"/>
                <w:vertAlign w:val="superscript"/>
              </w:rPr>
              <w:t>2</w:t>
            </w:r>
          </w:p>
        </w:tc>
        <w:tc>
          <w:tcPr>
            <w:tcW w:w="1072" w:type="dxa"/>
            <w:tcBorders>
              <w:top w:val="nil"/>
              <w:left w:val="nil"/>
              <w:bottom w:val="nil"/>
              <w:right w:val="nil"/>
            </w:tcBorders>
          </w:tcPr>
          <w:p w14:paraId="33636A9F" w14:textId="77777777" w:rsidR="00523151" w:rsidRPr="00510B82" w:rsidRDefault="00523151" w:rsidP="00DB3E3E">
            <w:pPr>
              <w:jc w:val="center"/>
              <w:rPr>
                <w:rFonts w:ascii="Times New Roman" w:hAnsi="Times New Roman" w:cs="Times New Roman"/>
                <w:sz w:val="20"/>
                <w:szCs w:val="20"/>
              </w:rPr>
            </w:pPr>
            <w:r w:rsidRPr="00510B82">
              <w:rPr>
                <w:rFonts w:ascii="Times New Roman" w:hAnsi="Times New Roman" w:cs="Times New Roman"/>
                <w:sz w:val="20"/>
                <w:szCs w:val="20"/>
              </w:rPr>
              <w:t>455</w:t>
            </w:r>
          </w:p>
        </w:tc>
        <w:tc>
          <w:tcPr>
            <w:tcW w:w="1172" w:type="dxa"/>
            <w:tcBorders>
              <w:top w:val="nil"/>
              <w:left w:val="nil"/>
              <w:bottom w:val="nil"/>
              <w:right w:val="nil"/>
            </w:tcBorders>
          </w:tcPr>
          <w:p w14:paraId="07FE1D79" w14:textId="77777777" w:rsidR="00523151" w:rsidRPr="00510B82" w:rsidRDefault="00523151" w:rsidP="00DB3E3E">
            <w:pPr>
              <w:jc w:val="center"/>
              <w:rPr>
                <w:rFonts w:ascii="Times New Roman" w:hAnsi="Times New Roman" w:cs="Times New Roman"/>
                <w:sz w:val="20"/>
                <w:szCs w:val="20"/>
              </w:rPr>
            </w:pPr>
            <w:r w:rsidRPr="00510B82">
              <w:rPr>
                <w:rFonts w:ascii="Times New Roman" w:hAnsi="Times New Roman" w:cs="Times New Roman"/>
                <w:sz w:val="20"/>
                <w:szCs w:val="20"/>
              </w:rPr>
              <w:t>17.68</w:t>
            </w:r>
          </w:p>
        </w:tc>
        <w:tc>
          <w:tcPr>
            <w:tcW w:w="1172" w:type="dxa"/>
            <w:tcBorders>
              <w:top w:val="nil"/>
              <w:left w:val="nil"/>
              <w:bottom w:val="nil"/>
              <w:right w:val="nil"/>
            </w:tcBorders>
          </w:tcPr>
          <w:p w14:paraId="3ABD57EA" w14:textId="77777777" w:rsidR="00523151" w:rsidRPr="00510B82" w:rsidRDefault="00523151" w:rsidP="00DB3E3E">
            <w:pPr>
              <w:jc w:val="center"/>
              <w:rPr>
                <w:rFonts w:ascii="Times New Roman" w:hAnsi="Times New Roman" w:cs="Times New Roman"/>
                <w:sz w:val="20"/>
                <w:szCs w:val="20"/>
              </w:rPr>
            </w:pPr>
            <w:r w:rsidRPr="00510B82">
              <w:rPr>
                <w:rFonts w:ascii="Times New Roman" w:hAnsi="Times New Roman" w:cs="Times New Roman"/>
                <w:sz w:val="20"/>
                <w:szCs w:val="20"/>
              </w:rPr>
              <w:t>--</w:t>
            </w:r>
          </w:p>
        </w:tc>
        <w:tc>
          <w:tcPr>
            <w:tcW w:w="2910" w:type="dxa"/>
            <w:gridSpan w:val="2"/>
            <w:tcBorders>
              <w:top w:val="nil"/>
              <w:left w:val="nil"/>
              <w:bottom w:val="nil"/>
              <w:right w:val="nil"/>
            </w:tcBorders>
          </w:tcPr>
          <w:p w14:paraId="0CE28540" w14:textId="0FDD4793" w:rsidR="00523151" w:rsidRPr="00ED2D78" w:rsidRDefault="00523151" w:rsidP="005C1135">
            <w:pPr>
              <w:jc w:val="center"/>
              <w:rPr>
                <w:rFonts w:ascii="Times New Roman" w:hAnsi="Times New Roman" w:cs="Times New Roman"/>
                <w:sz w:val="20"/>
                <w:szCs w:val="20"/>
              </w:rPr>
            </w:pPr>
            <w:r w:rsidRPr="00ED2D78">
              <w:rPr>
                <w:rFonts w:ascii="Times New Roman" w:hAnsi="Times New Roman" w:cs="Times New Roman"/>
                <w:sz w:val="20"/>
                <w:szCs w:val="20"/>
              </w:rPr>
              <w:t>(Yamanaka et al. 2011)</w:t>
            </w:r>
          </w:p>
        </w:tc>
      </w:tr>
      <w:tr w:rsidR="00523151" w:rsidRPr="00510B82" w14:paraId="131C21DE" w14:textId="77777777" w:rsidTr="00ED2D78">
        <w:trPr>
          <w:jc w:val="center"/>
        </w:trPr>
        <w:tc>
          <w:tcPr>
            <w:tcW w:w="805" w:type="dxa"/>
            <w:tcBorders>
              <w:top w:val="nil"/>
              <w:left w:val="nil"/>
              <w:bottom w:val="nil"/>
              <w:right w:val="nil"/>
            </w:tcBorders>
          </w:tcPr>
          <w:p w14:paraId="7A01A2C7" w14:textId="4DE040E0" w:rsidR="00523151" w:rsidRPr="00510B82" w:rsidRDefault="00523151" w:rsidP="00DB3E3E">
            <w:pPr>
              <w:rPr>
                <w:rFonts w:ascii="Times New Roman" w:hAnsi="Times New Roman" w:cs="Times New Roman"/>
                <w:sz w:val="20"/>
                <w:szCs w:val="20"/>
              </w:rPr>
            </w:pPr>
            <w:r w:rsidRPr="00510B82">
              <w:rPr>
                <w:rFonts w:ascii="Times New Roman" w:hAnsi="Times New Roman" w:cs="Times New Roman"/>
                <w:sz w:val="20"/>
                <w:szCs w:val="20"/>
              </w:rPr>
              <w:t>4</w:t>
            </w:r>
          </w:p>
        </w:tc>
        <w:tc>
          <w:tcPr>
            <w:tcW w:w="2337" w:type="dxa"/>
            <w:tcBorders>
              <w:top w:val="nil"/>
              <w:left w:val="nil"/>
              <w:bottom w:val="nil"/>
              <w:right w:val="nil"/>
            </w:tcBorders>
          </w:tcPr>
          <w:p w14:paraId="58348A20" w14:textId="2EC4F694" w:rsidR="00523151" w:rsidRPr="00510B82" w:rsidRDefault="00523151" w:rsidP="00DB3E3E">
            <w:pPr>
              <w:rPr>
                <w:rFonts w:ascii="Times New Roman" w:hAnsi="Times New Roman" w:cs="Times New Roman"/>
                <w:sz w:val="20"/>
                <w:szCs w:val="20"/>
                <w:vertAlign w:val="superscript"/>
              </w:rPr>
            </w:pPr>
            <w:r w:rsidRPr="00510B82">
              <w:rPr>
                <w:rFonts w:ascii="Times New Roman" w:hAnsi="Times New Roman" w:cs="Times New Roman"/>
                <w:sz w:val="20"/>
                <w:szCs w:val="20"/>
              </w:rPr>
              <w:t>Queen Charlotte</w:t>
            </w:r>
            <w:r w:rsidRPr="00510B82">
              <w:rPr>
                <w:rFonts w:ascii="Times New Roman" w:hAnsi="Times New Roman" w:cs="Times New Roman"/>
                <w:sz w:val="20"/>
                <w:szCs w:val="20"/>
                <w:vertAlign w:val="superscript"/>
              </w:rPr>
              <w:t>c</w:t>
            </w:r>
            <w:r w:rsidRPr="00510B82">
              <w:rPr>
                <w:rFonts w:ascii="Times New Roman" w:hAnsi="Times New Roman" w:cs="Times New Roman"/>
                <w:sz w:val="20"/>
                <w:szCs w:val="20"/>
              </w:rPr>
              <w:t xml:space="preserve"> Island (B.C.)</w:t>
            </w:r>
            <w:r w:rsidR="00B865A9" w:rsidRPr="00510B82">
              <w:rPr>
                <w:rFonts w:ascii="Times New Roman" w:hAnsi="Times New Roman" w:cs="Times New Roman"/>
                <w:sz w:val="20"/>
                <w:szCs w:val="20"/>
                <w:vertAlign w:val="superscript"/>
              </w:rPr>
              <w:t>2,3</w:t>
            </w:r>
          </w:p>
        </w:tc>
        <w:tc>
          <w:tcPr>
            <w:tcW w:w="1072" w:type="dxa"/>
            <w:tcBorders>
              <w:top w:val="nil"/>
              <w:left w:val="nil"/>
              <w:bottom w:val="nil"/>
              <w:right w:val="nil"/>
            </w:tcBorders>
          </w:tcPr>
          <w:p w14:paraId="72A3DF37" w14:textId="77777777" w:rsidR="00523151" w:rsidRPr="00510B82" w:rsidRDefault="00523151" w:rsidP="00DB3E3E">
            <w:pPr>
              <w:jc w:val="center"/>
              <w:rPr>
                <w:rFonts w:ascii="Times New Roman" w:hAnsi="Times New Roman" w:cs="Times New Roman"/>
                <w:sz w:val="20"/>
                <w:szCs w:val="20"/>
              </w:rPr>
            </w:pPr>
            <w:r w:rsidRPr="00510B82">
              <w:rPr>
                <w:rFonts w:ascii="Times New Roman" w:hAnsi="Times New Roman" w:cs="Times New Roman"/>
                <w:sz w:val="20"/>
                <w:szCs w:val="20"/>
              </w:rPr>
              <w:t>123 / 107</w:t>
            </w:r>
          </w:p>
        </w:tc>
        <w:tc>
          <w:tcPr>
            <w:tcW w:w="1172" w:type="dxa"/>
            <w:tcBorders>
              <w:top w:val="nil"/>
              <w:left w:val="nil"/>
              <w:bottom w:val="nil"/>
              <w:right w:val="nil"/>
            </w:tcBorders>
          </w:tcPr>
          <w:p w14:paraId="13B728E9" w14:textId="77777777" w:rsidR="00523151" w:rsidRPr="00510B82" w:rsidRDefault="00523151" w:rsidP="00DB3E3E">
            <w:pPr>
              <w:jc w:val="center"/>
              <w:rPr>
                <w:rFonts w:ascii="Times New Roman" w:hAnsi="Times New Roman" w:cs="Times New Roman"/>
                <w:sz w:val="20"/>
                <w:szCs w:val="20"/>
              </w:rPr>
            </w:pPr>
            <w:r w:rsidRPr="00510B82">
              <w:rPr>
                <w:rFonts w:ascii="Times New Roman" w:hAnsi="Times New Roman" w:cs="Times New Roman"/>
                <w:sz w:val="20"/>
                <w:szCs w:val="20"/>
              </w:rPr>
              <w:t>18.9 / 20.3</w:t>
            </w:r>
          </w:p>
        </w:tc>
        <w:tc>
          <w:tcPr>
            <w:tcW w:w="1172" w:type="dxa"/>
            <w:tcBorders>
              <w:top w:val="nil"/>
              <w:left w:val="nil"/>
              <w:bottom w:val="nil"/>
              <w:right w:val="nil"/>
            </w:tcBorders>
          </w:tcPr>
          <w:p w14:paraId="74A923B8" w14:textId="77777777" w:rsidR="00523151" w:rsidRPr="00510B82" w:rsidRDefault="00523151" w:rsidP="00DB3E3E">
            <w:pPr>
              <w:jc w:val="center"/>
              <w:rPr>
                <w:rFonts w:ascii="Times New Roman" w:hAnsi="Times New Roman" w:cs="Times New Roman"/>
                <w:sz w:val="20"/>
                <w:szCs w:val="20"/>
              </w:rPr>
            </w:pPr>
            <w:r w:rsidRPr="00510B82">
              <w:rPr>
                <w:rFonts w:ascii="Times New Roman" w:hAnsi="Times New Roman" w:cs="Times New Roman"/>
                <w:sz w:val="20"/>
                <w:szCs w:val="20"/>
              </w:rPr>
              <w:t>48.5 / 49.1</w:t>
            </w:r>
          </w:p>
        </w:tc>
        <w:tc>
          <w:tcPr>
            <w:tcW w:w="2910" w:type="dxa"/>
            <w:gridSpan w:val="2"/>
            <w:tcBorders>
              <w:top w:val="nil"/>
              <w:left w:val="nil"/>
              <w:bottom w:val="nil"/>
              <w:right w:val="nil"/>
            </w:tcBorders>
          </w:tcPr>
          <w:p w14:paraId="17CC4913" w14:textId="77777777" w:rsidR="00523151" w:rsidRPr="00ED2D78" w:rsidRDefault="00523151" w:rsidP="00DB3E3E">
            <w:pPr>
              <w:jc w:val="center"/>
              <w:rPr>
                <w:rFonts w:ascii="Times New Roman" w:hAnsi="Times New Roman" w:cs="Times New Roman"/>
                <w:sz w:val="20"/>
                <w:szCs w:val="20"/>
              </w:rPr>
            </w:pPr>
            <w:r w:rsidRPr="00ED2D78">
              <w:rPr>
                <w:rFonts w:ascii="Times New Roman" w:hAnsi="Times New Roman" w:cs="Times New Roman"/>
                <w:sz w:val="20"/>
                <w:szCs w:val="20"/>
              </w:rPr>
              <w:t>(Kronlund and Yamanaka 2001)</w:t>
            </w:r>
          </w:p>
        </w:tc>
      </w:tr>
      <w:tr w:rsidR="00523151" w:rsidRPr="00510B82" w14:paraId="36BFD40B" w14:textId="77777777" w:rsidTr="00ED2D78">
        <w:trPr>
          <w:jc w:val="center"/>
        </w:trPr>
        <w:tc>
          <w:tcPr>
            <w:tcW w:w="805" w:type="dxa"/>
            <w:tcBorders>
              <w:top w:val="nil"/>
              <w:left w:val="nil"/>
              <w:bottom w:val="nil"/>
              <w:right w:val="nil"/>
            </w:tcBorders>
          </w:tcPr>
          <w:p w14:paraId="314C6670" w14:textId="2D2E371C" w:rsidR="00523151" w:rsidRPr="00510B82" w:rsidRDefault="00523151" w:rsidP="00F119DA">
            <w:pPr>
              <w:rPr>
                <w:rFonts w:ascii="Times New Roman" w:hAnsi="Times New Roman" w:cs="Times New Roman"/>
                <w:sz w:val="20"/>
                <w:szCs w:val="20"/>
              </w:rPr>
            </w:pPr>
            <w:r w:rsidRPr="00510B82">
              <w:rPr>
                <w:rFonts w:ascii="Times New Roman" w:hAnsi="Times New Roman" w:cs="Times New Roman"/>
                <w:sz w:val="20"/>
                <w:szCs w:val="20"/>
              </w:rPr>
              <w:t>4</w:t>
            </w:r>
          </w:p>
        </w:tc>
        <w:tc>
          <w:tcPr>
            <w:tcW w:w="2337" w:type="dxa"/>
            <w:tcBorders>
              <w:top w:val="nil"/>
              <w:left w:val="nil"/>
              <w:bottom w:val="nil"/>
              <w:right w:val="nil"/>
            </w:tcBorders>
          </w:tcPr>
          <w:p w14:paraId="751A30EB" w14:textId="3E4F6614" w:rsidR="00523151" w:rsidRPr="00510B82" w:rsidRDefault="00CD7708" w:rsidP="00F119DA">
            <w:pPr>
              <w:rPr>
                <w:rFonts w:ascii="Times New Roman" w:hAnsi="Times New Roman" w:cs="Times New Roman"/>
                <w:sz w:val="20"/>
                <w:szCs w:val="20"/>
              </w:rPr>
            </w:pPr>
            <w:r w:rsidRPr="00510B82">
              <w:rPr>
                <w:rFonts w:ascii="Times New Roman" w:hAnsi="Times New Roman" w:cs="Times New Roman"/>
                <w:sz w:val="20"/>
                <w:szCs w:val="20"/>
              </w:rPr>
              <w:t xml:space="preserve">Central Outside   </w:t>
            </w:r>
            <w:r w:rsidR="00523151" w:rsidRPr="00510B82">
              <w:rPr>
                <w:rFonts w:ascii="Times New Roman" w:hAnsi="Times New Roman" w:cs="Times New Roman"/>
                <w:sz w:val="20"/>
                <w:szCs w:val="20"/>
              </w:rPr>
              <w:t>Southeast Alaska</w:t>
            </w:r>
            <w:r w:rsidR="00B865A9" w:rsidRPr="00510B82">
              <w:rPr>
                <w:rFonts w:ascii="Times New Roman" w:hAnsi="Times New Roman" w:cs="Times New Roman"/>
                <w:sz w:val="20"/>
                <w:szCs w:val="20"/>
                <w:vertAlign w:val="superscript"/>
              </w:rPr>
              <w:t>2</w:t>
            </w:r>
          </w:p>
        </w:tc>
        <w:tc>
          <w:tcPr>
            <w:tcW w:w="1072" w:type="dxa"/>
            <w:tcBorders>
              <w:top w:val="nil"/>
              <w:left w:val="nil"/>
              <w:bottom w:val="nil"/>
              <w:right w:val="nil"/>
            </w:tcBorders>
          </w:tcPr>
          <w:p w14:paraId="08D3955F" w14:textId="671A12ED" w:rsidR="00523151" w:rsidRPr="00510B82" w:rsidRDefault="00523151" w:rsidP="00F119DA">
            <w:pPr>
              <w:jc w:val="center"/>
              <w:rPr>
                <w:rFonts w:ascii="Times New Roman" w:hAnsi="Times New Roman" w:cs="Times New Roman"/>
                <w:sz w:val="20"/>
                <w:szCs w:val="20"/>
              </w:rPr>
            </w:pPr>
            <w:r w:rsidRPr="00510B82">
              <w:rPr>
                <w:rFonts w:ascii="Times New Roman" w:hAnsi="Times New Roman" w:cs="Times New Roman"/>
                <w:sz w:val="20"/>
                <w:szCs w:val="20"/>
              </w:rPr>
              <w:t>51</w:t>
            </w:r>
          </w:p>
        </w:tc>
        <w:tc>
          <w:tcPr>
            <w:tcW w:w="1172" w:type="dxa"/>
            <w:tcBorders>
              <w:top w:val="nil"/>
              <w:left w:val="nil"/>
              <w:bottom w:val="nil"/>
              <w:right w:val="nil"/>
            </w:tcBorders>
          </w:tcPr>
          <w:p w14:paraId="38160380" w14:textId="29A24FD9" w:rsidR="00523151" w:rsidRPr="00510B82" w:rsidRDefault="00523151" w:rsidP="00F119DA">
            <w:pPr>
              <w:jc w:val="center"/>
              <w:rPr>
                <w:rFonts w:ascii="Times New Roman" w:hAnsi="Times New Roman" w:cs="Times New Roman"/>
                <w:sz w:val="20"/>
                <w:szCs w:val="20"/>
              </w:rPr>
            </w:pPr>
            <w:r w:rsidRPr="00510B82">
              <w:rPr>
                <w:rFonts w:ascii="Times New Roman" w:hAnsi="Times New Roman" w:cs="Times New Roman"/>
                <w:sz w:val="20"/>
                <w:szCs w:val="20"/>
              </w:rPr>
              <w:t>--</w:t>
            </w:r>
          </w:p>
        </w:tc>
        <w:tc>
          <w:tcPr>
            <w:tcW w:w="1172" w:type="dxa"/>
            <w:tcBorders>
              <w:top w:val="nil"/>
              <w:left w:val="nil"/>
              <w:bottom w:val="nil"/>
              <w:right w:val="nil"/>
            </w:tcBorders>
          </w:tcPr>
          <w:p w14:paraId="3F9122DC" w14:textId="716BE8C1" w:rsidR="00523151" w:rsidRPr="00510B82" w:rsidRDefault="00523151" w:rsidP="00F119DA">
            <w:pPr>
              <w:jc w:val="center"/>
              <w:rPr>
                <w:rFonts w:ascii="Times New Roman" w:hAnsi="Times New Roman" w:cs="Times New Roman"/>
                <w:sz w:val="20"/>
                <w:szCs w:val="20"/>
              </w:rPr>
            </w:pPr>
            <w:r w:rsidRPr="00510B82">
              <w:rPr>
                <w:rFonts w:ascii="Times New Roman" w:hAnsi="Times New Roman" w:cs="Times New Roman"/>
                <w:sz w:val="20"/>
                <w:szCs w:val="20"/>
              </w:rPr>
              <w:t>52</w:t>
            </w:r>
          </w:p>
        </w:tc>
        <w:tc>
          <w:tcPr>
            <w:tcW w:w="2910" w:type="dxa"/>
            <w:gridSpan w:val="2"/>
            <w:tcBorders>
              <w:top w:val="nil"/>
              <w:left w:val="nil"/>
              <w:bottom w:val="nil"/>
              <w:right w:val="nil"/>
            </w:tcBorders>
          </w:tcPr>
          <w:p w14:paraId="3DF33833" w14:textId="4131B889" w:rsidR="00523151" w:rsidRPr="00ED2D78" w:rsidRDefault="00523151" w:rsidP="00F119DA">
            <w:pPr>
              <w:jc w:val="center"/>
              <w:rPr>
                <w:rFonts w:ascii="Times New Roman" w:hAnsi="Times New Roman" w:cs="Times New Roman"/>
                <w:sz w:val="20"/>
                <w:szCs w:val="20"/>
              </w:rPr>
            </w:pPr>
            <w:r w:rsidRPr="00ED2D78">
              <w:rPr>
                <w:rFonts w:ascii="Times New Roman" w:hAnsi="Times New Roman" w:cs="Times New Roman"/>
                <w:sz w:val="20"/>
                <w:szCs w:val="20"/>
              </w:rPr>
              <w:t>(Rosenthal et al. 1982)</w:t>
            </w:r>
          </w:p>
        </w:tc>
      </w:tr>
      <w:tr w:rsidR="00523151" w:rsidRPr="00510B82" w14:paraId="0FEE670D" w14:textId="77777777" w:rsidTr="00ED2D78">
        <w:trPr>
          <w:jc w:val="center"/>
        </w:trPr>
        <w:tc>
          <w:tcPr>
            <w:tcW w:w="805" w:type="dxa"/>
            <w:tcBorders>
              <w:top w:val="nil"/>
              <w:left w:val="nil"/>
              <w:bottom w:val="single" w:sz="4" w:space="0" w:color="auto"/>
              <w:right w:val="nil"/>
            </w:tcBorders>
          </w:tcPr>
          <w:p w14:paraId="10C52205" w14:textId="6E99F2A1" w:rsidR="00523151" w:rsidRPr="00510B82" w:rsidRDefault="00523151" w:rsidP="00F119DA">
            <w:pPr>
              <w:rPr>
                <w:rFonts w:ascii="Times New Roman" w:hAnsi="Times New Roman" w:cs="Times New Roman"/>
                <w:sz w:val="20"/>
                <w:szCs w:val="20"/>
              </w:rPr>
            </w:pPr>
            <w:r w:rsidRPr="00510B82">
              <w:rPr>
                <w:rFonts w:ascii="Times New Roman" w:hAnsi="Times New Roman" w:cs="Times New Roman"/>
                <w:sz w:val="20"/>
                <w:szCs w:val="20"/>
              </w:rPr>
              <w:t>4</w:t>
            </w:r>
          </w:p>
        </w:tc>
        <w:tc>
          <w:tcPr>
            <w:tcW w:w="2337" w:type="dxa"/>
            <w:tcBorders>
              <w:top w:val="nil"/>
              <w:left w:val="nil"/>
              <w:bottom w:val="single" w:sz="4" w:space="0" w:color="auto"/>
              <w:right w:val="nil"/>
            </w:tcBorders>
          </w:tcPr>
          <w:p w14:paraId="4F932472" w14:textId="41A03277" w:rsidR="00523151" w:rsidRPr="00510B82" w:rsidRDefault="00CD7708" w:rsidP="00F119DA">
            <w:pPr>
              <w:rPr>
                <w:rFonts w:ascii="Times New Roman" w:hAnsi="Times New Roman" w:cs="Times New Roman"/>
                <w:sz w:val="20"/>
                <w:szCs w:val="20"/>
              </w:rPr>
            </w:pPr>
            <w:r w:rsidRPr="00510B82">
              <w:rPr>
                <w:rFonts w:ascii="Times New Roman" w:hAnsi="Times New Roman" w:cs="Times New Roman"/>
                <w:sz w:val="20"/>
                <w:szCs w:val="20"/>
              </w:rPr>
              <w:t>Outside</w:t>
            </w:r>
            <w:r w:rsidR="00ED2D78">
              <w:rPr>
                <w:rFonts w:ascii="Times New Roman" w:hAnsi="Times New Roman" w:cs="Times New Roman"/>
                <w:sz w:val="20"/>
                <w:szCs w:val="20"/>
              </w:rPr>
              <w:br/>
            </w:r>
            <w:r w:rsidR="00523151" w:rsidRPr="00510B82">
              <w:rPr>
                <w:rFonts w:ascii="Times New Roman" w:hAnsi="Times New Roman" w:cs="Times New Roman"/>
                <w:sz w:val="20"/>
                <w:szCs w:val="20"/>
              </w:rPr>
              <w:t>Southeast Alaska</w:t>
            </w:r>
            <w:r w:rsidR="00B865A9" w:rsidRPr="00510B82">
              <w:rPr>
                <w:rFonts w:ascii="Times New Roman" w:hAnsi="Times New Roman" w:cs="Times New Roman"/>
                <w:sz w:val="20"/>
                <w:szCs w:val="20"/>
                <w:vertAlign w:val="superscript"/>
              </w:rPr>
              <w:t>2</w:t>
            </w:r>
          </w:p>
        </w:tc>
        <w:tc>
          <w:tcPr>
            <w:tcW w:w="1072" w:type="dxa"/>
            <w:tcBorders>
              <w:top w:val="nil"/>
              <w:left w:val="nil"/>
              <w:bottom w:val="single" w:sz="4" w:space="0" w:color="auto"/>
              <w:right w:val="nil"/>
            </w:tcBorders>
          </w:tcPr>
          <w:p w14:paraId="5AEA05F3" w14:textId="77777777" w:rsidR="00523151" w:rsidRPr="00510B82" w:rsidRDefault="00523151" w:rsidP="00F119DA">
            <w:pPr>
              <w:jc w:val="center"/>
              <w:rPr>
                <w:rFonts w:ascii="Times New Roman" w:hAnsi="Times New Roman" w:cs="Times New Roman"/>
                <w:sz w:val="20"/>
                <w:szCs w:val="20"/>
              </w:rPr>
            </w:pPr>
            <w:r w:rsidRPr="00510B82">
              <w:rPr>
                <w:rFonts w:ascii="Times New Roman" w:hAnsi="Times New Roman" w:cs="Times New Roman"/>
                <w:sz w:val="20"/>
                <w:szCs w:val="20"/>
              </w:rPr>
              <w:t>892</w:t>
            </w:r>
          </w:p>
        </w:tc>
        <w:tc>
          <w:tcPr>
            <w:tcW w:w="1172" w:type="dxa"/>
            <w:tcBorders>
              <w:top w:val="nil"/>
              <w:left w:val="nil"/>
              <w:bottom w:val="single" w:sz="4" w:space="0" w:color="auto"/>
              <w:right w:val="nil"/>
            </w:tcBorders>
          </w:tcPr>
          <w:p w14:paraId="5EF321A1" w14:textId="77777777" w:rsidR="00523151" w:rsidRPr="00510B82" w:rsidRDefault="00523151" w:rsidP="00F119DA">
            <w:pPr>
              <w:jc w:val="center"/>
              <w:rPr>
                <w:rFonts w:ascii="Times New Roman" w:hAnsi="Times New Roman" w:cs="Times New Roman"/>
                <w:sz w:val="20"/>
                <w:szCs w:val="20"/>
              </w:rPr>
            </w:pPr>
            <w:r w:rsidRPr="00510B82">
              <w:rPr>
                <w:rFonts w:ascii="Times New Roman" w:hAnsi="Times New Roman" w:cs="Times New Roman"/>
                <w:sz w:val="20"/>
                <w:szCs w:val="20"/>
              </w:rPr>
              <w:t>22</w:t>
            </w:r>
          </w:p>
        </w:tc>
        <w:tc>
          <w:tcPr>
            <w:tcW w:w="1172" w:type="dxa"/>
            <w:tcBorders>
              <w:top w:val="nil"/>
              <w:left w:val="nil"/>
              <w:bottom w:val="single" w:sz="4" w:space="0" w:color="auto"/>
              <w:right w:val="nil"/>
            </w:tcBorders>
          </w:tcPr>
          <w:p w14:paraId="305DFBF9" w14:textId="77777777" w:rsidR="00523151" w:rsidRPr="00510B82" w:rsidRDefault="00523151" w:rsidP="00F119DA">
            <w:pPr>
              <w:jc w:val="center"/>
              <w:rPr>
                <w:rFonts w:ascii="Times New Roman" w:hAnsi="Times New Roman" w:cs="Times New Roman"/>
                <w:sz w:val="20"/>
                <w:szCs w:val="20"/>
              </w:rPr>
            </w:pPr>
            <w:r w:rsidRPr="00510B82">
              <w:rPr>
                <w:rFonts w:ascii="Times New Roman" w:hAnsi="Times New Roman" w:cs="Times New Roman"/>
                <w:sz w:val="20"/>
                <w:szCs w:val="20"/>
              </w:rPr>
              <w:t>41.8</w:t>
            </w:r>
          </w:p>
        </w:tc>
        <w:tc>
          <w:tcPr>
            <w:tcW w:w="2910" w:type="dxa"/>
            <w:gridSpan w:val="2"/>
            <w:tcBorders>
              <w:top w:val="nil"/>
              <w:left w:val="nil"/>
              <w:bottom w:val="single" w:sz="4" w:space="0" w:color="auto"/>
              <w:right w:val="nil"/>
            </w:tcBorders>
          </w:tcPr>
          <w:p w14:paraId="20985B2C" w14:textId="44511D4D" w:rsidR="00523151" w:rsidRPr="00ED2D78" w:rsidRDefault="00523151" w:rsidP="00F119DA">
            <w:pPr>
              <w:jc w:val="center"/>
              <w:rPr>
                <w:rFonts w:ascii="Times New Roman" w:hAnsi="Times New Roman" w:cs="Times New Roman"/>
                <w:sz w:val="20"/>
                <w:szCs w:val="20"/>
              </w:rPr>
            </w:pPr>
            <w:r w:rsidRPr="00ED2D78">
              <w:rPr>
                <w:rFonts w:ascii="Times New Roman" w:hAnsi="Times New Roman" w:cs="Times New Roman"/>
                <w:sz w:val="20"/>
                <w:szCs w:val="20"/>
              </w:rPr>
              <w:t>(O’Connell et al. 2002)</w:t>
            </w:r>
          </w:p>
        </w:tc>
      </w:tr>
      <w:tr w:rsidR="00523151" w:rsidRPr="00ED2D78" w14:paraId="043D2B86" w14:textId="77777777" w:rsidTr="00ED2D78">
        <w:trPr>
          <w:gridAfter w:val="1"/>
          <w:wAfter w:w="750" w:type="dxa"/>
          <w:trHeight w:val="161"/>
          <w:jc w:val="center"/>
        </w:trPr>
        <w:tc>
          <w:tcPr>
            <w:tcW w:w="805" w:type="dxa"/>
            <w:tcBorders>
              <w:top w:val="single" w:sz="4" w:space="0" w:color="auto"/>
            </w:tcBorders>
          </w:tcPr>
          <w:p w14:paraId="42E0AEB2" w14:textId="77777777" w:rsidR="00523151" w:rsidRPr="00ED2D78" w:rsidRDefault="00523151" w:rsidP="00F119DA">
            <w:pPr>
              <w:spacing w:after="0"/>
              <w:rPr>
                <w:rFonts w:ascii="Times New Roman" w:hAnsi="Times New Roman" w:cs="Times New Roman"/>
                <w:color w:val="000000"/>
                <w:sz w:val="20"/>
                <w:szCs w:val="20"/>
              </w:rPr>
            </w:pPr>
          </w:p>
        </w:tc>
        <w:tc>
          <w:tcPr>
            <w:tcW w:w="7913" w:type="dxa"/>
            <w:gridSpan w:val="5"/>
            <w:tcBorders>
              <w:top w:val="single" w:sz="4" w:space="0" w:color="auto"/>
            </w:tcBorders>
            <w:shd w:val="clear" w:color="auto" w:fill="auto"/>
            <w:noWrap/>
            <w:vAlign w:val="center"/>
            <w:hideMark/>
          </w:tcPr>
          <w:p w14:paraId="282FDBEF" w14:textId="2B8127A1" w:rsidR="00523151" w:rsidRPr="00ED2D78" w:rsidRDefault="00B865A9" w:rsidP="00F119DA">
            <w:pPr>
              <w:spacing w:after="0"/>
              <w:rPr>
                <w:rFonts w:ascii="Times New Roman" w:hAnsi="Times New Roman" w:cs="Times New Roman"/>
                <w:color w:val="000000"/>
                <w:sz w:val="20"/>
                <w:szCs w:val="20"/>
              </w:rPr>
            </w:pPr>
            <w:r w:rsidRPr="00ED2D78">
              <w:rPr>
                <w:rFonts w:ascii="Times New Roman" w:hAnsi="Times New Roman" w:cs="Times New Roman"/>
                <w:color w:val="000000"/>
                <w:sz w:val="20"/>
                <w:szCs w:val="20"/>
              </w:rPr>
              <w:t>1</w:t>
            </w:r>
            <w:r w:rsidR="00523151" w:rsidRPr="00ED2D78">
              <w:rPr>
                <w:rFonts w:ascii="Times New Roman" w:hAnsi="Times New Roman" w:cs="Times New Roman"/>
                <w:color w:val="000000"/>
                <w:sz w:val="20"/>
                <w:szCs w:val="20"/>
              </w:rPr>
              <w:t>- Used surface-aging of otoliths, as opposed to the break-and-burn technique.</w:t>
            </w:r>
          </w:p>
          <w:p w14:paraId="7C487F00" w14:textId="14DA0663" w:rsidR="00523151" w:rsidRPr="00ED2D78" w:rsidRDefault="00B865A9" w:rsidP="00F119DA">
            <w:pPr>
              <w:spacing w:after="0"/>
              <w:rPr>
                <w:rFonts w:ascii="Times New Roman" w:hAnsi="Times New Roman" w:cs="Times New Roman"/>
                <w:color w:val="000000"/>
                <w:sz w:val="20"/>
                <w:szCs w:val="20"/>
              </w:rPr>
            </w:pPr>
            <w:r w:rsidRPr="00ED2D78">
              <w:rPr>
                <w:rFonts w:ascii="Times New Roman" w:hAnsi="Times New Roman" w:cs="Times New Roman"/>
                <w:color w:val="000000"/>
                <w:sz w:val="20"/>
                <w:szCs w:val="20"/>
              </w:rPr>
              <w:t>2</w:t>
            </w:r>
            <w:r w:rsidR="00523151" w:rsidRPr="00ED2D78">
              <w:rPr>
                <w:rFonts w:ascii="Times New Roman" w:hAnsi="Times New Roman" w:cs="Times New Roman"/>
                <w:color w:val="000000"/>
                <w:sz w:val="20"/>
                <w:szCs w:val="20"/>
              </w:rPr>
              <w:t>- Used macroscopic observations to assign maturity values</w:t>
            </w:r>
            <w:r w:rsidRPr="00ED2D78">
              <w:rPr>
                <w:rFonts w:ascii="Times New Roman" w:hAnsi="Times New Roman" w:cs="Times New Roman"/>
                <w:color w:val="000000"/>
                <w:sz w:val="20"/>
                <w:szCs w:val="20"/>
              </w:rPr>
              <w:t>, or method for determining maturity unknown.</w:t>
            </w:r>
          </w:p>
        </w:tc>
      </w:tr>
      <w:tr w:rsidR="00523151" w:rsidRPr="00ED2D78" w14:paraId="652C3E4E" w14:textId="77777777" w:rsidTr="00ED2D78">
        <w:trPr>
          <w:gridAfter w:val="1"/>
          <w:wAfter w:w="750" w:type="dxa"/>
          <w:trHeight w:val="162"/>
          <w:jc w:val="center"/>
        </w:trPr>
        <w:tc>
          <w:tcPr>
            <w:tcW w:w="805" w:type="dxa"/>
          </w:tcPr>
          <w:p w14:paraId="09614802" w14:textId="77777777" w:rsidR="00523151" w:rsidRPr="00ED2D78" w:rsidRDefault="00523151" w:rsidP="00F119DA">
            <w:pPr>
              <w:spacing w:after="0"/>
              <w:rPr>
                <w:rFonts w:ascii="Times New Roman" w:hAnsi="Times New Roman" w:cs="Times New Roman"/>
                <w:color w:val="000000"/>
                <w:sz w:val="20"/>
                <w:szCs w:val="20"/>
              </w:rPr>
            </w:pPr>
          </w:p>
        </w:tc>
        <w:tc>
          <w:tcPr>
            <w:tcW w:w="7913" w:type="dxa"/>
            <w:gridSpan w:val="5"/>
            <w:shd w:val="clear" w:color="auto" w:fill="auto"/>
            <w:noWrap/>
            <w:vAlign w:val="bottom"/>
            <w:hideMark/>
          </w:tcPr>
          <w:p w14:paraId="39BB655C" w14:textId="0B33AE9A" w:rsidR="00523151" w:rsidRPr="00ED2D78" w:rsidRDefault="00B865A9" w:rsidP="00F119DA">
            <w:pPr>
              <w:spacing w:after="0"/>
              <w:rPr>
                <w:rFonts w:ascii="Times New Roman" w:hAnsi="Times New Roman" w:cs="Times New Roman"/>
                <w:color w:val="000000"/>
                <w:sz w:val="20"/>
                <w:szCs w:val="20"/>
              </w:rPr>
            </w:pPr>
            <w:r w:rsidRPr="00ED2D78">
              <w:rPr>
                <w:rFonts w:ascii="Times New Roman" w:hAnsi="Times New Roman" w:cs="Times New Roman"/>
                <w:color w:val="000000"/>
                <w:sz w:val="20"/>
                <w:szCs w:val="20"/>
              </w:rPr>
              <w:t>3</w:t>
            </w:r>
            <w:r w:rsidR="00523151" w:rsidRPr="00ED2D78">
              <w:rPr>
                <w:rFonts w:ascii="Times New Roman" w:hAnsi="Times New Roman" w:cs="Times New Roman"/>
                <w:color w:val="000000"/>
                <w:sz w:val="20"/>
                <w:szCs w:val="20"/>
              </w:rPr>
              <w:t>- Two separate areas sampled; sample sizes and estimates are reported separately for both sites.</w:t>
            </w:r>
          </w:p>
        </w:tc>
      </w:tr>
    </w:tbl>
    <w:p w14:paraId="52AEF6D5" w14:textId="287A9F4B" w:rsidR="00375420" w:rsidRDefault="00375420" w:rsidP="005062D7">
      <w:pPr>
        <w:pStyle w:val="NoSpacing"/>
      </w:pPr>
    </w:p>
    <w:p w14:paraId="3D480FBD" w14:textId="1B488089" w:rsidR="005062D7" w:rsidRPr="005062D7" w:rsidRDefault="00562FE2" w:rsidP="002F0A59">
      <w:pPr>
        <w:pStyle w:val="NoSpacing"/>
        <w:ind w:firstLine="720"/>
        <w:rPr>
          <w:rFonts w:ascii="Times New Roman" w:hAnsi="Times New Roman" w:cs="Times New Roman"/>
          <w:sz w:val="24"/>
          <w:szCs w:val="24"/>
        </w:rPr>
      </w:pPr>
      <w:r>
        <w:rPr>
          <w:rFonts w:ascii="Times New Roman" w:hAnsi="Times New Roman" w:cs="Times New Roman"/>
          <w:sz w:val="24"/>
          <w:szCs w:val="24"/>
        </w:rPr>
        <w:t>Although</w:t>
      </w:r>
      <w:r w:rsidR="00FE3354">
        <w:rPr>
          <w:rFonts w:ascii="Times New Roman" w:hAnsi="Times New Roman" w:cs="Times New Roman"/>
          <w:sz w:val="24"/>
          <w:szCs w:val="24"/>
        </w:rPr>
        <w:t xml:space="preserve"> maturity </w:t>
      </w:r>
      <w:r w:rsidR="00510B82">
        <w:rPr>
          <w:rFonts w:ascii="Times New Roman" w:hAnsi="Times New Roman" w:cs="Times New Roman"/>
          <w:sz w:val="24"/>
          <w:szCs w:val="24"/>
        </w:rPr>
        <w:t xml:space="preserve">of </w:t>
      </w:r>
      <w:r w:rsidR="00FE3354">
        <w:rPr>
          <w:rFonts w:ascii="Times New Roman" w:hAnsi="Times New Roman" w:cs="Times New Roman"/>
          <w:sz w:val="24"/>
          <w:szCs w:val="24"/>
        </w:rPr>
        <w:t>Yelloweye R</w:t>
      </w:r>
      <w:r w:rsidR="005062D7" w:rsidRPr="005062D7">
        <w:rPr>
          <w:rFonts w:ascii="Times New Roman" w:hAnsi="Times New Roman" w:cs="Times New Roman"/>
          <w:sz w:val="24"/>
          <w:szCs w:val="24"/>
        </w:rPr>
        <w:t>ockfish has been assessed throughout its geographical range</w:t>
      </w:r>
      <w:r>
        <w:rPr>
          <w:rFonts w:ascii="Times New Roman" w:hAnsi="Times New Roman" w:cs="Times New Roman"/>
          <w:sz w:val="24"/>
          <w:szCs w:val="24"/>
        </w:rPr>
        <w:t xml:space="preserve">, </w:t>
      </w:r>
      <w:r w:rsidR="00510B82" w:rsidRPr="005062D7">
        <w:rPr>
          <w:rFonts w:ascii="Times New Roman" w:hAnsi="Times New Roman" w:cs="Times New Roman"/>
          <w:sz w:val="24"/>
          <w:szCs w:val="24"/>
        </w:rPr>
        <w:t>method</w:t>
      </w:r>
      <w:r w:rsidR="00510B82">
        <w:rPr>
          <w:rFonts w:ascii="Times New Roman" w:hAnsi="Times New Roman" w:cs="Times New Roman"/>
          <w:sz w:val="24"/>
          <w:szCs w:val="24"/>
        </w:rPr>
        <w:t>s</w:t>
      </w:r>
      <w:r w:rsidR="00510B82" w:rsidRPr="005062D7">
        <w:rPr>
          <w:rFonts w:ascii="Times New Roman" w:hAnsi="Times New Roman" w:cs="Times New Roman"/>
          <w:sz w:val="24"/>
          <w:szCs w:val="24"/>
        </w:rPr>
        <w:t xml:space="preserve"> </w:t>
      </w:r>
      <w:r w:rsidR="00510B82">
        <w:rPr>
          <w:rFonts w:ascii="Times New Roman" w:hAnsi="Times New Roman" w:cs="Times New Roman"/>
          <w:sz w:val="24"/>
          <w:szCs w:val="24"/>
        </w:rPr>
        <w:t xml:space="preserve">used </w:t>
      </w:r>
      <w:r w:rsidR="00510B82" w:rsidRPr="005062D7">
        <w:rPr>
          <w:rFonts w:ascii="Times New Roman" w:hAnsi="Times New Roman" w:cs="Times New Roman"/>
          <w:sz w:val="24"/>
          <w:szCs w:val="24"/>
        </w:rPr>
        <w:t>for these estimates</w:t>
      </w:r>
      <w:r w:rsidR="00510B82" w:rsidRPr="005062D7" w:rsidDel="00510B82">
        <w:rPr>
          <w:rFonts w:ascii="Times New Roman" w:hAnsi="Times New Roman" w:cs="Times New Roman"/>
          <w:sz w:val="24"/>
          <w:szCs w:val="24"/>
        </w:rPr>
        <w:t xml:space="preserve"> </w:t>
      </w:r>
      <w:r w:rsidR="00510B82" w:rsidRPr="005062D7">
        <w:rPr>
          <w:rFonts w:ascii="Times New Roman" w:hAnsi="Times New Roman" w:cs="Times New Roman"/>
          <w:sz w:val="24"/>
          <w:szCs w:val="24"/>
        </w:rPr>
        <w:t>ha</w:t>
      </w:r>
      <w:r w:rsidR="00510B82">
        <w:rPr>
          <w:rFonts w:ascii="Times New Roman" w:hAnsi="Times New Roman" w:cs="Times New Roman"/>
          <w:sz w:val="24"/>
          <w:szCs w:val="24"/>
        </w:rPr>
        <w:t>ve</w:t>
      </w:r>
      <w:r w:rsidR="00510B82" w:rsidRPr="005062D7">
        <w:rPr>
          <w:rFonts w:ascii="Times New Roman" w:hAnsi="Times New Roman" w:cs="Times New Roman"/>
          <w:sz w:val="24"/>
          <w:szCs w:val="24"/>
        </w:rPr>
        <w:t xml:space="preserve"> varied </w:t>
      </w:r>
      <w:r w:rsidR="005062D7" w:rsidRPr="005062D7">
        <w:rPr>
          <w:rFonts w:ascii="Times New Roman" w:hAnsi="Times New Roman" w:cs="Times New Roman"/>
          <w:sz w:val="24"/>
          <w:szCs w:val="24"/>
        </w:rPr>
        <w:t xml:space="preserve">drastically. </w:t>
      </w:r>
      <w:r w:rsidR="00510B82">
        <w:rPr>
          <w:rFonts w:ascii="Times New Roman" w:hAnsi="Times New Roman" w:cs="Times New Roman"/>
          <w:sz w:val="24"/>
          <w:szCs w:val="24"/>
        </w:rPr>
        <w:t>For example, s</w:t>
      </w:r>
      <w:r w:rsidR="005062D7" w:rsidRPr="005062D7">
        <w:rPr>
          <w:rFonts w:ascii="Times New Roman" w:hAnsi="Times New Roman" w:cs="Times New Roman"/>
          <w:sz w:val="24"/>
          <w:szCs w:val="24"/>
        </w:rPr>
        <w:t xml:space="preserve">ome studies </w:t>
      </w:r>
      <w:r w:rsidR="00510B82">
        <w:rPr>
          <w:rFonts w:ascii="Times New Roman" w:hAnsi="Times New Roman" w:cs="Times New Roman"/>
          <w:sz w:val="24"/>
          <w:szCs w:val="24"/>
        </w:rPr>
        <w:t xml:space="preserve">that </w:t>
      </w:r>
      <w:r w:rsidR="005062D7" w:rsidRPr="005062D7">
        <w:rPr>
          <w:rFonts w:ascii="Times New Roman" w:hAnsi="Times New Roman" w:cs="Times New Roman"/>
          <w:sz w:val="24"/>
          <w:szCs w:val="24"/>
        </w:rPr>
        <w:t>report</w:t>
      </w:r>
      <w:r w:rsidR="00510B82">
        <w:rPr>
          <w:rFonts w:ascii="Times New Roman" w:hAnsi="Times New Roman" w:cs="Times New Roman"/>
          <w:sz w:val="24"/>
          <w:szCs w:val="24"/>
        </w:rPr>
        <w:t>ed</w:t>
      </w:r>
      <w:r w:rsidR="005062D7" w:rsidRPr="005062D7">
        <w:rPr>
          <w:rFonts w:ascii="Times New Roman" w:hAnsi="Times New Roman" w:cs="Times New Roman"/>
          <w:sz w:val="24"/>
          <w:szCs w:val="24"/>
        </w:rPr>
        <w:t xml:space="preserve"> age</w:t>
      </w:r>
      <w:r w:rsidR="00510B82">
        <w:rPr>
          <w:rFonts w:ascii="Times New Roman" w:hAnsi="Times New Roman" w:cs="Times New Roman"/>
          <w:sz w:val="24"/>
          <w:szCs w:val="24"/>
        </w:rPr>
        <w:t>-</w:t>
      </w:r>
      <w:r w:rsidR="005062D7" w:rsidRPr="005062D7">
        <w:rPr>
          <w:rFonts w:ascii="Times New Roman" w:hAnsi="Times New Roman" w:cs="Times New Roman"/>
          <w:sz w:val="24"/>
          <w:szCs w:val="24"/>
        </w:rPr>
        <w:t xml:space="preserve"> or length-at-maturity estimates for </w:t>
      </w:r>
      <w:r w:rsidR="00FE3354">
        <w:rPr>
          <w:rFonts w:ascii="Times New Roman" w:hAnsi="Times New Roman" w:cs="Times New Roman"/>
          <w:sz w:val="24"/>
          <w:szCs w:val="24"/>
        </w:rPr>
        <w:t>Y</w:t>
      </w:r>
      <w:r w:rsidR="005062D7" w:rsidRPr="005062D7">
        <w:rPr>
          <w:rFonts w:ascii="Times New Roman" w:hAnsi="Times New Roman" w:cs="Times New Roman"/>
          <w:sz w:val="24"/>
          <w:szCs w:val="24"/>
        </w:rPr>
        <w:t>elloweye</w:t>
      </w:r>
      <w:r w:rsidR="00FE3354">
        <w:rPr>
          <w:rFonts w:ascii="Times New Roman" w:hAnsi="Times New Roman" w:cs="Times New Roman"/>
          <w:sz w:val="24"/>
          <w:szCs w:val="24"/>
        </w:rPr>
        <w:t xml:space="preserve"> Rockfish</w:t>
      </w:r>
      <w:r w:rsidR="005062D7" w:rsidRPr="005062D7">
        <w:rPr>
          <w:rFonts w:ascii="Times New Roman" w:hAnsi="Times New Roman" w:cs="Times New Roman"/>
          <w:sz w:val="24"/>
          <w:szCs w:val="24"/>
        </w:rPr>
        <w:t xml:space="preserve"> used outdate</w:t>
      </w:r>
      <w:r w:rsidR="009042BE">
        <w:rPr>
          <w:rFonts w:ascii="Times New Roman" w:hAnsi="Times New Roman" w:cs="Times New Roman"/>
          <w:sz w:val="24"/>
          <w:szCs w:val="24"/>
        </w:rPr>
        <w:t>d</w:t>
      </w:r>
      <w:r w:rsidR="005062D7" w:rsidRPr="005062D7">
        <w:rPr>
          <w:rFonts w:ascii="Times New Roman" w:hAnsi="Times New Roman" w:cs="Times New Roman"/>
          <w:sz w:val="24"/>
          <w:szCs w:val="24"/>
        </w:rPr>
        <w:t xml:space="preserve"> </w:t>
      </w:r>
      <w:r w:rsidR="009042BE">
        <w:rPr>
          <w:rFonts w:ascii="Times New Roman" w:hAnsi="Times New Roman" w:cs="Times New Roman"/>
          <w:sz w:val="24"/>
          <w:szCs w:val="24"/>
        </w:rPr>
        <w:t xml:space="preserve">and unreliable </w:t>
      </w:r>
      <w:r w:rsidR="005062D7" w:rsidRPr="005062D7">
        <w:rPr>
          <w:rFonts w:ascii="Times New Roman" w:hAnsi="Times New Roman" w:cs="Times New Roman"/>
          <w:sz w:val="24"/>
          <w:szCs w:val="24"/>
        </w:rPr>
        <w:t>aging tec</w:t>
      </w:r>
      <w:r w:rsidR="00042A9A">
        <w:rPr>
          <w:rFonts w:ascii="Times New Roman" w:hAnsi="Times New Roman" w:cs="Times New Roman"/>
          <w:sz w:val="24"/>
          <w:szCs w:val="24"/>
        </w:rPr>
        <w:t>hniques (Wyllie Echeverria 1987;</w:t>
      </w:r>
      <w:r w:rsidR="005062D7" w:rsidRPr="005062D7">
        <w:rPr>
          <w:rFonts w:ascii="Times New Roman" w:hAnsi="Times New Roman" w:cs="Times New Roman"/>
          <w:sz w:val="24"/>
          <w:szCs w:val="24"/>
        </w:rPr>
        <w:t xml:space="preserve"> Love et al. 2002), strictly used macroscopic observations to</w:t>
      </w:r>
      <w:r w:rsidR="008E70CC">
        <w:rPr>
          <w:rFonts w:ascii="Times New Roman" w:hAnsi="Times New Roman" w:cs="Times New Roman"/>
          <w:sz w:val="24"/>
          <w:szCs w:val="24"/>
        </w:rPr>
        <w:t xml:space="preserve"> assign maturity (</w:t>
      </w:r>
      <w:r w:rsidR="00B865A9">
        <w:rPr>
          <w:rFonts w:ascii="Times New Roman" w:hAnsi="Times New Roman" w:cs="Times New Roman"/>
          <w:sz w:val="24"/>
          <w:szCs w:val="24"/>
        </w:rPr>
        <w:t>Kronlund and Yamanaka 2001; Yamanaka et al. 2011</w:t>
      </w:r>
      <w:r w:rsidR="00FB076F">
        <w:rPr>
          <w:rFonts w:ascii="Times New Roman" w:hAnsi="Times New Roman" w:cs="Times New Roman"/>
          <w:sz w:val="24"/>
          <w:szCs w:val="24"/>
        </w:rPr>
        <w:t xml:space="preserve">) </w:t>
      </w:r>
      <w:r w:rsidR="005062D7" w:rsidRPr="005062D7">
        <w:rPr>
          <w:rFonts w:ascii="Times New Roman" w:hAnsi="Times New Roman" w:cs="Times New Roman"/>
          <w:sz w:val="24"/>
          <w:szCs w:val="24"/>
        </w:rPr>
        <w:t xml:space="preserve">or did not include </w:t>
      </w:r>
      <w:r w:rsidR="00510B82" w:rsidRPr="005062D7">
        <w:rPr>
          <w:rFonts w:ascii="Times New Roman" w:hAnsi="Times New Roman" w:cs="Times New Roman"/>
          <w:sz w:val="24"/>
          <w:szCs w:val="24"/>
        </w:rPr>
        <w:t>me</w:t>
      </w:r>
      <w:r w:rsidR="00510B82">
        <w:rPr>
          <w:rFonts w:ascii="Times New Roman" w:hAnsi="Times New Roman" w:cs="Times New Roman"/>
          <w:sz w:val="24"/>
          <w:szCs w:val="24"/>
        </w:rPr>
        <w:t>thods used to</w:t>
      </w:r>
      <w:r w:rsidR="00B865A9">
        <w:rPr>
          <w:rFonts w:ascii="Times New Roman" w:hAnsi="Times New Roman" w:cs="Times New Roman"/>
          <w:sz w:val="24"/>
          <w:szCs w:val="24"/>
        </w:rPr>
        <w:t xml:space="preserve"> assigning maturity</w:t>
      </w:r>
      <w:r w:rsidR="004C6B02">
        <w:rPr>
          <w:rFonts w:ascii="Times New Roman" w:hAnsi="Times New Roman" w:cs="Times New Roman"/>
          <w:sz w:val="24"/>
          <w:szCs w:val="24"/>
        </w:rPr>
        <w:t xml:space="preserve"> (</w:t>
      </w:r>
      <w:r w:rsidR="00B865A9">
        <w:rPr>
          <w:rFonts w:ascii="Times New Roman" w:hAnsi="Times New Roman" w:cs="Times New Roman"/>
          <w:sz w:val="24"/>
          <w:szCs w:val="24"/>
        </w:rPr>
        <w:t xml:space="preserve">Rosenthal 1982; Lea et al. 1991; </w:t>
      </w:r>
      <w:r w:rsidR="004C6B02">
        <w:rPr>
          <w:rFonts w:ascii="Times New Roman" w:hAnsi="Times New Roman" w:cs="Times New Roman"/>
          <w:sz w:val="24"/>
          <w:szCs w:val="24"/>
        </w:rPr>
        <w:t>O’Connell et al. 2002</w:t>
      </w:r>
      <w:r w:rsidR="00B865A9">
        <w:rPr>
          <w:rFonts w:ascii="Times New Roman" w:hAnsi="Times New Roman" w:cs="Times New Roman"/>
          <w:sz w:val="24"/>
          <w:szCs w:val="24"/>
        </w:rPr>
        <w:t>;</w:t>
      </w:r>
      <w:r w:rsidR="005062D7" w:rsidRPr="005062D7">
        <w:rPr>
          <w:rFonts w:ascii="Times New Roman" w:hAnsi="Times New Roman" w:cs="Times New Roman"/>
          <w:sz w:val="24"/>
          <w:szCs w:val="24"/>
        </w:rPr>
        <w:t xml:space="preserve">). Meanwhile, studies such as Hannah et al. 2009 have </w:t>
      </w:r>
      <w:r w:rsidR="00ED2D78">
        <w:rPr>
          <w:rFonts w:ascii="Times New Roman" w:hAnsi="Times New Roman" w:cs="Times New Roman"/>
          <w:sz w:val="24"/>
          <w:szCs w:val="24"/>
        </w:rPr>
        <w:t>used modern methods</w:t>
      </w:r>
      <w:r w:rsidR="005062D7" w:rsidRPr="005062D7">
        <w:rPr>
          <w:rFonts w:ascii="Times New Roman" w:hAnsi="Times New Roman" w:cs="Times New Roman"/>
          <w:sz w:val="24"/>
          <w:szCs w:val="24"/>
        </w:rPr>
        <w:t xml:space="preserve">, which </w:t>
      </w:r>
      <w:r w:rsidR="00ED2D78">
        <w:rPr>
          <w:rFonts w:ascii="Times New Roman" w:hAnsi="Times New Roman" w:cs="Times New Roman"/>
          <w:sz w:val="24"/>
          <w:szCs w:val="24"/>
        </w:rPr>
        <w:t>employ</w:t>
      </w:r>
      <w:r w:rsidR="005062D7" w:rsidRPr="005062D7">
        <w:rPr>
          <w:rFonts w:ascii="Times New Roman" w:hAnsi="Times New Roman" w:cs="Times New Roman"/>
          <w:sz w:val="24"/>
          <w:szCs w:val="24"/>
        </w:rPr>
        <w:t xml:space="preserve"> th</w:t>
      </w:r>
      <w:r w:rsidR="00FE3354">
        <w:rPr>
          <w:rFonts w:ascii="Times New Roman" w:hAnsi="Times New Roman" w:cs="Times New Roman"/>
          <w:sz w:val="24"/>
          <w:szCs w:val="24"/>
        </w:rPr>
        <w:t>e use of histology to estimate Y</w:t>
      </w:r>
      <w:r w:rsidR="005062D7" w:rsidRPr="005062D7">
        <w:rPr>
          <w:rFonts w:ascii="Times New Roman" w:hAnsi="Times New Roman" w:cs="Times New Roman"/>
          <w:sz w:val="24"/>
          <w:szCs w:val="24"/>
        </w:rPr>
        <w:t xml:space="preserve">elloweye </w:t>
      </w:r>
      <w:r w:rsidR="00FE3354">
        <w:rPr>
          <w:rFonts w:ascii="Times New Roman" w:hAnsi="Times New Roman" w:cs="Times New Roman"/>
          <w:sz w:val="24"/>
          <w:szCs w:val="24"/>
        </w:rPr>
        <w:t xml:space="preserve">Rockfish </w:t>
      </w:r>
      <w:r w:rsidR="005062D7" w:rsidRPr="005062D7">
        <w:rPr>
          <w:rFonts w:ascii="Times New Roman" w:hAnsi="Times New Roman" w:cs="Times New Roman"/>
          <w:sz w:val="24"/>
          <w:szCs w:val="24"/>
        </w:rPr>
        <w:t>age and length at maturity. The use of histological evaluation of thin-sectioned ovarian</w:t>
      </w:r>
      <w:r w:rsidR="00042A9A">
        <w:rPr>
          <w:rFonts w:ascii="Times New Roman" w:hAnsi="Times New Roman" w:cs="Times New Roman"/>
          <w:sz w:val="24"/>
          <w:szCs w:val="24"/>
        </w:rPr>
        <w:t xml:space="preserve"> tissue (Wyllie Echeverria 1987;</w:t>
      </w:r>
      <w:r w:rsidR="005062D7" w:rsidRPr="005062D7">
        <w:rPr>
          <w:rFonts w:ascii="Times New Roman" w:hAnsi="Times New Roman" w:cs="Times New Roman"/>
          <w:sz w:val="24"/>
          <w:szCs w:val="24"/>
        </w:rPr>
        <w:t xml:space="preserve"> Hannah et al. 2009) and sampling during peak ovary developme</w:t>
      </w:r>
      <w:r w:rsidR="00042A9A">
        <w:rPr>
          <w:rFonts w:ascii="Times New Roman" w:hAnsi="Times New Roman" w:cs="Times New Roman"/>
          <w:sz w:val="24"/>
          <w:szCs w:val="24"/>
        </w:rPr>
        <w:t>nt (Westrheim 1975; Gu</w:t>
      </w:r>
      <w:r w:rsidR="005062D7" w:rsidRPr="005062D7">
        <w:rPr>
          <w:rFonts w:ascii="Times New Roman" w:hAnsi="Times New Roman" w:cs="Times New Roman"/>
          <w:sz w:val="24"/>
          <w:szCs w:val="24"/>
        </w:rPr>
        <w:t xml:space="preserve">nderson et al. 1980) are believed to decrease error in assigning maturity values to fish. For </w:t>
      </w:r>
      <w:r w:rsidR="00A42ECA" w:rsidRPr="005062D7">
        <w:rPr>
          <w:rFonts w:ascii="Times New Roman" w:hAnsi="Times New Roman" w:cs="Times New Roman"/>
          <w:sz w:val="24"/>
          <w:szCs w:val="24"/>
        </w:rPr>
        <w:t>th</w:t>
      </w:r>
      <w:r w:rsidR="00A42ECA">
        <w:rPr>
          <w:rFonts w:ascii="Times New Roman" w:hAnsi="Times New Roman" w:cs="Times New Roman"/>
          <w:sz w:val="24"/>
          <w:szCs w:val="24"/>
        </w:rPr>
        <w:t>ese</w:t>
      </w:r>
      <w:r w:rsidR="00A42ECA" w:rsidRPr="005062D7">
        <w:rPr>
          <w:rFonts w:ascii="Times New Roman" w:hAnsi="Times New Roman" w:cs="Times New Roman"/>
          <w:sz w:val="24"/>
          <w:szCs w:val="24"/>
        </w:rPr>
        <w:t xml:space="preserve"> </w:t>
      </w:r>
      <w:r w:rsidR="005062D7" w:rsidRPr="005062D7">
        <w:rPr>
          <w:rFonts w:ascii="Times New Roman" w:hAnsi="Times New Roman" w:cs="Times New Roman"/>
          <w:sz w:val="24"/>
          <w:szCs w:val="24"/>
        </w:rPr>
        <w:t>reason</w:t>
      </w:r>
      <w:r w:rsidR="00A42ECA">
        <w:rPr>
          <w:rFonts w:ascii="Times New Roman" w:hAnsi="Times New Roman" w:cs="Times New Roman"/>
          <w:sz w:val="24"/>
          <w:szCs w:val="24"/>
        </w:rPr>
        <w:t>s</w:t>
      </w:r>
      <w:r w:rsidR="005062D7" w:rsidRPr="005062D7">
        <w:rPr>
          <w:rFonts w:ascii="Times New Roman" w:hAnsi="Times New Roman" w:cs="Times New Roman"/>
          <w:sz w:val="24"/>
          <w:szCs w:val="24"/>
        </w:rPr>
        <w:t>, the use of histology is necessary to produce reliable estimates of maturity for rockfish.</w:t>
      </w:r>
    </w:p>
    <w:p w14:paraId="0CFA05A6" w14:textId="5AEFBB00" w:rsidR="005062D7" w:rsidRDefault="005062D7" w:rsidP="002F0A59">
      <w:pPr>
        <w:pStyle w:val="NoSpacing"/>
        <w:ind w:firstLine="720"/>
        <w:rPr>
          <w:rFonts w:ascii="Times New Roman" w:hAnsi="Times New Roman" w:cs="Times New Roman"/>
          <w:sz w:val="24"/>
          <w:szCs w:val="24"/>
        </w:rPr>
      </w:pPr>
      <w:r w:rsidRPr="005062D7">
        <w:rPr>
          <w:rFonts w:ascii="Times New Roman" w:hAnsi="Times New Roman" w:cs="Times New Roman"/>
          <w:sz w:val="24"/>
          <w:szCs w:val="24"/>
        </w:rPr>
        <w:t xml:space="preserve">Water temperature and productivity can vary by location affecting the growth and maturation rate of </w:t>
      </w:r>
      <w:r w:rsidR="00042A9A">
        <w:rPr>
          <w:rFonts w:ascii="Times New Roman" w:hAnsi="Times New Roman" w:cs="Times New Roman"/>
          <w:sz w:val="24"/>
          <w:szCs w:val="24"/>
        </w:rPr>
        <w:t>fish</w:t>
      </w:r>
      <w:r w:rsidR="00562FE2">
        <w:rPr>
          <w:rFonts w:ascii="Times New Roman" w:hAnsi="Times New Roman" w:cs="Times New Roman"/>
          <w:sz w:val="24"/>
          <w:szCs w:val="24"/>
        </w:rPr>
        <w:t xml:space="preserve"> making location-specific estimates necessary </w:t>
      </w:r>
      <w:r w:rsidR="00042A9A">
        <w:rPr>
          <w:rFonts w:ascii="Times New Roman" w:hAnsi="Times New Roman" w:cs="Times New Roman"/>
          <w:sz w:val="24"/>
          <w:szCs w:val="24"/>
        </w:rPr>
        <w:t>(Berrigan and Charnov 1994; Morgan and Colbourne 1999</w:t>
      </w:r>
      <w:r w:rsidRPr="005062D7">
        <w:rPr>
          <w:rFonts w:ascii="Times New Roman" w:hAnsi="Times New Roman" w:cs="Times New Roman"/>
          <w:sz w:val="24"/>
          <w:szCs w:val="24"/>
        </w:rPr>
        <w:t xml:space="preserve">). Climatic regime shifts </w:t>
      </w:r>
      <w:r w:rsidR="00562FE2">
        <w:rPr>
          <w:rFonts w:ascii="Times New Roman" w:hAnsi="Times New Roman" w:cs="Times New Roman"/>
          <w:sz w:val="24"/>
          <w:szCs w:val="24"/>
        </w:rPr>
        <w:t xml:space="preserve">are </w:t>
      </w:r>
      <w:r w:rsidR="00801466">
        <w:rPr>
          <w:rFonts w:ascii="Times New Roman" w:hAnsi="Times New Roman" w:cs="Times New Roman"/>
          <w:sz w:val="24"/>
          <w:szCs w:val="24"/>
        </w:rPr>
        <w:t>well-</w:t>
      </w:r>
      <w:r w:rsidR="00562FE2">
        <w:rPr>
          <w:rFonts w:ascii="Times New Roman" w:hAnsi="Times New Roman" w:cs="Times New Roman"/>
          <w:sz w:val="24"/>
          <w:szCs w:val="24"/>
        </w:rPr>
        <w:t xml:space="preserve">documented </w:t>
      </w:r>
      <w:r w:rsidRPr="005062D7">
        <w:rPr>
          <w:rFonts w:ascii="Times New Roman" w:hAnsi="Times New Roman" w:cs="Times New Roman"/>
          <w:sz w:val="24"/>
          <w:szCs w:val="24"/>
        </w:rPr>
        <w:t>in the nor</w:t>
      </w:r>
      <w:r w:rsidR="00042A9A">
        <w:rPr>
          <w:rFonts w:ascii="Times New Roman" w:hAnsi="Times New Roman" w:cs="Times New Roman"/>
          <w:sz w:val="24"/>
          <w:szCs w:val="24"/>
        </w:rPr>
        <w:t>thern GOA (Anderson et al. 1997; Combes et al. 200</w:t>
      </w:r>
      <w:r w:rsidR="00B70137">
        <w:rPr>
          <w:rFonts w:ascii="Times New Roman" w:hAnsi="Times New Roman" w:cs="Times New Roman"/>
          <w:sz w:val="24"/>
          <w:szCs w:val="24"/>
        </w:rPr>
        <w:t>9</w:t>
      </w:r>
      <w:r w:rsidR="00042A9A">
        <w:rPr>
          <w:rFonts w:ascii="Times New Roman" w:hAnsi="Times New Roman" w:cs="Times New Roman"/>
          <w:sz w:val="24"/>
          <w:szCs w:val="24"/>
        </w:rPr>
        <w:t>;</w:t>
      </w:r>
      <w:r w:rsidRPr="005062D7">
        <w:rPr>
          <w:rFonts w:ascii="Times New Roman" w:hAnsi="Times New Roman" w:cs="Times New Roman"/>
          <w:sz w:val="24"/>
          <w:szCs w:val="24"/>
        </w:rPr>
        <w:t xml:space="preserve"> </w:t>
      </w:r>
      <w:r w:rsidR="00B70137">
        <w:rPr>
          <w:rFonts w:ascii="Times New Roman" w:hAnsi="Times New Roman" w:cs="Times New Roman"/>
          <w:sz w:val="24"/>
          <w:szCs w:val="24"/>
        </w:rPr>
        <w:t xml:space="preserve">Pozo </w:t>
      </w:r>
      <w:r w:rsidRPr="005062D7">
        <w:rPr>
          <w:rFonts w:ascii="Times New Roman" w:hAnsi="Times New Roman" w:cs="Times New Roman"/>
          <w:sz w:val="24"/>
          <w:szCs w:val="24"/>
        </w:rPr>
        <w:t>Buil and Lorenzo 2015</w:t>
      </w:r>
      <w:r w:rsidR="00042A9A">
        <w:rPr>
          <w:rFonts w:ascii="Times New Roman" w:hAnsi="Times New Roman" w:cs="Times New Roman"/>
          <w:sz w:val="24"/>
          <w:szCs w:val="24"/>
        </w:rPr>
        <w:t>;</w:t>
      </w:r>
      <w:r w:rsidR="0008450B">
        <w:rPr>
          <w:rFonts w:ascii="Times New Roman" w:hAnsi="Times New Roman" w:cs="Times New Roman"/>
          <w:sz w:val="24"/>
          <w:szCs w:val="24"/>
        </w:rPr>
        <w:t xml:space="preserve"> Campbell 2018</w:t>
      </w:r>
      <w:r w:rsidRPr="005062D7">
        <w:rPr>
          <w:rFonts w:ascii="Times New Roman" w:hAnsi="Times New Roman" w:cs="Times New Roman"/>
          <w:sz w:val="24"/>
          <w:szCs w:val="24"/>
        </w:rPr>
        <w:t>)</w:t>
      </w:r>
      <w:r w:rsidR="007201F7">
        <w:rPr>
          <w:rFonts w:ascii="Times New Roman" w:hAnsi="Times New Roman" w:cs="Times New Roman"/>
          <w:sz w:val="24"/>
          <w:szCs w:val="24"/>
        </w:rPr>
        <w:t>.</w:t>
      </w:r>
      <w:r w:rsidR="00801466">
        <w:rPr>
          <w:rFonts w:ascii="Times New Roman" w:hAnsi="Times New Roman" w:cs="Times New Roman"/>
          <w:sz w:val="24"/>
          <w:szCs w:val="24"/>
        </w:rPr>
        <w:t xml:space="preserve"> </w:t>
      </w:r>
      <w:r w:rsidR="007201F7">
        <w:rPr>
          <w:rFonts w:ascii="Times New Roman" w:hAnsi="Times New Roman" w:cs="Times New Roman"/>
          <w:sz w:val="24"/>
          <w:szCs w:val="24"/>
        </w:rPr>
        <w:t xml:space="preserve">Regime shifts will alter currents and </w:t>
      </w:r>
      <w:r w:rsidRPr="005062D7">
        <w:rPr>
          <w:rFonts w:ascii="Times New Roman" w:hAnsi="Times New Roman" w:cs="Times New Roman"/>
          <w:sz w:val="24"/>
          <w:szCs w:val="24"/>
        </w:rPr>
        <w:t xml:space="preserve">cause changes in temperature and productivity which may </w:t>
      </w:r>
      <w:r w:rsidR="00562FE2">
        <w:rPr>
          <w:rFonts w:ascii="Times New Roman" w:hAnsi="Times New Roman" w:cs="Times New Roman"/>
          <w:sz w:val="24"/>
          <w:szCs w:val="24"/>
        </w:rPr>
        <w:t>influence</w:t>
      </w:r>
      <w:r w:rsidR="00562FE2" w:rsidRPr="005062D7">
        <w:rPr>
          <w:rFonts w:ascii="Times New Roman" w:hAnsi="Times New Roman" w:cs="Times New Roman"/>
          <w:sz w:val="24"/>
          <w:szCs w:val="24"/>
        </w:rPr>
        <w:t xml:space="preserve"> </w:t>
      </w:r>
      <w:r w:rsidRPr="005062D7">
        <w:rPr>
          <w:rFonts w:ascii="Times New Roman" w:hAnsi="Times New Roman" w:cs="Times New Roman"/>
          <w:sz w:val="24"/>
          <w:szCs w:val="24"/>
        </w:rPr>
        <w:t xml:space="preserve">growth, maturity, and reproductive potential over time. </w:t>
      </w:r>
      <w:r w:rsidR="00801466">
        <w:rPr>
          <w:rFonts w:ascii="Times New Roman" w:hAnsi="Times New Roman" w:cs="Times New Roman"/>
          <w:sz w:val="24"/>
          <w:szCs w:val="24"/>
        </w:rPr>
        <w:t>Additionally</w:t>
      </w:r>
      <w:r w:rsidRPr="005062D7">
        <w:rPr>
          <w:rFonts w:ascii="Times New Roman" w:hAnsi="Times New Roman" w:cs="Times New Roman"/>
          <w:sz w:val="24"/>
          <w:szCs w:val="24"/>
        </w:rPr>
        <w:t>, fishing mortality is believed to cause selective pressure for earlier maturing fish and affect repro</w:t>
      </w:r>
      <w:r w:rsidR="00042A9A">
        <w:rPr>
          <w:rFonts w:ascii="Times New Roman" w:hAnsi="Times New Roman" w:cs="Times New Roman"/>
          <w:sz w:val="24"/>
          <w:szCs w:val="24"/>
        </w:rPr>
        <w:t>ductive potential (Trippel 1995; Law 2000; Hutchings 2005;</w:t>
      </w:r>
      <w:r w:rsidRPr="005062D7">
        <w:rPr>
          <w:rFonts w:ascii="Times New Roman" w:hAnsi="Times New Roman" w:cs="Times New Roman"/>
          <w:sz w:val="24"/>
          <w:szCs w:val="24"/>
        </w:rPr>
        <w:t xml:space="preserve"> Kuparinen et al. 2014,). </w:t>
      </w:r>
      <w:r w:rsidR="007201F7">
        <w:rPr>
          <w:rFonts w:ascii="Times New Roman" w:hAnsi="Times New Roman" w:cs="Times New Roman"/>
          <w:sz w:val="24"/>
          <w:szCs w:val="24"/>
        </w:rPr>
        <w:t>Along with environmental stressors, f</w:t>
      </w:r>
      <w:r w:rsidRPr="005062D7">
        <w:rPr>
          <w:rFonts w:ascii="Times New Roman" w:hAnsi="Times New Roman" w:cs="Times New Roman"/>
          <w:sz w:val="24"/>
          <w:szCs w:val="24"/>
        </w:rPr>
        <w:t xml:space="preserve">ishing intensity </w:t>
      </w:r>
      <w:r w:rsidR="00D16660">
        <w:rPr>
          <w:rFonts w:ascii="Times New Roman" w:hAnsi="Times New Roman" w:cs="Times New Roman"/>
          <w:sz w:val="24"/>
          <w:szCs w:val="24"/>
        </w:rPr>
        <w:t>varies</w:t>
      </w:r>
      <w:r w:rsidRPr="005062D7">
        <w:rPr>
          <w:rFonts w:ascii="Times New Roman" w:hAnsi="Times New Roman" w:cs="Times New Roman"/>
          <w:sz w:val="24"/>
          <w:szCs w:val="24"/>
        </w:rPr>
        <w:t xml:space="preserve"> spatially and temporall</w:t>
      </w:r>
      <w:r w:rsidR="00FE3354">
        <w:rPr>
          <w:rFonts w:ascii="Times New Roman" w:hAnsi="Times New Roman" w:cs="Times New Roman"/>
          <w:sz w:val="24"/>
          <w:szCs w:val="24"/>
        </w:rPr>
        <w:t>y</w:t>
      </w:r>
      <w:r w:rsidR="00D16660">
        <w:rPr>
          <w:rFonts w:ascii="Times New Roman" w:hAnsi="Times New Roman" w:cs="Times New Roman"/>
          <w:sz w:val="24"/>
          <w:szCs w:val="24"/>
        </w:rPr>
        <w:t xml:space="preserve"> </w:t>
      </w:r>
      <w:r w:rsidR="00FE3354">
        <w:rPr>
          <w:rFonts w:ascii="Times New Roman" w:hAnsi="Times New Roman" w:cs="Times New Roman"/>
          <w:sz w:val="24"/>
          <w:szCs w:val="24"/>
        </w:rPr>
        <w:t>throughout the range of Y</w:t>
      </w:r>
      <w:r w:rsidRPr="005062D7">
        <w:rPr>
          <w:rFonts w:ascii="Times New Roman" w:hAnsi="Times New Roman" w:cs="Times New Roman"/>
          <w:sz w:val="24"/>
          <w:szCs w:val="24"/>
        </w:rPr>
        <w:t>ello</w:t>
      </w:r>
      <w:r w:rsidR="00FE3354">
        <w:rPr>
          <w:rFonts w:ascii="Times New Roman" w:hAnsi="Times New Roman" w:cs="Times New Roman"/>
          <w:sz w:val="24"/>
          <w:szCs w:val="24"/>
        </w:rPr>
        <w:t>weye R</w:t>
      </w:r>
      <w:r w:rsidRPr="005062D7">
        <w:rPr>
          <w:rFonts w:ascii="Times New Roman" w:hAnsi="Times New Roman" w:cs="Times New Roman"/>
          <w:sz w:val="24"/>
          <w:szCs w:val="24"/>
        </w:rPr>
        <w:t xml:space="preserve">ockfish. </w:t>
      </w:r>
      <w:r>
        <w:rPr>
          <w:rFonts w:ascii="Times New Roman" w:hAnsi="Times New Roman" w:cs="Times New Roman"/>
          <w:sz w:val="24"/>
          <w:szCs w:val="24"/>
        </w:rPr>
        <w:t>A long</w:t>
      </w:r>
      <w:r w:rsidRPr="005062D7">
        <w:rPr>
          <w:rFonts w:ascii="Times New Roman" w:hAnsi="Times New Roman" w:cs="Times New Roman"/>
          <w:sz w:val="24"/>
          <w:szCs w:val="24"/>
        </w:rPr>
        <w:t xml:space="preserve">-term monitoring </w:t>
      </w:r>
      <w:r>
        <w:rPr>
          <w:rFonts w:ascii="Times New Roman" w:hAnsi="Times New Roman" w:cs="Times New Roman"/>
          <w:sz w:val="24"/>
          <w:szCs w:val="24"/>
        </w:rPr>
        <w:t xml:space="preserve">project </w:t>
      </w:r>
      <w:r w:rsidR="00FE3354">
        <w:rPr>
          <w:rFonts w:ascii="Times New Roman" w:hAnsi="Times New Roman" w:cs="Times New Roman"/>
          <w:sz w:val="24"/>
          <w:szCs w:val="24"/>
        </w:rPr>
        <w:t>of W</w:t>
      </w:r>
      <w:r w:rsidRPr="005062D7">
        <w:rPr>
          <w:rFonts w:ascii="Times New Roman" w:hAnsi="Times New Roman" w:cs="Times New Roman"/>
          <w:sz w:val="24"/>
          <w:szCs w:val="24"/>
        </w:rPr>
        <w:t>alleye Pollock (</w:t>
      </w:r>
      <w:r w:rsidRPr="005062D7">
        <w:rPr>
          <w:rFonts w:ascii="Times New Roman" w:hAnsi="Times New Roman" w:cs="Times New Roman"/>
          <w:i/>
          <w:sz w:val="24"/>
          <w:szCs w:val="24"/>
        </w:rPr>
        <w:t>Gadus chalcogrammus</w:t>
      </w:r>
      <w:r w:rsidRPr="005062D7">
        <w:rPr>
          <w:rFonts w:ascii="Times New Roman" w:hAnsi="Times New Roman" w:cs="Times New Roman"/>
          <w:sz w:val="24"/>
          <w:szCs w:val="24"/>
        </w:rPr>
        <w:t>)</w:t>
      </w:r>
      <w:r>
        <w:rPr>
          <w:rFonts w:ascii="Times New Roman" w:hAnsi="Times New Roman" w:cs="Times New Roman"/>
          <w:sz w:val="24"/>
          <w:szCs w:val="24"/>
        </w:rPr>
        <w:t xml:space="preserve"> in the GOA</w:t>
      </w:r>
      <w:r w:rsidRPr="005062D7">
        <w:rPr>
          <w:rFonts w:ascii="Times New Roman" w:hAnsi="Times New Roman" w:cs="Times New Roman"/>
          <w:sz w:val="24"/>
          <w:szCs w:val="24"/>
        </w:rPr>
        <w:t xml:space="preserve"> revealed that </w:t>
      </w:r>
      <w:r w:rsidR="00731316">
        <w:rPr>
          <w:rFonts w:ascii="Times New Roman" w:hAnsi="Times New Roman" w:cs="Times New Roman"/>
          <w:sz w:val="24"/>
          <w:szCs w:val="24"/>
        </w:rPr>
        <w:t xml:space="preserve">there is </w:t>
      </w:r>
      <w:r w:rsidR="006A4F45">
        <w:rPr>
          <w:rFonts w:ascii="Times New Roman" w:hAnsi="Times New Roman" w:cs="Times New Roman"/>
          <w:sz w:val="24"/>
          <w:szCs w:val="24"/>
        </w:rPr>
        <w:t>spatial variation of maturity on an annual basis (Williams et al. 2016).</w:t>
      </w:r>
      <w:r w:rsidRPr="005062D7">
        <w:rPr>
          <w:rFonts w:ascii="Times New Roman" w:hAnsi="Times New Roman" w:cs="Times New Roman"/>
          <w:sz w:val="24"/>
          <w:szCs w:val="24"/>
        </w:rPr>
        <w:t xml:space="preserve">  </w:t>
      </w:r>
      <w:r w:rsidR="006A4F45">
        <w:rPr>
          <w:rFonts w:ascii="Times New Roman" w:hAnsi="Times New Roman" w:cs="Times New Roman"/>
          <w:sz w:val="24"/>
          <w:szCs w:val="24"/>
        </w:rPr>
        <w:t>T</w:t>
      </w:r>
      <w:r w:rsidRPr="005062D7">
        <w:rPr>
          <w:rFonts w:ascii="Times New Roman" w:hAnsi="Times New Roman" w:cs="Times New Roman"/>
          <w:sz w:val="24"/>
          <w:szCs w:val="24"/>
        </w:rPr>
        <w:t>h</w:t>
      </w:r>
      <w:r w:rsidR="006A4F45">
        <w:rPr>
          <w:rFonts w:ascii="Times New Roman" w:hAnsi="Times New Roman" w:cs="Times New Roman"/>
          <w:sz w:val="24"/>
          <w:szCs w:val="24"/>
        </w:rPr>
        <w:t>is</w:t>
      </w:r>
      <w:r w:rsidRPr="005062D7">
        <w:rPr>
          <w:rFonts w:ascii="Times New Roman" w:hAnsi="Times New Roman" w:cs="Times New Roman"/>
          <w:sz w:val="24"/>
          <w:szCs w:val="24"/>
        </w:rPr>
        <w:t xml:space="preserve"> variability is important to incorporate when estimating spawning stock biomass (SSB) </w:t>
      </w:r>
      <w:r>
        <w:rPr>
          <w:rFonts w:ascii="Times New Roman" w:hAnsi="Times New Roman" w:cs="Times New Roman"/>
          <w:sz w:val="24"/>
          <w:szCs w:val="24"/>
        </w:rPr>
        <w:t xml:space="preserve">for stock assessment purposes </w:t>
      </w:r>
      <w:r w:rsidRPr="005062D7">
        <w:rPr>
          <w:rFonts w:ascii="Times New Roman" w:hAnsi="Times New Roman" w:cs="Times New Roman"/>
          <w:sz w:val="24"/>
          <w:szCs w:val="24"/>
        </w:rPr>
        <w:t xml:space="preserve">(Williams et al. 2016). </w:t>
      </w:r>
      <w:r w:rsidR="00CD2E6B" w:rsidRPr="00CD2E6B">
        <w:rPr>
          <w:rFonts w:ascii="Times New Roman" w:hAnsi="Times New Roman" w:cs="Times New Roman"/>
          <w:sz w:val="24"/>
          <w:szCs w:val="24"/>
        </w:rPr>
        <w:t xml:space="preserve">SSB </w:t>
      </w:r>
      <w:r w:rsidR="00CD2E6B">
        <w:rPr>
          <w:rFonts w:ascii="Times New Roman" w:hAnsi="Times New Roman" w:cs="Times New Roman"/>
          <w:sz w:val="24"/>
          <w:szCs w:val="24"/>
        </w:rPr>
        <w:t>is defined as cumulative biomass of individuals of a fish population capable of reproducing</w:t>
      </w:r>
      <w:r w:rsidR="001D0A08">
        <w:rPr>
          <w:rFonts w:ascii="Times New Roman" w:hAnsi="Times New Roman" w:cs="Times New Roman"/>
          <w:sz w:val="24"/>
          <w:szCs w:val="24"/>
        </w:rPr>
        <w:t>;</w:t>
      </w:r>
      <w:r w:rsidR="00CF3962">
        <w:rPr>
          <w:rFonts w:ascii="Times New Roman" w:hAnsi="Times New Roman" w:cs="Times New Roman"/>
          <w:sz w:val="24"/>
          <w:szCs w:val="24"/>
        </w:rPr>
        <w:t xml:space="preserve"> in other words, </w:t>
      </w:r>
      <w:r w:rsidR="001D0A08">
        <w:rPr>
          <w:rFonts w:ascii="Times New Roman" w:hAnsi="Times New Roman" w:cs="Times New Roman"/>
          <w:sz w:val="24"/>
          <w:szCs w:val="24"/>
        </w:rPr>
        <w:t xml:space="preserve">the biomass of </w:t>
      </w:r>
      <w:r w:rsidR="00CF3962">
        <w:rPr>
          <w:rFonts w:ascii="Times New Roman" w:hAnsi="Times New Roman" w:cs="Times New Roman"/>
          <w:sz w:val="24"/>
          <w:szCs w:val="24"/>
        </w:rPr>
        <w:t>mature fish</w:t>
      </w:r>
      <w:r w:rsidR="00CD2E6B">
        <w:rPr>
          <w:rFonts w:ascii="Times New Roman" w:hAnsi="Times New Roman" w:cs="Times New Roman"/>
          <w:sz w:val="24"/>
          <w:szCs w:val="24"/>
        </w:rPr>
        <w:t xml:space="preserve">. </w:t>
      </w:r>
      <w:r w:rsidR="00763765">
        <w:rPr>
          <w:rFonts w:ascii="Times New Roman" w:hAnsi="Times New Roman" w:cs="Times New Roman"/>
          <w:sz w:val="24"/>
          <w:szCs w:val="24"/>
        </w:rPr>
        <w:t>The environment and fishing pressures act as drivers of selecting for younger or older maturing fish, and therefore, frequent and location-specific maturity estimates are needed to conduct accurate modeling of stock dynamics.</w:t>
      </w:r>
    </w:p>
    <w:p w14:paraId="63555C7E" w14:textId="06B853A4" w:rsidR="009072A2" w:rsidRDefault="005062D7" w:rsidP="002F0A59">
      <w:pPr>
        <w:pStyle w:val="NoSpacing"/>
        <w:ind w:firstLine="720"/>
        <w:rPr>
          <w:rFonts w:ascii="Times New Roman" w:eastAsia="Times New Roman" w:hAnsi="Times New Roman" w:cs="Times New Roman"/>
          <w:sz w:val="24"/>
          <w:szCs w:val="24"/>
        </w:rPr>
      </w:pPr>
      <w:r w:rsidRPr="005062D7">
        <w:rPr>
          <w:rFonts w:ascii="Times New Roman" w:eastAsia="Times New Roman" w:hAnsi="Times New Roman" w:cs="Times New Roman"/>
          <w:sz w:val="24"/>
          <w:szCs w:val="24"/>
        </w:rPr>
        <w:t>Yelloweye</w:t>
      </w:r>
      <w:r w:rsidR="00FE3354">
        <w:rPr>
          <w:rFonts w:ascii="Times New Roman" w:eastAsia="Times New Roman" w:hAnsi="Times New Roman" w:cs="Times New Roman"/>
          <w:sz w:val="24"/>
          <w:szCs w:val="24"/>
        </w:rPr>
        <w:t xml:space="preserve"> Rockfish</w:t>
      </w:r>
      <w:r w:rsidRPr="005062D7">
        <w:rPr>
          <w:rFonts w:ascii="Times New Roman" w:eastAsia="Times New Roman" w:hAnsi="Times New Roman" w:cs="Times New Roman"/>
          <w:sz w:val="24"/>
          <w:szCs w:val="24"/>
        </w:rPr>
        <w:t xml:space="preserve">, like all other species of the genus </w:t>
      </w:r>
      <w:r w:rsidRPr="00FB076F">
        <w:rPr>
          <w:rFonts w:ascii="Times New Roman" w:eastAsia="Times New Roman" w:hAnsi="Times New Roman" w:cs="Times New Roman"/>
          <w:i/>
          <w:sz w:val="24"/>
          <w:szCs w:val="24"/>
        </w:rPr>
        <w:t>Sebastes</w:t>
      </w:r>
      <w:r w:rsidRPr="005062D7">
        <w:rPr>
          <w:rFonts w:ascii="Times New Roman" w:eastAsia="Times New Roman" w:hAnsi="Times New Roman" w:cs="Times New Roman"/>
          <w:sz w:val="24"/>
          <w:szCs w:val="24"/>
        </w:rPr>
        <w:t xml:space="preserve">, are matrotrophically viviparous meaning that females give birth to live young, and to some varying </w:t>
      </w:r>
      <w:r w:rsidR="00D16660" w:rsidRPr="005062D7">
        <w:rPr>
          <w:rFonts w:ascii="Times New Roman" w:eastAsia="Times New Roman" w:hAnsi="Times New Roman" w:cs="Times New Roman"/>
          <w:sz w:val="24"/>
          <w:szCs w:val="24"/>
        </w:rPr>
        <w:t>degree,</w:t>
      </w:r>
      <w:r w:rsidRPr="005062D7">
        <w:rPr>
          <w:rFonts w:ascii="Times New Roman" w:eastAsia="Times New Roman" w:hAnsi="Times New Roman" w:cs="Times New Roman"/>
          <w:sz w:val="24"/>
          <w:szCs w:val="24"/>
        </w:rPr>
        <w:t xml:space="preserve"> the embryos receive nutrients from the mother in addition to the yolk (</w:t>
      </w:r>
      <w:r w:rsidR="00A84707">
        <w:rPr>
          <w:rFonts w:ascii="Times New Roman" w:eastAsia="Times New Roman" w:hAnsi="Times New Roman" w:cs="Times New Roman"/>
          <w:sz w:val="24"/>
          <w:szCs w:val="24"/>
        </w:rPr>
        <w:t>Boehlert and Yoldavich</w:t>
      </w:r>
      <w:r w:rsidR="00A84707" w:rsidRPr="00A84707">
        <w:rPr>
          <w:rFonts w:ascii="Times New Roman" w:eastAsia="Times New Roman" w:hAnsi="Times New Roman" w:cs="Times New Roman"/>
          <w:sz w:val="24"/>
          <w:szCs w:val="24"/>
        </w:rPr>
        <w:t xml:space="preserve"> 1984</w:t>
      </w:r>
      <w:r w:rsidR="00A84707">
        <w:rPr>
          <w:rFonts w:ascii="Times New Roman" w:eastAsia="Times New Roman" w:hAnsi="Times New Roman" w:cs="Times New Roman"/>
          <w:sz w:val="24"/>
          <w:szCs w:val="24"/>
        </w:rPr>
        <w:t xml:space="preserve">; </w:t>
      </w:r>
      <w:r w:rsidRPr="005062D7">
        <w:rPr>
          <w:rFonts w:ascii="Times New Roman" w:eastAsia="Times New Roman" w:hAnsi="Times New Roman" w:cs="Times New Roman"/>
          <w:sz w:val="24"/>
          <w:szCs w:val="24"/>
        </w:rPr>
        <w:t>Love et al. 2002). This an often overlooked reproductive characteristic that can</w:t>
      </w:r>
      <w:r w:rsidR="00FE3354">
        <w:rPr>
          <w:rFonts w:ascii="Times New Roman" w:eastAsia="Times New Roman" w:hAnsi="Times New Roman" w:cs="Times New Roman"/>
          <w:sz w:val="24"/>
          <w:szCs w:val="24"/>
        </w:rPr>
        <w:t xml:space="preserve"> increase the vulnerability of Y</w:t>
      </w:r>
      <w:r w:rsidR="00634469">
        <w:rPr>
          <w:rFonts w:ascii="Times New Roman" w:eastAsia="Times New Roman" w:hAnsi="Times New Roman" w:cs="Times New Roman"/>
          <w:sz w:val="24"/>
          <w:szCs w:val="24"/>
        </w:rPr>
        <w:t>elloweye R</w:t>
      </w:r>
      <w:r w:rsidRPr="005062D7">
        <w:rPr>
          <w:rFonts w:ascii="Times New Roman" w:eastAsia="Times New Roman" w:hAnsi="Times New Roman" w:cs="Times New Roman"/>
          <w:sz w:val="24"/>
          <w:szCs w:val="24"/>
        </w:rPr>
        <w:t>ockfish</w:t>
      </w:r>
      <w:r w:rsidR="00634469">
        <w:rPr>
          <w:rFonts w:ascii="Times New Roman" w:eastAsia="Times New Roman" w:hAnsi="Times New Roman" w:cs="Times New Roman"/>
          <w:sz w:val="24"/>
          <w:szCs w:val="24"/>
        </w:rPr>
        <w:t xml:space="preserve"> to overfishing</w:t>
      </w:r>
      <w:r w:rsidRPr="005062D7">
        <w:rPr>
          <w:rFonts w:ascii="Times New Roman" w:eastAsia="Times New Roman" w:hAnsi="Times New Roman" w:cs="Times New Roman"/>
          <w:sz w:val="24"/>
          <w:szCs w:val="24"/>
        </w:rPr>
        <w:t>. Other groups of fish</w:t>
      </w:r>
      <w:r w:rsidR="00801466" w:rsidRPr="00801466">
        <w:rPr>
          <w:rFonts w:ascii="Times New Roman" w:eastAsia="Times New Roman" w:hAnsi="Times New Roman" w:cs="Times New Roman"/>
          <w:sz w:val="24"/>
          <w:szCs w:val="24"/>
        </w:rPr>
        <w:t xml:space="preserve"> </w:t>
      </w:r>
      <w:r w:rsidR="00801466" w:rsidRPr="005062D7">
        <w:rPr>
          <w:rFonts w:ascii="Times New Roman" w:eastAsia="Times New Roman" w:hAnsi="Times New Roman" w:cs="Times New Roman"/>
          <w:sz w:val="24"/>
          <w:szCs w:val="24"/>
        </w:rPr>
        <w:t>that actively spawn in short several week windows</w:t>
      </w:r>
      <w:r w:rsidR="00801466">
        <w:rPr>
          <w:rFonts w:ascii="Times New Roman" w:eastAsia="Times New Roman" w:hAnsi="Times New Roman" w:cs="Times New Roman"/>
          <w:sz w:val="24"/>
          <w:szCs w:val="24"/>
        </w:rPr>
        <w:t xml:space="preserve"> (e.g.,</w:t>
      </w:r>
      <w:r w:rsidRPr="005062D7">
        <w:rPr>
          <w:rFonts w:ascii="Times New Roman" w:eastAsia="Times New Roman" w:hAnsi="Times New Roman" w:cs="Times New Roman"/>
          <w:sz w:val="24"/>
          <w:szCs w:val="24"/>
        </w:rPr>
        <w:t xml:space="preserve"> salmonids</w:t>
      </w:r>
      <w:r w:rsidR="00801466">
        <w:rPr>
          <w:rFonts w:ascii="Times New Roman" w:eastAsia="Times New Roman" w:hAnsi="Times New Roman" w:cs="Times New Roman"/>
          <w:sz w:val="24"/>
          <w:szCs w:val="24"/>
        </w:rPr>
        <w:t>,</w:t>
      </w:r>
      <w:r w:rsidRPr="005062D7">
        <w:rPr>
          <w:rFonts w:ascii="Times New Roman" w:eastAsia="Times New Roman" w:hAnsi="Times New Roman" w:cs="Times New Roman"/>
          <w:sz w:val="24"/>
          <w:szCs w:val="24"/>
        </w:rPr>
        <w:t xml:space="preserve"> gadids</w:t>
      </w:r>
      <w:r w:rsidR="00801466">
        <w:rPr>
          <w:rFonts w:ascii="Times New Roman" w:eastAsia="Times New Roman" w:hAnsi="Times New Roman" w:cs="Times New Roman"/>
          <w:sz w:val="24"/>
          <w:szCs w:val="24"/>
        </w:rPr>
        <w:t>)</w:t>
      </w:r>
      <w:r w:rsidRPr="005062D7">
        <w:rPr>
          <w:rFonts w:ascii="Times New Roman" w:eastAsia="Times New Roman" w:hAnsi="Times New Roman" w:cs="Times New Roman"/>
          <w:sz w:val="24"/>
          <w:szCs w:val="24"/>
        </w:rPr>
        <w:t xml:space="preserve"> </w:t>
      </w:r>
      <w:r w:rsidR="00801466">
        <w:rPr>
          <w:rFonts w:ascii="Times New Roman" w:eastAsia="Times New Roman" w:hAnsi="Times New Roman" w:cs="Times New Roman"/>
          <w:sz w:val="24"/>
          <w:szCs w:val="24"/>
        </w:rPr>
        <w:t xml:space="preserve">can be managed through </w:t>
      </w:r>
      <w:r w:rsidR="00801466" w:rsidRPr="005062D7">
        <w:rPr>
          <w:rFonts w:ascii="Times New Roman" w:eastAsia="Times New Roman" w:hAnsi="Times New Roman" w:cs="Times New Roman"/>
          <w:sz w:val="24"/>
          <w:szCs w:val="24"/>
        </w:rPr>
        <w:t>closure</w:t>
      </w:r>
      <w:r w:rsidR="00801466">
        <w:rPr>
          <w:rFonts w:ascii="Times New Roman" w:eastAsia="Times New Roman" w:hAnsi="Times New Roman" w:cs="Times New Roman"/>
          <w:sz w:val="24"/>
          <w:szCs w:val="24"/>
        </w:rPr>
        <w:t xml:space="preserve"> windows designed </w:t>
      </w:r>
      <w:r w:rsidRPr="005062D7">
        <w:rPr>
          <w:rFonts w:ascii="Times New Roman" w:eastAsia="Times New Roman" w:hAnsi="Times New Roman" w:cs="Times New Roman"/>
          <w:sz w:val="24"/>
          <w:szCs w:val="24"/>
        </w:rPr>
        <w:t>to protect spawning individuals. Even Pacific Halibut (</w:t>
      </w:r>
      <w:r w:rsidRPr="00066CDB">
        <w:rPr>
          <w:rFonts w:ascii="Times New Roman" w:eastAsia="Times New Roman" w:hAnsi="Times New Roman" w:cs="Times New Roman"/>
          <w:i/>
          <w:sz w:val="24"/>
          <w:szCs w:val="24"/>
        </w:rPr>
        <w:t>Hippoglossus stenolepis</w:t>
      </w:r>
      <w:r w:rsidRPr="005062D7">
        <w:rPr>
          <w:rFonts w:ascii="Times New Roman" w:eastAsia="Times New Roman" w:hAnsi="Times New Roman" w:cs="Times New Roman"/>
          <w:sz w:val="24"/>
          <w:szCs w:val="24"/>
        </w:rPr>
        <w:t>) that have a several month spawning period are protect</w:t>
      </w:r>
      <w:r w:rsidR="00042A9A">
        <w:rPr>
          <w:rFonts w:ascii="Times New Roman" w:eastAsia="Times New Roman" w:hAnsi="Times New Roman" w:cs="Times New Roman"/>
          <w:sz w:val="24"/>
          <w:szCs w:val="24"/>
        </w:rPr>
        <w:t>ed by regulation</w:t>
      </w:r>
      <w:r w:rsidR="00801466">
        <w:rPr>
          <w:rFonts w:ascii="Times New Roman" w:eastAsia="Times New Roman" w:hAnsi="Times New Roman" w:cs="Times New Roman"/>
          <w:sz w:val="24"/>
          <w:szCs w:val="24"/>
        </w:rPr>
        <w:t xml:space="preserve"> during spawning</w:t>
      </w:r>
      <w:r w:rsidR="00042A9A">
        <w:rPr>
          <w:rFonts w:ascii="Times New Roman" w:eastAsia="Times New Roman" w:hAnsi="Times New Roman" w:cs="Times New Roman"/>
          <w:sz w:val="24"/>
          <w:szCs w:val="24"/>
        </w:rPr>
        <w:t xml:space="preserve"> (St</w:t>
      </w:r>
      <w:r w:rsidR="00726F20">
        <w:rPr>
          <w:rFonts w:ascii="Times New Roman" w:eastAsia="Times New Roman" w:hAnsi="Times New Roman" w:cs="Times New Roman"/>
          <w:sz w:val="24"/>
          <w:szCs w:val="24"/>
        </w:rPr>
        <w:t xml:space="preserve">. </w:t>
      </w:r>
      <w:r w:rsidR="00042A9A">
        <w:rPr>
          <w:rFonts w:ascii="Times New Roman" w:eastAsia="Times New Roman" w:hAnsi="Times New Roman" w:cs="Times New Roman"/>
          <w:sz w:val="24"/>
          <w:szCs w:val="24"/>
        </w:rPr>
        <w:t>Pierre 1984; Seitz et al. 200</w:t>
      </w:r>
      <w:r w:rsidR="00726F20">
        <w:rPr>
          <w:rFonts w:ascii="Times New Roman" w:eastAsia="Times New Roman" w:hAnsi="Times New Roman" w:cs="Times New Roman"/>
          <w:sz w:val="24"/>
          <w:szCs w:val="24"/>
        </w:rPr>
        <w:t>5;</w:t>
      </w:r>
      <w:r w:rsidRPr="005062D7">
        <w:rPr>
          <w:rFonts w:ascii="Times New Roman" w:eastAsia="Times New Roman" w:hAnsi="Times New Roman" w:cs="Times New Roman"/>
          <w:sz w:val="24"/>
          <w:szCs w:val="24"/>
        </w:rPr>
        <w:t xml:space="preserve"> IPHC 2014). </w:t>
      </w:r>
      <w:r w:rsidR="00801466">
        <w:rPr>
          <w:rFonts w:ascii="Times New Roman" w:eastAsia="Times New Roman" w:hAnsi="Times New Roman" w:cs="Times New Roman"/>
          <w:sz w:val="24"/>
          <w:szCs w:val="24"/>
        </w:rPr>
        <w:t>However, t</w:t>
      </w:r>
      <w:r w:rsidRPr="005062D7">
        <w:rPr>
          <w:rFonts w:ascii="Times New Roman" w:eastAsia="Times New Roman" w:hAnsi="Times New Roman" w:cs="Times New Roman"/>
          <w:sz w:val="24"/>
          <w:szCs w:val="24"/>
        </w:rPr>
        <w:t xml:space="preserve">he gestational period for rockfish </w:t>
      </w:r>
      <w:r w:rsidR="009072A2">
        <w:rPr>
          <w:rFonts w:ascii="Times New Roman" w:eastAsia="Times New Roman" w:hAnsi="Times New Roman" w:cs="Times New Roman"/>
          <w:sz w:val="24"/>
          <w:szCs w:val="24"/>
        </w:rPr>
        <w:t>(</w:t>
      </w:r>
      <w:r w:rsidRPr="005062D7">
        <w:rPr>
          <w:rFonts w:ascii="Times New Roman" w:eastAsia="Times New Roman" w:hAnsi="Times New Roman" w:cs="Times New Roman"/>
          <w:sz w:val="24"/>
          <w:szCs w:val="24"/>
        </w:rPr>
        <w:t>fertilization to parturition</w:t>
      </w:r>
      <w:r w:rsidR="007201F7">
        <w:rPr>
          <w:rFonts w:ascii="Times New Roman" w:eastAsia="Times New Roman" w:hAnsi="Times New Roman" w:cs="Times New Roman"/>
          <w:sz w:val="24"/>
          <w:szCs w:val="24"/>
        </w:rPr>
        <w:t xml:space="preserve"> of larvae</w:t>
      </w:r>
      <w:r w:rsidR="009072A2">
        <w:rPr>
          <w:rFonts w:ascii="Times New Roman" w:eastAsia="Times New Roman" w:hAnsi="Times New Roman" w:cs="Times New Roman"/>
          <w:sz w:val="24"/>
          <w:szCs w:val="24"/>
        </w:rPr>
        <w:t>)</w:t>
      </w:r>
      <w:r w:rsidRPr="005062D7">
        <w:rPr>
          <w:rFonts w:ascii="Times New Roman" w:eastAsia="Times New Roman" w:hAnsi="Times New Roman" w:cs="Times New Roman"/>
          <w:sz w:val="24"/>
          <w:szCs w:val="24"/>
        </w:rPr>
        <w:t xml:space="preserve"> is protracted and highly variable within a</w:t>
      </w:r>
      <w:r w:rsidR="009072A2">
        <w:rPr>
          <w:rFonts w:ascii="Times New Roman" w:eastAsia="Times New Roman" w:hAnsi="Times New Roman" w:cs="Times New Roman"/>
          <w:sz w:val="24"/>
          <w:szCs w:val="24"/>
        </w:rPr>
        <w:t>nd among</w:t>
      </w:r>
      <w:r w:rsidRPr="005062D7">
        <w:rPr>
          <w:rFonts w:ascii="Times New Roman" w:eastAsia="Times New Roman" w:hAnsi="Times New Roman" w:cs="Times New Roman"/>
          <w:sz w:val="24"/>
          <w:szCs w:val="24"/>
        </w:rPr>
        <w:t xml:space="preserve"> population</w:t>
      </w:r>
      <w:r w:rsidR="009072A2">
        <w:rPr>
          <w:rFonts w:ascii="Times New Roman" w:eastAsia="Times New Roman" w:hAnsi="Times New Roman" w:cs="Times New Roman"/>
          <w:sz w:val="24"/>
          <w:szCs w:val="24"/>
        </w:rPr>
        <w:t>s, and varies</w:t>
      </w:r>
      <w:r w:rsidRPr="005062D7">
        <w:rPr>
          <w:rFonts w:ascii="Times New Roman" w:eastAsia="Times New Roman" w:hAnsi="Times New Roman" w:cs="Times New Roman"/>
          <w:sz w:val="24"/>
          <w:szCs w:val="24"/>
        </w:rPr>
        <w:t xml:space="preserve"> as</w:t>
      </w:r>
      <w:r w:rsidR="009072A2">
        <w:rPr>
          <w:rFonts w:ascii="Times New Roman" w:eastAsia="Times New Roman" w:hAnsi="Times New Roman" w:cs="Times New Roman"/>
          <w:sz w:val="24"/>
          <w:szCs w:val="24"/>
        </w:rPr>
        <w:t xml:space="preserve"> a</w:t>
      </w:r>
      <w:r w:rsidRPr="005062D7">
        <w:rPr>
          <w:rFonts w:ascii="Times New Roman" w:eastAsia="Times New Roman" w:hAnsi="Times New Roman" w:cs="Times New Roman"/>
          <w:sz w:val="24"/>
          <w:szCs w:val="24"/>
        </w:rPr>
        <w:t xml:space="preserve"> function of size or age for</w:t>
      </w:r>
      <w:r w:rsidR="00042A9A">
        <w:rPr>
          <w:rFonts w:ascii="Times New Roman" w:eastAsia="Times New Roman" w:hAnsi="Times New Roman" w:cs="Times New Roman"/>
          <w:sz w:val="24"/>
          <w:szCs w:val="24"/>
        </w:rPr>
        <w:t xml:space="preserve"> some species (Love et al. 2002; Bobko and Berkley 2004;</w:t>
      </w:r>
      <w:r w:rsidRPr="005062D7">
        <w:rPr>
          <w:rFonts w:ascii="Times New Roman" w:eastAsia="Times New Roman" w:hAnsi="Times New Roman" w:cs="Times New Roman"/>
          <w:sz w:val="24"/>
          <w:szCs w:val="24"/>
        </w:rPr>
        <w:t xml:space="preserve"> Sogard et al. 2008). </w:t>
      </w:r>
      <w:r w:rsidR="009072A2">
        <w:rPr>
          <w:rFonts w:ascii="Times New Roman" w:eastAsia="Times New Roman" w:hAnsi="Times New Roman" w:cs="Times New Roman"/>
          <w:sz w:val="24"/>
          <w:szCs w:val="24"/>
        </w:rPr>
        <w:t>Yelloweye R</w:t>
      </w:r>
      <w:r w:rsidR="009072A2" w:rsidRPr="005062D7">
        <w:rPr>
          <w:rFonts w:ascii="Times New Roman" w:eastAsia="Times New Roman" w:hAnsi="Times New Roman" w:cs="Times New Roman"/>
          <w:sz w:val="24"/>
          <w:szCs w:val="24"/>
        </w:rPr>
        <w:t xml:space="preserve">ockfish </w:t>
      </w:r>
      <w:r w:rsidR="009072A2">
        <w:rPr>
          <w:rFonts w:ascii="Times New Roman" w:eastAsia="Times New Roman" w:hAnsi="Times New Roman" w:cs="Times New Roman"/>
          <w:sz w:val="24"/>
          <w:szCs w:val="24"/>
        </w:rPr>
        <w:t>c</w:t>
      </w:r>
      <w:r w:rsidRPr="005062D7">
        <w:rPr>
          <w:rFonts w:ascii="Times New Roman" w:eastAsia="Times New Roman" w:hAnsi="Times New Roman" w:cs="Times New Roman"/>
          <w:sz w:val="24"/>
          <w:szCs w:val="24"/>
        </w:rPr>
        <w:t xml:space="preserve">ourtship and copulation is thought to occur during the </w:t>
      </w:r>
      <w:r w:rsidR="00FE3354">
        <w:rPr>
          <w:rFonts w:ascii="Times New Roman" w:eastAsia="Times New Roman" w:hAnsi="Times New Roman" w:cs="Times New Roman"/>
          <w:sz w:val="24"/>
          <w:szCs w:val="24"/>
        </w:rPr>
        <w:t xml:space="preserve">late fall and early winter </w:t>
      </w:r>
      <w:r w:rsidRPr="005062D7">
        <w:rPr>
          <w:rFonts w:ascii="Times New Roman" w:eastAsia="Times New Roman" w:hAnsi="Times New Roman" w:cs="Times New Roman"/>
          <w:sz w:val="24"/>
          <w:szCs w:val="24"/>
        </w:rPr>
        <w:t xml:space="preserve">with </w:t>
      </w:r>
      <w:r w:rsidR="009072A2" w:rsidRPr="005062D7">
        <w:rPr>
          <w:rFonts w:ascii="Times New Roman" w:eastAsia="Times New Roman" w:hAnsi="Times New Roman" w:cs="Times New Roman"/>
          <w:sz w:val="24"/>
          <w:szCs w:val="24"/>
        </w:rPr>
        <w:t>parturition</w:t>
      </w:r>
      <w:r w:rsidR="009072A2" w:rsidRPr="005062D7" w:rsidDel="009072A2">
        <w:rPr>
          <w:rFonts w:ascii="Times New Roman" w:eastAsia="Times New Roman" w:hAnsi="Times New Roman" w:cs="Times New Roman"/>
          <w:sz w:val="24"/>
          <w:szCs w:val="24"/>
        </w:rPr>
        <w:t xml:space="preserve"> </w:t>
      </w:r>
      <w:r w:rsidR="00A84707">
        <w:rPr>
          <w:rFonts w:ascii="Times New Roman" w:eastAsia="Times New Roman" w:hAnsi="Times New Roman" w:cs="Times New Roman"/>
          <w:sz w:val="24"/>
          <w:szCs w:val="24"/>
        </w:rPr>
        <w:t>date</w:t>
      </w:r>
      <w:r w:rsidRPr="005062D7">
        <w:rPr>
          <w:rFonts w:ascii="Times New Roman" w:eastAsia="Times New Roman" w:hAnsi="Times New Roman" w:cs="Times New Roman"/>
          <w:sz w:val="24"/>
          <w:szCs w:val="24"/>
        </w:rPr>
        <w:t xml:space="preserve"> varying by latitude (Love et al. 2002). </w:t>
      </w:r>
      <w:r w:rsidR="009072A2">
        <w:rPr>
          <w:rFonts w:ascii="Times New Roman" w:eastAsia="Times New Roman" w:hAnsi="Times New Roman" w:cs="Times New Roman"/>
          <w:sz w:val="24"/>
          <w:szCs w:val="24"/>
        </w:rPr>
        <w:t xml:space="preserve">At the southern extent of this species range in </w:t>
      </w:r>
      <w:r w:rsidRPr="005062D7">
        <w:rPr>
          <w:rFonts w:ascii="Times New Roman" w:eastAsia="Times New Roman" w:hAnsi="Times New Roman" w:cs="Times New Roman"/>
          <w:sz w:val="24"/>
          <w:szCs w:val="24"/>
        </w:rPr>
        <w:t xml:space="preserve">California, peak parturition falls between April and June (Wyllie Echeverria 1987). In Southeast Alaska, the parturition season can span six to eight months </w:t>
      </w:r>
      <w:r w:rsidRPr="005062D7">
        <w:rPr>
          <w:rFonts w:ascii="Times New Roman" w:eastAsia="Times New Roman" w:hAnsi="Times New Roman" w:cs="Times New Roman"/>
          <w:sz w:val="24"/>
          <w:szCs w:val="24"/>
        </w:rPr>
        <w:lastRenderedPageBreak/>
        <w:t>between February and September, and peaks between May an</w:t>
      </w:r>
      <w:r w:rsidR="0018592B">
        <w:rPr>
          <w:rFonts w:ascii="Times New Roman" w:eastAsia="Times New Roman" w:hAnsi="Times New Roman" w:cs="Times New Roman"/>
          <w:sz w:val="24"/>
          <w:szCs w:val="24"/>
        </w:rPr>
        <w:t>d August (Rosenthal et al. 1982</w:t>
      </w:r>
      <w:r w:rsidR="00042A9A">
        <w:rPr>
          <w:rFonts w:ascii="Times New Roman" w:eastAsia="Times New Roman" w:hAnsi="Times New Roman" w:cs="Times New Roman"/>
          <w:sz w:val="24"/>
          <w:szCs w:val="24"/>
        </w:rPr>
        <w:t>;</w:t>
      </w:r>
      <w:r w:rsidRPr="005062D7">
        <w:rPr>
          <w:rFonts w:ascii="Times New Roman" w:eastAsia="Times New Roman" w:hAnsi="Times New Roman" w:cs="Times New Roman"/>
          <w:sz w:val="24"/>
          <w:szCs w:val="24"/>
        </w:rPr>
        <w:t xml:space="preserve"> O’Connell 1987). </w:t>
      </w:r>
      <w:r w:rsidR="007201F7">
        <w:rPr>
          <w:rFonts w:ascii="Times New Roman" w:eastAsia="Times New Roman" w:hAnsi="Times New Roman" w:cs="Times New Roman"/>
          <w:sz w:val="24"/>
          <w:szCs w:val="24"/>
        </w:rPr>
        <w:t>The prolong</w:t>
      </w:r>
      <w:r w:rsidR="00763765">
        <w:rPr>
          <w:rFonts w:ascii="Times New Roman" w:eastAsia="Times New Roman" w:hAnsi="Times New Roman" w:cs="Times New Roman"/>
          <w:sz w:val="24"/>
          <w:szCs w:val="24"/>
        </w:rPr>
        <w:t>ed</w:t>
      </w:r>
      <w:r w:rsidR="007201F7">
        <w:rPr>
          <w:rFonts w:ascii="Times New Roman" w:eastAsia="Times New Roman" w:hAnsi="Times New Roman" w:cs="Times New Roman"/>
          <w:sz w:val="24"/>
          <w:szCs w:val="24"/>
        </w:rPr>
        <w:t xml:space="preserve"> gestational period of rockfish makes implementing spawning closures difficult; nevertheless, </w:t>
      </w:r>
      <w:r w:rsidR="00763765">
        <w:rPr>
          <w:rFonts w:ascii="Times New Roman" w:eastAsia="Times New Roman" w:hAnsi="Times New Roman" w:cs="Times New Roman"/>
          <w:sz w:val="24"/>
          <w:szCs w:val="24"/>
        </w:rPr>
        <w:t xml:space="preserve">understanding the embryo development timing can be an additional tool to protect larger females that are believed to complete parturition earlier. </w:t>
      </w:r>
    </w:p>
    <w:p w14:paraId="738FDACE" w14:textId="2A100506" w:rsidR="005062D7" w:rsidRDefault="005062D7" w:rsidP="002F0A59">
      <w:pPr>
        <w:pStyle w:val="NoSpacing"/>
        <w:ind w:firstLine="720"/>
        <w:rPr>
          <w:rFonts w:ascii="Times New Roman" w:eastAsia="Times New Roman" w:hAnsi="Times New Roman" w:cs="Times New Roman"/>
          <w:sz w:val="24"/>
          <w:szCs w:val="24"/>
        </w:rPr>
      </w:pPr>
      <w:r w:rsidRPr="005062D7">
        <w:rPr>
          <w:rFonts w:ascii="Times New Roman" w:eastAsia="Times New Roman" w:hAnsi="Times New Roman" w:cs="Times New Roman"/>
          <w:sz w:val="24"/>
          <w:szCs w:val="24"/>
        </w:rPr>
        <w:t>The pr</w:t>
      </w:r>
      <w:r w:rsidR="00FE3354">
        <w:rPr>
          <w:rFonts w:ascii="Times New Roman" w:eastAsia="Times New Roman" w:hAnsi="Times New Roman" w:cs="Times New Roman"/>
          <w:sz w:val="24"/>
          <w:szCs w:val="24"/>
        </w:rPr>
        <w:t>otracted gestational period of Y</w:t>
      </w:r>
      <w:r w:rsidRPr="005062D7">
        <w:rPr>
          <w:rFonts w:ascii="Times New Roman" w:eastAsia="Times New Roman" w:hAnsi="Times New Roman" w:cs="Times New Roman"/>
          <w:sz w:val="24"/>
          <w:szCs w:val="24"/>
        </w:rPr>
        <w:t xml:space="preserve">elloweye </w:t>
      </w:r>
      <w:r w:rsidR="00FE3354">
        <w:rPr>
          <w:rFonts w:ascii="Times New Roman" w:eastAsia="Times New Roman" w:hAnsi="Times New Roman" w:cs="Times New Roman"/>
          <w:sz w:val="24"/>
          <w:szCs w:val="24"/>
        </w:rPr>
        <w:t xml:space="preserve">Rockfish </w:t>
      </w:r>
      <w:r w:rsidRPr="005062D7">
        <w:rPr>
          <w:rFonts w:ascii="Times New Roman" w:eastAsia="Times New Roman" w:hAnsi="Times New Roman" w:cs="Times New Roman"/>
          <w:sz w:val="24"/>
          <w:szCs w:val="24"/>
        </w:rPr>
        <w:t xml:space="preserve">complicates </w:t>
      </w:r>
      <w:r w:rsidR="00D16660">
        <w:rPr>
          <w:rFonts w:ascii="Times New Roman" w:eastAsia="Times New Roman" w:hAnsi="Times New Roman" w:cs="Times New Roman"/>
          <w:sz w:val="24"/>
          <w:szCs w:val="24"/>
        </w:rPr>
        <w:t>management of</w:t>
      </w:r>
      <w:r w:rsidRPr="005062D7">
        <w:rPr>
          <w:rFonts w:ascii="Times New Roman" w:eastAsia="Times New Roman" w:hAnsi="Times New Roman" w:cs="Times New Roman"/>
          <w:sz w:val="24"/>
          <w:szCs w:val="24"/>
        </w:rPr>
        <w:t xml:space="preserve"> </w:t>
      </w:r>
      <w:r w:rsidR="009072A2" w:rsidRPr="005062D7">
        <w:rPr>
          <w:rFonts w:ascii="Times New Roman" w:eastAsia="Times New Roman" w:hAnsi="Times New Roman" w:cs="Times New Roman"/>
          <w:sz w:val="24"/>
          <w:szCs w:val="24"/>
        </w:rPr>
        <w:t>th</w:t>
      </w:r>
      <w:r w:rsidR="009072A2">
        <w:rPr>
          <w:rFonts w:ascii="Times New Roman" w:eastAsia="Times New Roman" w:hAnsi="Times New Roman" w:cs="Times New Roman"/>
          <w:sz w:val="24"/>
          <w:szCs w:val="24"/>
        </w:rPr>
        <w:t>is</w:t>
      </w:r>
      <w:r w:rsidR="009072A2" w:rsidRPr="005062D7">
        <w:rPr>
          <w:rFonts w:ascii="Times New Roman" w:eastAsia="Times New Roman" w:hAnsi="Times New Roman" w:cs="Times New Roman"/>
          <w:sz w:val="24"/>
          <w:szCs w:val="24"/>
        </w:rPr>
        <w:t xml:space="preserve"> </w:t>
      </w:r>
      <w:r w:rsidRPr="005062D7">
        <w:rPr>
          <w:rFonts w:ascii="Times New Roman" w:eastAsia="Times New Roman" w:hAnsi="Times New Roman" w:cs="Times New Roman"/>
          <w:sz w:val="24"/>
          <w:szCs w:val="24"/>
        </w:rPr>
        <w:t>species</w:t>
      </w:r>
      <w:r w:rsidR="00D16660">
        <w:rPr>
          <w:rFonts w:ascii="Times New Roman" w:eastAsia="Times New Roman" w:hAnsi="Times New Roman" w:cs="Times New Roman"/>
          <w:sz w:val="24"/>
          <w:szCs w:val="24"/>
        </w:rPr>
        <w:t>.</w:t>
      </w:r>
      <w:r w:rsidRPr="005062D7">
        <w:rPr>
          <w:rFonts w:ascii="Times New Roman" w:eastAsia="Times New Roman" w:hAnsi="Times New Roman" w:cs="Times New Roman"/>
          <w:sz w:val="24"/>
          <w:szCs w:val="24"/>
        </w:rPr>
        <w:t xml:space="preserve"> </w:t>
      </w:r>
      <w:r w:rsidR="00D16660">
        <w:rPr>
          <w:rFonts w:ascii="Times New Roman" w:eastAsia="Times New Roman" w:hAnsi="Times New Roman" w:cs="Times New Roman"/>
          <w:sz w:val="24"/>
          <w:szCs w:val="24"/>
        </w:rPr>
        <w:t>Removal</w:t>
      </w:r>
      <w:r w:rsidRPr="005062D7">
        <w:rPr>
          <w:rFonts w:ascii="Times New Roman" w:eastAsia="Times New Roman" w:hAnsi="Times New Roman" w:cs="Times New Roman"/>
          <w:sz w:val="24"/>
          <w:szCs w:val="24"/>
        </w:rPr>
        <w:t xml:space="preserve"> of gravid female</w:t>
      </w:r>
      <w:r w:rsidR="00D16660">
        <w:rPr>
          <w:rFonts w:ascii="Times New Roman" w:eastAsia="Times New Roman" w:hAnsi="Times New Roman" w:cs="Times New Roman"/>
          <w:sz w:val="24"/>
          <w:szCs w:val="24"/>
        </w:rPr>
        <w:t>s</w:t>
      </w:r>
      <w:r w:rsidRPr="005062D7">
        <w:rPr>
          <w:rFonts w:ascii="Times New Roman" w:eastAsia="Times New Roman" w:hAnsi="Times New Roman" w:cs="Times New Roman"/>
          <w:sz w:val="24"/>
          <w:szCs w:val="24"/>
        </w:rPr>
        <w:t xml:space="preserve"> prior to parturition could result in reduction</w:t>
      </w:r>
      <w:r w:rsidR="009072A2">
        <w:rPr>
          <w:rFonts w:ascii="Times New Roman" w:eastAsia="Times New Roman" w:hAnsi="Times New Roman" w:cs="Times New Roman"/>
          <w:sz w:val="24"/>
          <w:szCs w:val="24"/>
        </w:rPr>
        <w:t>s</w:t>
      </w:r>
      <w:r w:rsidRPr="005062D7">
        <w:rPr>
          <w:rFonts w:ascii="Times New Roman" w:eastAsia="Times New Roman" w:hAnsi="Times New Roman" w:cs="Times New Roman"/>
          <w:sz w:val="24"/>
          <w:szCs w:val="24"/>
        </w:rPr>
        <w:t xml:space="preserve"> </w:t>
      </w:r>
      <w:r w:rsidR="009072A2">
        <w:rPr>
          <w:rFonts w:ascii="Times New Roman" w:eastAsia="Times New Roman" w:hAnsi="Times New Roman" w:cs="Times New Roman"/>
          <w:sz w:val="24"/>
          <w:szCs w:val="24"/>
        </w:rPr>
        <w:t>in</w:t>
      </w:r>
      <w:r w:rsidRPr="005062D7">
        <w:rPr>
          <w:rFonts w:ascii="Times New Roman" w:eastAsia="Times New Roman" w:hAnsi="Times New Roman" w:cs="Times New Roman"/>
          <w:sz w:val="24"/>
          <w:szCs w:val="24"/>
        </w:rPr>
        <w:t xml:space="preserve"> spawning stock biomass (SSB) for the previous and current year depending how and when SSB is estimated</w:t>
      </w:r>
      <w:r w:rsidR="009072A2">
        <w:rPr>
          <w:rFonts w:ascii="Times New Roman" w:eastAsia="Times New Roman" w:hAnsi="Times New Roman" w:cs="Times New Roman"/>
          <w:sz w:val="24"/>
          <w:szCs w:val="24"/>
        </w:rPr>
        <w:t>, and t</w:t>
      </w:r>
      <w:r w:rsidRPr="005062D7">
        <w:rPr>
          <w:rFonts w:ascii="Times New Roman" w:eastAsia="Times New Roman" w:hAnsi="Times New Roman" w:cs="Times New Roman"/>
          <w:sz w:val="24"/>
          <w:szCs w:val="24"/>
        </w:rPr>
        <w:t>he duration of the reproductive season makes it difficult to determine ideal times for protective closures</w:t>
      </w:r>
      <w:r w:rsidR="009279A9">
        <w:rPr>
          <w:rFonts w:ascii="Times New Roman" w:eastAsia="Times New Roman" w:hAnsi="Times New Roman" w:cs="Times New Roman"/>
          <w:sz w:val="24"/>
          <w:szCs w:val="24"/>
        </w:rPr>
        <w:t>.</w:t>
      </w:r>
      <w:r w:rsidRPr="005062D7">
        <w:rPr>
          <w:rFonts w:ascii="Times New Roman" w:eastAsia="Times New Roman" w:hAnsi="Times New Roman" w:cs="Times New Roman"/>
          <w:sz w:val="24"/>
          <w:szCs w:val="24"/>
        </w:rPr>
        <w:t xml:space="preserve"> </w:t>
      </w:r>
      <w:r w:rsidR="009279A9">
        <w:rPr>
          <w:rFonts w:ascii="Times New Roman" w:eastAsia="Times New Roman" w:hAnsi="Times New Roman" w:cs="Times New Roman"/>
          <w:sz w:val="24"/>
          <w:szCs w:val="24"/>
        </w:rPr>
        <w:t>H</w:t>
      </w:r>
      <w:r w:rsidRPr="005062D7">
        <w:rPr>
          <w:rFonts w:ascii="Times New Roman" w:eastAsia="Times New Roman" w:hAnsi="Times New Roman" w:cs="Times New Roman"/>
          <w:sz w:val="24"/>
          <w:szCs w:val="24"/>
        </w:rPr>
        <w:t>owever, it is worth noting the periods when larger, healthier, and more fecund females</w:t>
      </w:r>
      <w:r>
        <w:rPr>
          <w:rFonts w:ascii="Times New Roman" w:eastAsia="Times New Roman" w:hAnsi="Times New Roman" w:cs="Times New Roman"/>
          <w:sz w:val="24"/>
          <w:szCs w:val="24"/>
        </w:rPr>
        <w:t>, also known as ‘Big Old Fat Fecund Females’ (BOFFFs),</w:t>
      </w:r>
      <w:r w:rsidRPr="005062D7">
        <w:rPr>
          <w:rFonts w:ascii="Times New Roman" w:eastAsia="Times New Roman" w:hAnsi="Times New Roman" w:cs="Times New Roman"/>
          <w:sz w:val="24"/>
          <w:szCs w:val="24"/>
        </w:rPr>
        <w:t xml:space="preserve"> may experience peak parturition</w:t>
      </w:r>
      <w:r w:rsidR="00042A9A">
        <w:rPr>
          <w:rFonts w:ascii="Times New Roman" w:eastAsia="Times New Roman" w:hAnsi="Times New Roman" w:cs="Times New Roman"/>
          <w:sz w:val="24"/>
          <w:szCs w:val="24"/>
        </w:rPr>
        <w:t xml:space="preserve"> (Berkeley et al. 2004;</w:t>
      </w:r>
      <w:r>
        <w:rPr>
          <w:rFonts w:ascii="Times New Roman" w:eastAsia="Times New Roman" w:hAnsi="Times New Roman" w:cs="Times New Roman"/>
          <w:sz w:val="24"/>
          <w:szCs w:val="24"/>
        </w:rPr>
        <w:t xml:space="preserve"> Hixon et al. 2014)</w:t>
      </w:r>
      <w:r w:rsidRPr="005062D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Parturition for BOFFFS in other rockfish species occurs earlier than younger females, which broadens the parturition season and possibly target</w:t>
      </w:r>
      <w:r w:rsidR="009279A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 diversity of ocean conditions to improve recruitment success </w:t>
      </w:r>
      <w:r w:rsidR="00042A9A">
        <w:rPr>
          <w:rFonts w:ascii="Times New Roman" w:eastAsia="Times New Roman" w:hAnsi="Times New Roman" w:cs="Times New Roman"/>
          <w:sz w:val="24"/>
          <w:szCs w:val="24"/>
        </w:rPr>
        <w:t>(Bobko &amp; Berkeley 2004; Sogard et al. 2008;</w:t>
      </w:r>
      <w:r w:rsidRPr="005062D7">
        <w:rPr>
          <w:rFonts w:ascii="Times New Roman" w:eastAsia="Times New Roman" w:hAnsi="Times New Roman" w:cs="Times New Roman"/>
          <w:sz w:val="24"/>
          <w:szCs w:val="24"/>
        </w:rPr>
        <w:t xml:space="preserve"> Rodgveller et al. 2012).</w:t>
      </w:r>
      <w:r>
        <w:rPr>
          <w:rFonts w:ascii="Times New Roman" w:eastAsia="Times New Roman" w:hAnsi="Times New Roman" w:cs="Times New Roman"/>
          <w:sz w:val="24"/>
          <w:szCs w:val="24"/>
        </w:rPr>
        <w:t xml:space="preserve"> With changes in upwelling frequency and warming ocean conditions, there could be potential changes in the gestation period timing and duration for </w:t>
      </w:r>
      <w:r w:rsidR="009072A2">
        <w:rPr>
          <w:rFonts w:ascii="Times New Roman" w:eastAsia="Times New Roman" w:hAnsi="Times New Roman" w:cs="Times New Roman"/>
          <w:sz w:val="24"/>
          <w:szCs w:val="24"/>
        </w:rPr>
        <w:t>Yelloweye Rockfish throughout their range</w:t>
      </w:r>
      <w:r>
        <w:rPr>
          <w:rFonts w:ascii="Times New Roman" w:eastAsia="Times New Roman" w:hAnsi="Times New Roman" w:cs="Times New Roman"/>
          <w:sz w:val="24"/>
          <w:szCs w:val="24"/>
        </w:rPr>
        <w:t>.</w:t>
      </w:r>
    </w:p>
    <w:p w14:paraId="7B7B1186" w14:textId="695E4184" w:rsidR="00250CE7" w:rsidRDefault="001F60F4" w:rsidP="002F0A59">
      <w:pPr>
        <w:pStyle w:val="NoSpacing"/>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5062D7">
        <w:rPr>
          <w:rFonts w:ascii="Times New Roman" w:eastAsia="Times New Roman" w:hAnsi="Times New Roman" w:cs="Times New Roman"/>
          <w:sz w:val="24"/>
          <w:szCs w:val="24"/>
        </w:rPr>
        <w:t>n many ways</w:t>
      </w:r>
      <w:r>
        <w:rPr>
          <w:rFonts w:ascii="Times New Roman" w:eastAsia="Times New Roman" w:hAnsi="Times New Roman" w:cs="Times New Roman"/>
          <w:sz w:val="24"/>
          <w:szCs w:val="24"/>
        </w:rPr>
        <w:t>, rockfish</w:t>
      </w:r>
      <w:r w:rsidR="005062D7">
        <w:rPr>
          <w:rFonts w:ascii="Times New Roman" w:eastAsia="Times New Roman" w:hAnsi="Times New Roman" w:cs="Times New Roman"/>
          <w:sz w:val="24"/>
          <w:szCs w:val="24"/>
        </w:rPr>
        <w:t xml:space="preserve"> are </w:t>
      </w:r>
      <w:r w:rsidR="00877CBA">
        <w:rPr>
          <w:rFonts w:ascii="Times New Roman" w:eastAsia="Times New Roman" w:hAnsi="Times New Roman" w:cs="Times New Roman"/>
          <w:sz w:val="24"/>
          <w:szCs w:val="24"/>
        </w:rPr>
        <w:t>a classic example of a</w:t>
      </w:r>
      <w:r>
        <w:rPr>
          <w:rFonts w:ascii="Times New Roman" w:eastAsia="Times New Roman" w:hAnsi="Times New Roman" w:cs="Times New Roman"/>
          <w:sz w:val="24"/>
          <w:szCs w:val="24"/>
        </w:rPr>
        <w:t xml:space="preserve"> K-selected</w:t>
      </w:r>
      <w:r w:rsidR="00877CBA">
        <w:rPr>
          <w:rFonts w:ascii="Times New Roman" w:eastAsia="Times New Roman" w:hAnsi="Times New Roman" w:cs="Times New Roman"/>
          <w:sz w:val="24"/>
          <w:szCs w:val="24"/>
        </w:rPr>
        <w:t xml:space="preserve"> strategist</w:t>
      </w:r>
      <w:r>
        <w:rPr>
          <w:rFonts w:ascii="Times New Roman" w:eastAsia="Times New Roman" w:hAnsi="Times New Roman" w:cs="Times New Roman"/>
          <w:sz w:val="24"/>
          <w:szCs w:val="24"/>
        </w:rPr>
        <w:t>,</w:t>
      </w:r>
      <w:r w:rsidR="00312251">
        <w:rPr>
          <w:rFonts w:ascii="Times New Roman" w:eastAsia="Times New Roman" w:hAnsi="Times New Roman" w:cs="Times New Roman"/>
          <w:sz w:val="24"/>
          <w:szCs w:val="24"/>
        </w:rPr>
        <w:t xml:space="preserve"> whi</w:t>
      </w:r>
      <w:r w:rsidR="00D630A1">
        <w:rPr>
          <w:rFonts w:ascii="Times New Roman" w:eastAsia="Times New Roman" w:hAnsi="Times New Roman" w:cs="Times New Roman"/>
          <w:sz w:val="24"/>
          <w:szCs w:val="24"/>
        </w:rPr>
        <w:t>ch can be characterized by</w:t>
      </w:r>
      <w:r w:rsidR="00312251">
        <w:rPr>
          <w:rFonts w:ascii="Times New Roman" w:eastAsia="Times New Roman" w:hAnsi="Times New Roman" w:cs="Times New Roman"/>
          <w:sz w:val="24"/>
          <w:szCs w:val="24"/>
        </w:rPr>
        <w:t xml:space="preserve"> late</w:t>
      </w:r>
      <w:r w:rsidR="004529EB">
        <w:rPr>
          <w:rFonts w:ascii="Times New Roman" w:eastAsia="Times New Roman" w:hAnsi="Times New Roman" w:cs="Times New Roman"/>
          <w:sz w:val="24"/>
          <w:szCs w:val="24"/>
        </w:rPr>
        <w:t xml:space="preserve"> </w:t>
      </w:r>
      <w:r w:rsidR="00312251">
        <w:rPr>
          <w:rFonts w:ascii="Times New Roman" w:eastAsia="Times New Roman" w:hAnsi="Times New Roman" w:cs="Times New Roman"/>
          <w:sz w:val="24"/>
          <w:szCs w:val="24"/>
        </w:rPr>
        <w:t xml:space="preserve">maturity, longevity, and </w:t>
      </w:r>
      <w:r w:rsidR="009072A2">
        <w:rPr>
          <w:rFonts w:ascii="Times New Roman" w:eastAsia="Times New Roman" w:hAnsi="Times New Roman" w:cs="Times New Roman"/>
          <w:sz w:val="24"/>
          <w:szCs w:val="24"/>
        </w:rPr>
        <w:t xml:space="preserve">high </w:t>
      </w:r>
      <w:r w:rsidR="00250CE7">
        <w:rPr>
          <w:rFonts w:ascii="Times New Roman" w:eastAsia="Times New Roman" w:hAnsi="Times New Roman" w:cs="Times New Roman"/>
          <w:sz w:val="24"/>
          <w:szCs w:val="24"/>
        </w:rPr>
        <w:t xml:space="preserve">parental care </w:t>
      </w:r>
      <w:r w:rsidR="00042A9A">
        <w:rPr>
          <w:rFonts w:ascii="Times New Roman" w:eastAsia="Times New Roman" w:hAnsi="Times New Roman" w:cs="Times New Roman"/>
          <w:sz w:val="24"/>
          <w:szCs w:val="24"/>
        </w:rPr>
        <w:t>(MacArthur and Wilson 1967;</w:t>
      </w:r>
      <w:r w:rsidR="00312251">
        <w:rPr>
          <w:rFonts w:ascii="Times New Roman" w:eastAsia="Times New Roman" w:hAnsi="Times New Roman" w:cs="Times New Roman"/>
          <w:sz w:val="24"/>
          <w:szCs w:val="24"/>
        </w:rPr>
        <w:t xml:space="preserve"> Pianka 1970). H</w:t>
      </w:r>
      <w:r>
        <w:rPr>
          <w:rFonts w:ascii="Times New Roman" w:eastAsia="Times New Roman" w:hAnsi="Times New Roman" w:cs="Times New Roman"/>
          <w:sz w:val="24"/>
          <w:szCs w:val="24"/>
        </w:rPr>
        <w:t>owever</w:t>
      </w:r>
      <w:r w:rsidR="0031225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major </w:t>
      </w:r>
      <w:r w:rsidR="00373167">
        <w:rPr>
          <w:rFonts w:ascii="Times New Roman" w:eastAsia="Times New Roman" w:hAnsi="Times New Roman" w:cs="Times New Roman"/>
          <w:sz w:val="24"/>
          <w:szCs w:val="24"/>
        </w:rPr>
        <w:t xml:space="preserve">difference between </w:t>
      </w:r>
      <w:r w:rsidR="00373167">
        <w:rPr>
          <w:rFonts w:ascii="Times New Roman" w:eastAsia="Times New Roman" w:hAnsi="Times New Roman" w:cs="Times New Roman"/>
          <w:i/>
          <w:sz w:val="24"/>
          <w:szCs w:val="24"/>
        </w:rPr>
        <w:t xml:space="preserve">Sebastes spp. </w:t>
      </w:r>
      <w:r w:rsidR="004529EB">
        <w:rPr>
          <w:rFonts w:ascii="Times New Roman" w:eastAsia="Times New Roman" w:hAnsi="Times New Roman" w:cs="Times New Roman"/>
          <w:sz w:val="24"/>
          <w:szCs w:val="24"/>
        </w:rPr>
        <w:t>and many other</w:t>
      </w:r>
      <w:r w:rsidR="00312251">
        <w:rPr>
          <w:rFonts w:ascii="Times New Roman" w:eastAsia="Times New Roman" w:hAnsi="Times New Roman" w:cs="Times New Roman"/>
          <w:sz w:val="24"/>
          <w:szCs w:val="24"/>
        </w:rPr>
        <w:t xml:space="preserve"> K-selected species is the</w:t>
      </w:r>
      <w:r w:rsidR="009072A2">
        <w:rPr>
          <w:rFonts w:ascii="Times New Roman" w:eastAsia="Times New Roman" w:hAnsi="Times New Roman" w:cs="Times New Roman"/>
          <w:sz w:val="24"/>
          <w:szCs w:val="24"/>
        </w:rPr>
        <w:t>ir</w:t>
      </w:r>
      <w:r w:rsidR="00312251">
        <w:rPr>
          <w:rFonts w:ascii="Times New Roman" w:eastAsia="Times New Roman" w:hAnsi="Times New Roman" w:cs="Times New Roman"/>
          <w:sz w:val="24"/>
          <w:szCs w:val="24"/>
        </w:rPr>
        <w:t xml:space="preserve"> high fecundity</w:t>
      </w:r>
      <w:r w:rsidR="00373167">
        <w:rPr>
          <w:rFonts w:ascii="Times New Roman" w:eastAsia="Times New Roman" w:hAnsi="Times New Roman" w:cs="Times New Roman"/>
          <w:sz w:val="24"/>
          <w:szCs w:val="24"/>
        </w:rPr>
        <w:t>.</w:t>
      </w:r>
      <w:r w:rsidR="00312251">
        <w:rPr>
          <w:rFonts w:ascii="Times New Roman" w:eastAsia="Times New Roman" w:hAnsi="Times New Roman" w:cs="Times New Roman"/>
          <w:sz w:val="24"/>
          <w:szCs w:val="24"/>
        </w:rPr>
        <w:t xml:space="preserve"> </w:t>
      </w:r>
      <w:r w:rsidR="009072A2">
        <w:rPr>
          <w:rFonts w:ascii="Times New Roman" w:eastAsia="Times New Roman" w:hAnsi="Times New Roman" w:cs="Times New Roman"/>
          <w:sz w:val="24"/>
          <w:szCs w:val="24"/>
        </w:rPr>
        <w:t>Reproductive life histories</w:t>
      </w:r>
      <w:r w:rsidR="00667F2E">
        <w:rPr>
          <w:rFonts w:ascii="Times New Roman" w:eastAsia="Times New Roman" w:hAnsi="Times New Roman" w:cs="Times New Roman"/>
          <w:sz w:val="24"/>
          <w:szCs w:val="24"/>
        </w:rPr>
        <w:t xml:space="preserve"> </w:t>
      </w:r>
      <w:r w:rsidR="009072A2">
        <w:rPr>
          <w:rFonts w:ascii="Times New Roman" w:eastAsia="Times New Roman" w:hAnsi="Times New Roman" w:cs="Times New Roman"/>
          <w:sz w:val="24"/>
          <w:szCs w:val="24"/>
        </w:rPr>
        <w:t>o</w:t>
      </w:r>
      <w:r w:rsidR="00667F2E">
        <w:rPr>
          <w:rFonts w:ascii="Times New Roman" w:eastAsia="Times New Roman" w:hAnsi="Times New Roman" w:cs="Times New Roman"/>
          <w:sz w:val="24"/>
          <w:szCs w:val="24"/>
        </w:rPr>
        <w:t>f rockfish</w:t>
      </w:r>
      <w:r w:rsidR="009072A2">
        <w:rPr>
          <w:rFonts w:ascii="Times New Roman" w:eastAsia="Times New Roman" w:hAnsi="Times New Roman" w:cs="Times New Roman"/>
          <w:sz w:val="24"/>
          <w:szCs w:val="24"/>
        </w:rPr>
        <w:t>es are characterized by</w:t>
      </w:r>
      <w:r w:rsidR="00667F2E">
        <w:rPr>
          <w:rFonts w:ascii="Times New Roman" w:eastAsia="Times New Roman" w:hAnsi="Times New Roman" w:cs="Times New Roman"/>
          <w:sz w:val="24"/>
          <w:szCs w:val="24"/>
        </w:rPr>
        <w:t xml:space="preserve"> lifetime reproductive output, which is</w:t>
      </w:r>
      <w:r w:rsidR="004529EB">
        <w:rPr>
          <w:rFonts w:ascii="Times New Roman" w:eastAsia="Times New Roman" w:hAnsi="Times New Roman" w:cs="Times New Roman"/>
          <w:sz w:val="24"/>
          <w:szCs w:val="24"/>
        </w:rPr>
        <w:t xml:space="preserve"> further</w:t>
      </w:r>
      <w:r w:rsidR="00667F2E">
        <w:rPr>
          <w:rFonts w:ascii="Times New Roman" w:eastAsia="Times New Roman" w:hAnsi="Times New Roman" w:cs="Times New Roman"/>
          <w:sz w:val="24"/>
          <w:szCs w:val="24"/>
        </w:rPr>
        <w:t xml:space="preserve"> supported by the lack of reproductive senescence in rockfish (Love et al. 2002). </w:t>
      </w:r>
      <w:r w:rsidR="00312251">
        <w:rPr>
          <w:rFonts w:ascii="Times New Roman" w:eastAsia="Times New Roman" w:hAnsi="Times New Roman" w:cs="Times New Roman"/>
          <w:sz w:val="24"/>
          <w:szCs w:val="24"/>
        </w:rPr>
        <w:t>This paradox</w:t>
      </w:r>
      <w:r w:rsidR="00444D50">
        <w:rPr>
          <w:rFonts w:ascii="Times New Roman" w:eastAsia="Times New Roman" w:hAnsi="Times New Roman" w:cs="Times New Roman"/>
          <w:sz w:val="24"/>
          <w:szCs w:val="24"/>
        </w:rPr>
        <w:t xml:space="preserve"> presented by many species of rockfish of a highly fecund, K-selected strategist</w:t>
      </w:r>
      <w:r w:rsidR="00312251">
        <w:rPr>
          <w:rFonts w:ascii="Times New Roman" w:eastAsia="Times New Roman" w:hAnsi="Times New Roman" w:cs="Times New Roman"/>
          <w:sz w:val="24"/>
          <w:szCs w:val="24"/>
        </w:rPr>
        <w:t xml:space="preserve"> further supports the concept that r</w:t>
      </w:r>
      <w:r w:rsidR="00667F2E">
        <w:rPr>
          <w:rFonts w:ascii="Times New Roman" w:eastAsia="Times New Roman" w:hAnsi="Times New Roman" w:cs="Times New Roman"/>
          <w:sz w:val="24"/>
          <w:szCs w:val="24"/>
        </w:rPr>
        <w:t>/</w:t>
      </w:r>
      <w:r w:rsidR="00312251">
        <w:rPr>
          <w:rFonts w:ascii="Times New Roman" w:eastAsia="Times New Roman" w:hAnsi="Times New Roman" w:cs="Times New Roman"/>
          <w:sz w:val="24"/>
          <w:szCs w:val="24"/>
        </w:rPr>
        <w:t xml:space="preserve">K-selection is better defined as a spectrum rather than two distinct </w:t>
      </w:r>
      <w:r w:rsidR="00667F2E">
        <w:rPr>
          <w:rFonts w:ascii="Times New Roman" w:eastAsia="Times New Roman" w:hAnsi="Times New Roman" w:cs="Times New Roman"/>
          <w:sz w:val="24"/>
          <w:szCs w:val="24"/>
        </w:rPr>
        <w:t>categories</w:t>
      </w:r>
      <w:r w:rsidR="00312251">
        <w:rPr>
          <w:rFonts w:ascii="Times New Roman" w:eastAsia="Times New Roman" w:hAnsi="Times New Roman" w:cs="Times New Roman"/>
          <w:sz w:val="24"/>
          <w:szCs w:val="24"/>
        </w:rPr>
        <w:t xml:space="preserve"> </w:t>
      </w:r>
      <w:r w:rsidR="009072A2">
        <w:rPr>
          <w:rFonts w:ascii="Times New Roman" w:eastAsia="Times New Roman" w:hAnsi="Times New Roman" w:cs="Times New Roman"/>
          <w:sz w:val="24"/>
          <w:szCs w:val="24"/>
        </w:rPr>
        <w:t xml:space="preserve">into </w:t>
      </w:r>
      <w:r w:rsidR="00312251">
        <w:rPr>
          <w:rFonts w:ascii="Times New Roman" w:eastAsia="Times New Roman" w:hAnsi="Times New Roman" w:cs="Times New Roman"/>
          <w:sz w:val="24"/>
          <w:szCs w:val="24"/>
        </w:rPr>
        <w:t>which all species fall (</w:t>
      </w:r>
      <w:r w:rsidR="00042A9A">
        <w:rPr>
          <w:rFonts w:ascii="Times New Roman" w:eastAsia="Times New Roman" w:hAnsi="Times New Roman" w:cs="Times New Roman"/>
          <w:sz w:val="24"/>
          <w:szCs w:val="24"/>
        </w:rPr>
        <w:t>MacArthur and Wilson 1967; Pianka 1970</w:t>
      </w:r>
      <w:r w:rsidR="00667F2E">
        <w:rPr>
          <w:rFonts w:ascii="Times New Roman" w:eastAsia="Times New Roman" w:hAnsi="Times New Roman" w:cs="Times New Roman"/>
          <w:sz w:val="24"/>
          <w:szCs w:val="24"/>
        </w:rPr>
        <w:t xml:space="preserve">). </w:t>
      </w:r>
      <w:r w:rsidR="00EB4503">
        <w:rPr>
          <w:rFonts w:ascii="Times New Roman" w:eastAsia="Times New Roman" w:hAnsi="Times New Roman" w:cs="Times New Roman"/>
          <w:sz w:val="24"/>
          <w:szCs w:val="24"/>
        </w:rPr>
        <w:t>Rockfish exhibit this unique reproductive strategy as a bet-hedging strategy to ensure ev</w:t>
      </w:r>
      <w:r w:rsidR="00D630A1">
        <w:rPr>
          <w:rFonts w:ascii="Times New Roman" w:eastAsia="Times New Roman" w:hAnsi="Times New Roman" w:cs="Times New Roman"/>
          <w:sz w:val="24"/>
          <w:szCs w:val="24"/>
        </w:rPr>
        <w:t>entual reproductive success in the</w:t>
      </w:r>
      <w:r w:rsidR="00EB4503">
        <w:rPr>
          <w:rFonts w:ascii="Times New Roman" w:eastAsia="Times New Roman" w:hAnsi="Times New Roman" w:cs="Times New Roman"/>
          <w:sz w:val="24"/>
          <w:szCs w:val="24"/>
        </w:rPr>
        <w:t xml:space="preserve"> highly variable ocean environment</w:t>
      </w:r>
      <w:r w:rsidR="00D630A1">
        <w:rPr>
          <w:rFonts w:ascii="Times New Roman" w:eastAsia="Times New Roman" w:hAnsi="Times New Roman" w:cs="Times New Roman"/>
          <w:sz w:val="24"/>
          <w:szCs w:val="24"/>
        </w:rPr>
        <w:t xml:space="preserve"> of the northern Pacific</w:t>
      </w:r>
      <w:r w:rsidR="00EB4503">
        <w:rPr>
          <w:rFonts w:ascii="Times New Roman" w:eastAsia="Times New Roman" w:hAnsi="Times New Roman" w:cs="Times New Roman"/>
          <w:sz w:val="24"/>
          <w:szCs w:val="24"/>
        </w:rPr>
        <w:t xml:space="preserve"> (</w:t>
      </w:r>
      <w:r w:rsidR="00042A9A">
        <w:rPr>
          <w:rFonts w:ascii="Times New Roman" w:eastAsia="Times New Roman" w:hAnsi="Times New Roman" w:cs="Times New Roman"/>
          <w:sz w:val="24"/>
          <w:szCs w:val="24"/>
        </w:rPr>
        <w:t>Philippi and Seger 1989;</w:t>
      </w:r>
      <w:r w:rsidR="00250CE7">
        <w:rPr>
          <w:rFonts w:ascii="Times New Roman" w:eastAsia="Times New Roman" w:hAnsi="Times New Roman" w:cs="Times New Roman"/>
          <w:sz w:val="24"/>
          <w:szCs w:val="24"/>
        </w:rPr>
        <w:t xml:space="preserve"> </w:t>
      </w:r>
      <w:r w:rsidR="00042A9A">
        <w:rPr>
          <w:rFonts w:ascii="Times New Roman" w:eastAsia="Times New Roman" w:hAnsi="Times New Roman" w:cs="Times New Roman"/>
          <w:sz w:val="24"/>
          <w:szCs w:val="24"/>
        </w:rPr>
        <w:t>Cushing 1990; Berkeley et al. 2004; Hedgecock and Pudovkin 2011;</w:t>
      </w:r>
      <w:r w:rsidR="00EB4503">
        <w:rPr>
          <w:rFonts w:ascii="Times New Roman" w:eastAsia="Times New Roman" w:hAnsi="Times New Roman" w:cs="Times New Roman"/>
          <w:sz w:val="24"/>
          <w:szCs w:val="24"/>
        </w:rPr>
        <w:t xml:space="preserve"> Hixon et al. 2014</w:t>
      </w:r>
      <w:r w:rsidR="00250CE7">
        <w:rPr>
          <w:rFonts w:ascii="Times New Roman" w:eastAsia="Times New Roman" w:hAnsi="Times New Roman" w:cs="Times New Roman"/>
          <w:sz w:val="24"/>
          <w:szCs w:val="24"/>
        </w:rPr>
        <w:t>).</w:t>
      </w:r>
      <w:r w:rsidR="00EB4503">
        <w:rPr>
          <w:rFonts w:ascii="Times New Roman" w:eastAsia="Times New Roman" w:hAnsi="Times New Roman" w:cs="Times New Roman"/>
          <w:sz w:val="24"/>
          <w:szCs w:val="24"/>
        </w:rPr>
        <w:t xml:space="preserve"> </w:t>
      </w:r>
      <w:r w:rsidR="00D630A1">
        <w:rPr>
          <w:rFonts w:ascii="Times New Roman" w:eastAsia="Times New Roman" w:hAnsi="Times New Roman" w:cs="Times New Roman"/>
          <w:sz w:val="24"/>
          <w:szCs w:val="24"/>
        </w:rPr>
        <w:t>Winemiller and Rose (1992) further</w:t>
      </w:r>
      <w:r w:rsidR="00071EB0">
        <w:rPr>
          <w:rFonts w:ascii="Times New Roman" w:eastAsia="Times New Roman" w:hAnsi="Times New Roman" w:cs="Times New Roman"/>
          <w:sz w:val="24"/>
          <w:szCs w:val="24"/>
        </w:rPr>
        <w:t xml:space="preserve"> classified life history strategies into three main groupings: equilibrium</w:t>
      </w:r>
      <w:r w:rsidR="004B260F">
        <w:rPr>
          <w:rFonts w:ascii="Times New Roman" w:eastAsia="Times New Roman" w:hAnsi="Times New Roman" w:cs="Times New Roman"/>
          <w:sz w:val="24"/>
          <w:szCs w:val="24"/>
        </w:rPr>
        <w:t>, periodic, and opportunistic</w:t>
      </w:r>
      <w:r w:rsidR="00071EB0">
        <w:rPr>
          <w:rFonts w:ascii="Times New Roman" w:eastAsia="Times New Roman" w:hAnsi="Times New Roman" w:cs="Times New Roman"/>
          <w:sz w:val="24"/>
          <w:szCs w:val="24"/>
        </w:rPr>
        <w:t xml:space="preserve"> </w:t>
      </w:r>
      <w:r w:rsidR="004B260F">
        <w:rPr>
          <w:rFonts w:ascii="Times New Roman" w:eastAsia="Times New Roman" w:hAnsi="Times New Roman" w:cs="Times New Roman"/>
          <w:sz w:val="24"/>
          <w:szCs w:val="24"/>
        </w:rPr>
        <w:t xml:space="preserve">(E-P-O) </w:t>
      </w:r>
      <w:r w:rsidR="00071EB0">
        <w:rPr>
          <w:rFonts w:ascii="Times New Roman" w:eastAsia="Times New Roman" w:hAnsi="Times New Roman" w:cs="Times New Roman"/>
          <w:sz w:val="24"/>
          <w:szCs w:val="24"/>
        </w:rPr>
        <w:t xml:space="preserve">strategists. Similar to the r/K selection, these groupings would </w:t>
      </w:r>
      <w:r w:rsidR="00D630A1">
        <w:rPr>
          <w:rFonts w:ascii="Times New Roman" w:eastAsia="Times New Roman" w:hAnsi="Times New Roman" w:cs="Times New Roman"/>
          <w:sz w:val="24"/>
          <w:szCs w:val="24"/>
        </w:rPr>
        <w:t xml:space="preserve">represent </w:t>
      </w:r>
      <w:r w:rsidR="00071EB0">
        <w:rPr>
          <w:rFonts w:ascii="Times New Roman" w:eastAsia="Times New Roman" w:hAnsi="Times New Roman" w:cs="Times New Roman"/>
          <w:sz w:val="24"/>
          <w:szCs w:val="24"/>
        </w:rPr>
        <w:t xml:space="preserve">the termini of a multi-dimensional continuum. The periodic strategist was defined by delayed maturity to enhance growth as a means of increasing </w:t>
      </w:r>
      <w:r w:rsidR="004B260F">
        <w:rPr>
          <w:rFonts w:ascii="Times New Roman" w:eastAsia="Times New Roman" w:hAnsi="Times New Roman" w:cs="Times New Roman"/>
          <w:sz w:val="24"/>
          <w:szCs w:val="24"/>
        </w:rPr>
        <w:t>clutch size or fecu</w:t>
      </w:r>
      <w:r w:rsidR="00D630A1">
        <w:rPr>
          <w:rFonts w:ascii="Times New Roman" w:eastAsia="Times New Roman" w:hAnsi="Times New Roman" w:cs="Times New Roman"/>
          <w:sz w:val="24"/>
          <w:szCs w:val="24"/>
        </w:rPr>
        <w:t xml:space="preserve">ndity, but this group invest </w:t>
      </w:r>
      <w:r w:rsidR="008A7A89">
        <w:rPr>
          <w:rFonts w:ascii="Times New Roman" w:eastAsia="Times New Roman" w:hAnsi="Times New Roman" w:cs="Times New Roman"/>
          <w:sz w:val="24"/>
          <w:szCs w:val="24"/>
        </w:rPr>
        <w:t xml:space="preserve">little </w:t>
      </w:r>
      <w:r w:rsidR="00D630A1">
        <w:rPr>
          <w:rFonts w:ascii="Times New Roman" w:eastAsia="Times New Roman" w:hAnsi="Times New Roman" w:cs="Times New Roman"/>
          <w:sz w:val="24"/>
          <w:szCs w:val="24"/>
        </w:rPr>
        <w:t>in</w:t>
      </w:r>
      <w:r w:rsidR="008A7A89">
        <w:rPr>
          <w:rFonts w:ascii="Times New Roman" w:eastAsia="Times New Roman" w:hAnsi="Times New Roman" w:cs="Times New Roman"/>
          <w:sz w:val="24"/>
          <w:szCs w:val="24"/>
        </w:rPr>
        <w:t xml:space="preserve">to parental care (Winemiller and Rose </w:t>
      </w:r>
      <w:r w:rsidR="002A6C05">
        <w:rPr>
          <w:rFonts w:ascii="Times New Roman" w:eastAsia="Times New Roman" w:hAnsi="Times New Roman" w:cs="Times New Roman"/>
          <w:sz w:val="24"/>
          <w:szCs w:val="24"/>
        </w:rPr>
        <w:t>199</w:t>
      </w:r>
      <w:r w:rsidR="008A7A89">
        <w:rPr>
          <w:rFonts w:ascii="Times New Roman" w:eastAsia="Times New Roman" w:hAnsi="Times New Roman" w:cs="Times New Roman"/>
          <w:sz w:val="24"/>
          <w:szCs w:val="24"/>
        </w:rPr>
        <w:t>2). In a recent article, Petrik (2017) suggests that rockfish may fall in an intermediate group between the periodic and equilibrium strategist due to their parental care in the fo</w:t>
      </w:r>
      <w:r w:rsidR="00B11D3F">
        <w:rPr>
          <w:rFonts w:ascii="Times New Roman" w:eastAsia="Times New Roman" w:hAnsi="Times New Roman" w:cs="Times New Roman"/>
          <w:sz w:val="24"/>
          <w:szCs w:val="24"/>
        </w:rPr>
        <w:t>rm of matrotrophic viviparity. It is imperative for a p</w:t>
      </w:r>
      <w:r w:rsidR="008A7A89">
        <w:rPr>
          <w:rFonts w:ascii="Times New Roman" w:eastAsia="Times New Roman" w:hAnsi="Times New Roman" w:cs="Times New Roman"/>
          <w:sz w:val="24"/>
          <w:szCs w:val="24"/>
        </w:rPr>
        <w:t>redominantly periodic st</w:t>
      </w:r>
      <w:r w:rsidR="00FE3354">
        <w:rPr>
          <w:rFonts w:ascii="Times New Roman" w:eastAsia="Times New Roman" w:hAnsi="Times New Roman" w:cs="Times New Roman"/>
          <w:sz w:val="24"/>
          <w:szCs w:val="24"/>
        </w:rPr>
        <w:t>rategist such as DSR including Y</w:t>
      </w:r>
      <w:r w:rsidR="008A7A89">
        <w:rPr>
          <w:rFonts w:ascii="Times New Roman" w:eastAsia="Times New Roman" w:hAnsi="Times New Roman" w:cs="Times New Roman"/>
          <w:sz w:val="24"/>
          <w:szCs w:val="24"/>
        </w:rPr>
        <w:t>elloweye</w:t>
      </w:r>
      <w:r w:rsidR="00FE3354">
        <w:rPr>
          <w:rFonts w:ascii="Times New Roman" w:eastAsia="Times New Roman" w:hAnsi="Times New Roman" w:cs="Times New Roman"/>
          <w:sz w:val="24"/>
          <w:szCs w:val="24"/>
        </w:rPr>
        <w:t xml:space="preserve"> Rockfish</w:t>
      </w:r>
      <w:r w:rsidR="008A7A89">
        <w:rPr>
          <w:rFonts w:ascii="Times New Roman" w:eastAsia="Times New Roman" w:hAnsi="Times New Roman" w:cs="Times New Roman"/>
          <w:sz w:val="24"/>
          <w:szCs w:val="24"/>
        </w:rPr>
        <w:t xml:space="preserve"> </w:t>
      </w:r>
      <w:r w:rsidR="00B11D3F">
        <w:rPr>
          <w:rFonts w:ascii="Times New Roman" w:eastAsia="Times New Roman" w:hAnsi="Times New Roman" w:cs="Times New Roman"/>
          <w:sz w:val="24"/>
          <w:szCs w:val="24"/>
        </w:rPr>
        <w:t xml:space="preserve">to be managed for </w:t>
      </w:r>
      <w:r w:rsidR="004529EB">
        <w:rPr>
          <w:rFonts w:ascii="Times New Roman" w:eastAsia="Times New Roman" w:hAnsi="Times New Roman" w:cs="Times New Roman"/>
          <w:sz w:val="24"/>
          <w:szCs w:val="24"/>
        </w:rPr>
        <w:t xml:space="preserve">a </w:t>
      </w:r>
      <w:r w:rsidR="00B11D3F">
        <w:rPr>
          <w:rFonts w:ascii="Times New Roman" w:eastAsia="Times New Roman" w:hAnsi="Times New Roman" w:cs="Times New Roman"/>
          <w:sz w:val="24"/>
          <w:szCs w:val="24"/>
        </w:rPr>
        <w:t xml:space="preserve">robust age structure due to the importance of the contribution by BOFFFs to recruitment (King and McFarlane 2003). One way to model for the importance of age structure or the maternal effect of larger females is through </w:t>
      </w:r>
      <w:r w:rsidR="009072A2">
        <w:rPr>
          <w:rFonts w:ascii="Times New Roman" w:eastAsia="Times New Roman" w:hAnsi="Times New Roman" w:cs="Times New Roman"/>
          <w:sz w:val="24"/>
          <w:szCs w:val="24"/>
        </w:rPr>
        <w:t>estimation of</w:t>
      </w:r>
      <w:r w:rsidR="00D630A1">
        <w:rPr>
          <w:rFonts w:ascii="Times New Roman" w:eastAsia="Times New Roman" w:hAnsi="Times New Roman" w:cs="Times New Roman"/>
          <w:sz w:val="24"/>
          <w:szCs w:val="24"/>
        </w:rPr>
        <w:t xml:space="preserve"> absolute and relative fecundity schedule</w:t>
      </w:r>
      <w:r w:rsidR="00B11D3F">
        <w:rPr>
          <w:rFonts w:ascii="Times New Roman" w:eastAsia="Times New Roman" w:hAnsi="Times New Roman" w:cs="Times New Roman"/>
          <w:sz w:val="24"/>
          <w:szCs w:val="24"/>
        </w:rPr>
        <w:t>s.</w:t>
      </w:r>
    </w:p>
    <w:p w14:paraId="796EFB39" w14:textId="76D5C40B" w:rsidR="002947A7" w:rsidRDefault="00CD2E6B" w:rsidP="002F0A59">
      <w:pPr>
        <w:pStyle w:val="NoSpacing"/>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BD05E9">
        <w:rPr>
          <w:rFonts w:ascii="Times New Roman" w:eastAsia="Times New Roman" w:hAnsi="Times New Roman" w:cs="Times New Roman"/>
          <w:sz w:val="24"/>
          <w:szCs w:val="24"/>
        </w:rPr>
        <w:t>pawning stock biomass</w:t>
      </w:r>
      <w:r>
        <w:rPr>
          <w:rFonts w:ascii="Times New Roman" w:eastAsia="Times New Roman" w:hAnsi="Times New Roman" w:cs="Times New Roman"/>
          <w:sz w:val="24"/>
          <w:szCs w:val="24"/>
        </w:rPr>
        <w:t xml:space="preserve"> which is typically calculated from weight-at-age data, is used</w:t>
      </w:r>
      <w:r w:rsidR="005062D7" w:rsidRPr="005062D7">
        <w:rPr>
          <w:rFonts w:ascii="Times New Roman" w:eastAsia="Times New Roman" w:hAnsi="Times New Roman" w:cs="Times New Roman"/>
          <w:sz w:val="24"/>
          <w:szCs w:val="24"/>
        </w:rPr>
        <w:t xml:space="preserve"> in age-structured stock assessment models</w:t>
      </w:r>
      <w:r w:rsidR="00250CE7">
        <w:rPr>
          <w:rFonts w:ascii="Times New Roman" w:eastAsia="Times New Roman" w:hAnsi="Times New Roman" w:cs="Times New Roman"/>
          <w:sz w:val="24"/>
          <w:szCs w:val="24"/>
        </w:rPr>
        <w:t xml:space="preserve"> in lieu of fecundity or reproductive potential</w:t>
      </w:r>
      <w:r w:rsidR="005062D7" w:rsidRPr="005062D7">
        <w:rPr>
          <w:rFonts w:ascii="Times New Roman" w:eastAsia="Times New Roman" w:hAnsi="Times New Roman" w:cs="Times New Roman"/>
          <w:sz w:val="24"/>
          <w:szCs w:val="24"/>
        </w:rPr>
        <w:t xml:space="preserve">. However, </w:t>
      </w:r>
      <w:r>
        <w:rPr>
          <w:rFonts w:ascii="Times New Roman" w:eastAsia="Times New Roman" w:hAnsi="Times New Roman" w:cs="Times New Roman"/>
          <w:sz w:val="24"/>
          <w:szCs w:val="24"/>
        </w:rPr>
        <w:t>SSB</w:t>
      </w:r>
      <w:r w:rsidR="005062D7" w:rsidRPr="005062D7">
        <w:rPr>
          <w:rFonts w:ascii="Times New Roman" w:eastAsia="Times New Roman" w:hAnsi="Times New Roman" w:cs="Times New Roman"/>
          <w:sz w:val="24"/>
          <w:szCs w:val="24"/>
        </w:rPr>
        <w:t xml:space="preserve"> is simply a proxy for fecundity or </w:t>
      </w:r>
      <w:r w:rsidR="00B11D3F">
        <w:rPr>
          <w:rFonts w:ascii="Times New Roman" w:eastAsia="Times New Roman" w:hAnsi="Times New Roman" w:cs="Times New Roman"/>
          <w:sz w:val="24"/>
          <w:szCs w:val="24"/>
        </w:rPr>
        <w:t>RP</w:t>
      </w:r>
      <w:r w:rsidR="005062D7" w:rsidRPr="005062D7">
        <w:rPr>
          <w:rFonts w:ascii="Times New Roman" w:eastAsia="Times New Roman" w:hAnsi="Times New Roman" w:cs="Times New Roman"/>
          <w:sz w:val="24"/>
          <w:szCs w:val="24"/>
        </w:rPr>
        <w:t>, and there is evidence that the use of egg production in stock assessment models rather than weight may increase the accuracy of model behavior (</w:t>
      </w:r>
      <w:r w:rsidR="00B46E29">
        <w:rPr>
          <w:rFonts w:ascii="Times New Roman" w:eastAsia="Times New Roman" w:hAnsi="Times New Roman" w:cs="Times New Roman"/>
          <w:sz w:val="24"/>
          <w:szCs w:val="24"/>
        </w:rPr>
        <w:t xml:space="preserve">Rothschild and Fogerty 1989; </w:t>
      </w:r>
      <w:r w:rsidR="005062D7" w:rsidRPr="005062D7">
        <w:rPr>
          <w:rFonts w:ascii="Times New Roman" w:eastAsia="Times New Roman" w:hAnsi="Times New Roman" w:cs="Times New Roman"/>
          <w:sz w:val="24"/>
          <w:szCs w:val="24"/>
        </w:rPr>
        <w:t xml:space="preserve">Kell et al. 2016). </w:t>
      </w:r>
      <w:r w:rsidR="006C7F24">
        <w:rPr>
          <w:rFonts w:ascii="Times New Roman" w:eastAsia="Times New Roman" w:hAnsi="Times New Roman" w:cs="Times New Roman"/>
          <w:sz w:val="24"/>
          <w:szCs w:val="24"/>
        </w:rPr>
        <w:t>T</w:t>
      </w:r>
      <w:r w:rsidR="005062D7" w:rsidRPr="005062D7">
        <w:rPr>
          <w:rFonts w:ascii="Times New Roman" w:eastAsia="Times New Roman" w:hAnsi="Times New Roman" w:cs="Times New Roman"/>
          <w:sz w:val="24"/>
          <w:szCs w:val="24"/>
        </w:rPr>
        <w:t xml:space="preserve">he lack of age-specific fecundity data </w:t>
      </w:r>
      <w:r w:rsidR="00D02344">
        <w:rPr>
          <w:rFonts w:ascii="Times New Roman" w:eastAsia="Times New Roman" w:hAnsi="Times New Roman" w:cs="Times New Roman"/>
          <w:sz w:val="24"/>
          <w:szCs w:val="24"/>
        </w:rPr>
        <w:t>has encouraged the use of biomass</w:t>
      </w:r>
      <w:r w:rsidR="005062D7" w:rsidRPr="005062D7">
        <w:rPr>
          <w:rFonts w:ascii="Times New Roman" w:eastAsia="Times New Roman" w:hAnsi="Times New Roman" w:cs="Times New Roman"/>
          <w:sz w:val="24"/>
          <w:szCs w:val="24"/>
        </w:rPr>
        <w:t xml:space="preserve"> over egg production</w:t>
      </w:r>
      <w:r w:rsidR="00544FAF">
        <w:rPr>
          <w:rFonts w:ascii="Times New Roman" w:eastAsia="Times New Roman" w:hAnsi="Times New Roman" w:cs="Times New Roman"/>
          <w:sz w:val="24"/>
          <w:szCs w:val="24"/>
        </w:rPr>
        <w:t>, as is true for</w:t>
      </w:r>
      <w:r w:rsidR="005062D7" w:rsidRPr="005062D7">
        <w:rPr>
          <w:rFonts w:ascii="Times New Roman" w:eastAsia="Times New Roman" w:hAnsi="Times New Roman" w:cs="Times New Roman"/>
          <w:sz w:val="24"/>
          <w:szCs w:val="24"/>
        </w:rPr>
        <w:t xml:space="preserve"> many rockfish sp</w:t>
      </w:r>
      <w:r w:rsidR="00FE3354">
        <w:rPr>
          <w:rFonts w:ascii="Times New Roman" w:eastAsia="Times New Roman" w:hAnsi="Times New Roman" w:cs="Times New Roman"/>
          <w:sz w:val="24"/>
          <w:szCs w:val="24"/>
        </w:rPr>
        <w:t>ecies. Fecundity estimates for Y</w:t>
      </w:r>
      <w:r w:rsidR="005062D7" w:rsidRPr="005062D7">
        <w:rPr>
          <w:rFonts w:ascii="Times New Roman" w:eastAsia="Times New Roman" w:hAnsi="Times New Roman" w:cs="Times New Roman"/>
          <w:sz w:val="24"/>
          <w:szCs w:val="24"/>
        </w:rPr>
        <w:t>elloweye</w:t>
      </w:r>
      <w:r w:rsidR="00FE3354">
        <w:rPr>
          <w:rFonts w:ascii="Times New Roman" w:eastAsia="Times New Roman" w:hAnsi="Times New Roman" w:cs="Times New Roman"/>
          <w:sz w:val="24"/>
          <w:szCs w:val="24"/>
        </w:rPr>
        <w:t xml:space="preserve"> Rockfish</w:t>
      </w:r>
      <w:r w:rsidR="005062D7" w:rsidRPr="005062D7">
        <w:rPr>
          <w:rFonts w:ascii="Times New Roman" w:eastAsia="Times New Roman" w:hAnsi="Times New Roman" w:cs="Times New Roman"/>
          <w:sz w:val="24"/>
          <w:szCs w:val="24"/>
        </w:rPr>
        <w:t xml:space="preserve"> are lacking and there is a need for fecundity </w:t>
      </w:r>
      <w:r w:rsidR="00544FAF">
        <w:rPr>
          <w:rFonts w:ascii="Times New Roman" w:eastAsia="Times New Roman" w:hAnsi="Times New Roman" w:cs="Times New Roman"/>
          <w:sz w:val="24"/>
          <w:szCs w:val="24"/>
        </w:rPr>
        <w:t xml:space="preserve">to </w:t>
      </w:r>
      <w:r w:rsidR="005062D7" w:rsidRPr="005062D7">
        <w:rPr>
          <w:rFonts w:ascii="Times New Roman" w:eastAsia="Times New Roman" w:hAnsi="Times New Roman" w:cs="Times New Roman"/>
          <w:sz w:val="24"/>
          <w:szCs w:val="24"/>
        </w:rPr>
        <w:t xml:space="preserve">be </w:t>
      </w:r>
      <w:r w:rsidR="005062D7" w:rsidRPr="005062D7">
        <w:rPr>
          <w:rFonts w:ascii="Times New Roman" w:eastAsia="Times New Roman" w:hAnsi="Times New Roman" w:cs="Times New Roman"/>
          <w:sz w:val="24"/>
          <w:szCs w:val="24"/>
        </w:rPr>
        <w:lastRenderedPageBreak/>
        <w:t>ass</w:t>
      </w:r>
      <w:r w:rsidR="00FE3354">
        <w:rPr>
          <w:rFonts w:ascii="Times New Roman" w:eastAsia="Times New Roman" w:hAnsi="Times New Roman" w:cs="Times New Roman"/>
          <w:sz w:val="24"/>
          <w:szCs w:val="24"/>
        </w:rPr>
        <w:t>essed due to the importance of Y</w:t>
      </w:r>
      <w:r w:rsidR="005062D7" w:rsidRPr="005062D7">
        <w:rPr>
          <w:rFonts w:ascii="Times New Roman" w:eastAsia="Times New Roman" w:hAnsi="Times New Roman" w:cs="Times New Roman"/>
          <w:sz w:val="24"/>
          <w:szCs w:val="24"/>
        </w:rPr>
        <w:t>elloweye</w:t>
      </w:r>
      <w:r w:rsidR="00FE3354">
        <w:rPr>
          <w:rFonts w:ascii="Times New Roman" w:eastAsia="Times New Roman" w:hAnsi="Times New Roman" w:cs="Times New Roman"/>
          <w:sz w:val="24"/>
          <w:szCs w:val="24"/>
        </w:rPr>
        <w:t xml:space="preserve"> Rockfish</w:t>
      </w:r>
      <w:r w:rsidR="005062D7" w:rsidRPr="005062D7">
        <w:rPr>
          <w:rFonts w:ascii="Times New Roman" w:eastAsia="Times New Roman" w:hAnsi="Times New Roman" w:cs="Times New Roman"/>
          <w:sz w:val="24"/>
          <w:szCs w:val="24"/>
        </w:rPr>
        <w:t xml:space="preserve"> to fisheries </w:t>
      </w:r>
      <w:r w:rsidR="00B11D3F">
        <w:rPr>
          <w:rFonts w:ascii="Times New Roman" w:eastAsia="Times New Roman" w:hAnsi="Times New Roman" w:cs="Times New Roman"/>
          <w:sz w:val="24"/>
          <w:szCs w:val="24"/>
        </w:rPr>
        <w:t xml:space="preserve">throughout its range </w:t>
      </w:r>
      <w:r w:rsidR="00FE3354">
        <w:rPr>
          <w:rFonts w:ascii="Times New Roman" w:eastAsia="Times New Roman" w:hAnsi="Times New Roman" w:cs="Times New Roman"/>
          <w:sz w:val="24"/>
          <w:szCs w:val="24"/>
        </w:rPr>
        <w:t xml:space="preserve">(Dick </w:t>
      </w:r>
      <w:r w:rsidR="000643C6">
        <w:rPr>
          <w:rFonts w:ascii="Times New Roman" w:eastAsia="Times New Roman" w:hAnsi="Times New Roman" w:cs="Times New Roman"/>
          <w:sz w:val="24"/>
          <w:szCs w:val="24"/>
        </w:rPr>
        <w:t xml:space="preserve">et al. </w:t>
      </w:r>
      <w:r w:rsidR="00FE3354">
        <w:rPr>
          <w:rFonts w:ascii="Times New Roman" w:eastAsia="Times New Roman" w:hAnsi="Times New Roman" w:cs="Times New Roman"/>
          <w:sz w:val="24"/>
          <w:szCs w:val="24"/>
        </w:rPr>
        <w:t>2017). Yelloweye R</w:t>
      </w:r>
      <w:r w:rsidR="005062D7" w:rsidRPr="005062D7">
        <w:rPr>
          <w:rFonts w:ascii="Times New Roman" w:eastAsia="Times New Roman" w:hAnsi="Times New Roman" w:cs="Times New Roman"/>
          <w:sz w:val="24"/>
          <w:szCs w:val="24"/>
        </w:rPr>
        <w:t xml:space="preserve">ockfish fecundity estimates are limited to two studies: Hart </w:t>
      </w:r>
      <w:r w:rsidR="00FD5727">
        <w:rPr>
          <w:rFonts w:ascii="Times New Roman" w:eastAsia="Times New Roman" w:hAnsi="Times New Roman" w:cs="Times New Roman"/>
          <w:sz w:val="24"/>
          <w:szCs w:val="24"/>
        </w:rPr>
        <w:t>(</w:t>
      </w:r>
      <w:r w:rsidR="005062D7" w:rsidRPr="005062D7">
        <w:rPr>
          <w:rFonts w:ascii="Times New Roman" w:eastAsia="Times New Roman" w:hAnsi="Times New Roman" w:cs="Times New Roman"/>
          <w:sz w:val="24"/>
          <w:szCs w:val="24"/>
        </w:rPr>
        <w:t>1942</w:t>
      </w:r>
      <w:r w:rsidR="00FD5727">
        <w:rPr>
          <w:rFonts w:ascii="Times New Roman" w:eastAsia="Times New Roman" w:hAnsi="Times New Roman" w:cs="Times New Roman"/>
          <w:sz w:val="24"/>
          <w:szCs w:val="24"/>
        </w:rPr>
        <w:t>)</w:t>
      </w:r>
      <w:r w:rsidR="005062D7" w:rsidRPr="005062D7">
        <w:rPr>
          <w:rFonts w:ascii="Times New Roman" w:eastAsia="Times New Roman" w:hAnsi="Times New Roman" w:cs="Times New Roman"/>
          <w:sz w:val="24"/>
          <w:szCs w:val="24"/>
        </w:rPr>
        <w:t xml:space="preserve"> and Macgregor </w:t>
      </w:r>
      <w:r w:rsidR="00FD5727">
        <w:rPr>
          <w:rFonts w:ascii="Times New Roman" w:eastAsia="Times New Roman" w:hAnsi="Times New Roman" w:cs="Times New Roman"/>
          <w:sz w:val="24"/>
          <w:szCs w:val="24"/>
        </w:rPr>
        <w:t>(</w:t>
      </w:r>
      <w:r w:rsidR="007872BE">
        <w:rPr>
          <w:rFonts w:ascii="Times New Roman" w:eastAsia="Times New Roman" w:hAnsi="Times New Roman" w:cs="Times New Roman"/>
          <w:sz w:val="24"/>
          <w:szCs w:val="24"/>
        </w:rPr>
        <w:t>1970</w:t>
      </w:r>
      <w:r w:rsidR="00FD5727">
        <w:rPr>
          <w:rFonts w:ascii="Times New Roman" w:eastAsia="Times New Roman" w:hAnsi="Times New Roman" w:cs="Times New Roman"/>
          <w:sz w:val="24"/>
          <w:szCs w:val="24"/>
        </w:rPr>
        <w:t xml:space="preserve">; </w:t>
      </w:r>
      <w:r w:rsidR="007872BE">
        <w:rPr>
          <w:rFonts w:ascii="Times New Roman" w:eastAsia="Times New Roman" w:hAnsi="Times New Roman" w:cs="Times New Roman"/>
          <w:sz w:val="24"/>
          <w:szCs w:val="24"/>
        </w:rPr>
        <w:t xml:space="preserve">Table 2). These two studies are the </w:t>
      </w:r>
      <w:r w:rsidR="00544FAF">
        <w:rPr>
          <w:rFonts w:ascii="Times New Roman" w:eastAsia="Times New Roman" w:hAnsi="Times New Roman" w:cs="Times New Roman"/>
          <w:sz w:val="24"/>
          <w:szCs w:val="24"/>
        </w:rPr>
        <w:t xml:space="preserve">suspected </w:t>
      </w:r>
      <w:r w:rsidR="005062D7" w:rsidRPr="005062D7">
        <w:rPr>
          <w:rFonts w:ascii="Times New Roman" w:eastAsia="Times New Roman" w:hAnsi="Times New Roman" w:cs="Times New Roman"/>
          <w:sz w:val="24"/>
          <w:szCs w:val="24"/>
        </w:rPr>
        <w:t>sources for the commonly cited 1.2-2.7 million egg</w:t>
      </w:r>
      <w:r w:rsidR="00FD5727">
        <w:rPr>
          <w:rFonts w:ascii="Times New Roman" w:eastAsia="Times New Roman" w:hAnsi="Times New Roman" w:cs="Times New Roman"/>
          <w:sz w:val="24"/>
          <w:szCs w:val="24"/>
        </w:rPr>
        <w:t xml:space="preserve"> estimate</w:t>
      </w:r>
      <w:r w:rsidR="005062D7" w:rsidRPr="005062D7">
        <w:rPr>
          <w:rFonts w:ascii="Times New Roman" w:eastAsia="Times New Roman" w:hAnsi="Times New Roman" w:cs="Times New Roman"/>
          <w:sz w:val="24"/>
          <w:szCs w:val="24"/>
        </w:rPr>
        <w:t xml:space="preserve"> </w:t>
      </w:r>
      <w:r w:rsidR="00FD5727">
        <w:rPr>
          <w:rFonts w:ascii="Times New Roman" w:eastAsia="Times New Roman" w:hAnsi="Times New Roman" w:cs="Times New Roman"/>
          <w:sz w:val="24"/>
          <w:szCs w:val="24"/>
        </w:rPr>
        <w:t xml:space="preserve">for </w:t>
      </w:r>
      <w:r w:rsidR="00FE3354">
        <w:rPr>
          <w:rFonts w:ascii="Times New Roman" w:eastAsia="Times New Roman" w:hAnsi="Times New Roman" w:cs="Times New Roman"/>
          <w:sz w:val="24"/>
          <w:szCs w:val="24"/>
        </w:rPr>
        <w:t>Yelloweye R</w:t>
      </w:r>
      <w:r w:rsidR="005062D7" w:rsidRPr="005062D7">
        <w:rPr>
          <w:rFonts w:ascii="Times New Roman" w:eastAsia="Times New Roman" w:hAnsi="Times New Roman" w:cs="Times New Roman"/>
          <w:sz w:val="24"/>
          <w:szCs w:val="24"/>
        </w:rPr>
        <w:t xml:space="preserve">ockfish, including in Love et al. </w:t>
      </w:r>
      <w:r w:rsidR="00BC2609">
        <w:rPr>
          <w:rFonts w:ascii="Times New Roman" w:eastAsia="Times New Roman" w:hAnsi="Times New Roman" w:cs="Times New Roman"/>
          <w:sz w:val="24"/>
          <w:szCs w:val="24"/>
        </w:rPr>
        <w:t>(</w:t>
      </w:r>
      <w:r w:rsidR="005062D7" w:rsidRPr="005062D7">
        <w:rPr>
          <w:rFonts w:ascii="Times New Roman" w:eastAsia="Times New Roman" w:hAnsi="Times New Roman" w:cs="Times New Roman"/>
          <w:sz w:val="24"/>
          <w:szCs w:val="24"/>
        </w:rPr>
        <w:t>2002</w:t>
      </w:r>
      <w:r w:rsidR="00BC2609">
        <w:rPr>
          <w:rFonts w:ascii="Times New Roman" w:eastAsia="Times New Roman" w:hAnsi="Times New Roman" w:cs="Times New Roman"/>
          <w:sz w:val="24"/>
          <w:szCs w:val="24"/>
        </w:rPr>
        <w:t>)</w:t>
      </w:r>
      <w:r w:rsidR="005062D7" w:rsidRPr="005062D7">
        <w:rPr>
          <w:rFonts w:ascii="Times New Roman" w:eastAsia="Times New Roman" w:hAnsi="Times New Roman" w:cs="Times New Roman"/>
          <w:sz w:val="24"/>
          <w:szCs w:val="24"/>
        </w:rPr>
        <w:t>. However, these two studies had sample size</w:t>
      </w:r>
      <w:r w:rsidR="00FD5727">
        <w:rPr>
          <w:rFonts w:ascii="Times New Roman" w:eastAsia="Times New Roman" w:hAnsi="Times New Roman" w:cs="Times New Roman"/>
          <w:sz w:val="24"/>
          <w:szCs w:val="24"/>
        </w:rPr>
        <w:t>s</w:t>
      </w:r>
      <w:r w:rsidR="005062D7" w:rsidRPr="005062D7">
        <w:rPr>
          <w:rFonts w:ascii="Times New Roman" w:eastAsia="Times New Roman" w:hAnsi="Times New Roman" w:cs="Times New Roman"/>
          <w:sz w:val="24"/>
          <w:szCs w:val="24"/>
        </w:rPr>
        <w:t xml:space="preserve"> </w:t>
      </w:r>
      <w:r w:rsidR="00B11D3F">
        <w:rPr>
          <w:rFonts w:ascii="Times New Roman" w:eastAsia="Times New Roman" w:hAnsi="Times New Roman" w:cs="Times New Roman"/>
          <w:sz w:val="24"/>
          <w:szCs w:val="24"/>
        </w:rPr>
        <w:t>of one and two</w:t>
      </w:r>
      <w:r w:rsidR="00FD5727">
        <w:rPr>
          <w:rFonts w:ascii="Times New Roman" w:eastAsia="Times New Roman" w:hAnsi="Times New Roman" w:cs="Times New Roman"/>
          <w:sz w:val="24"/>
          <w:szCs w:val="24"/>
        </w:rPr>
        <w:t xml:space="preserve"> individuals</w:t>
      </w:r>
      <w:r w:rsidR="005062D7" w:rsidRPr="005062D7">
        <w:rPr>
          <w:rFonts w:ascii="Times New Roman" w:eastAsia="Times New Roman" w:hAnsi="Times New Roman" w:cs="Times New Roman"/>
          <w:sz w:val="24"/>
          <w:szCs w:val="24"/>
        </w:rPr>
        <w:t>, respectively</w:t>
      </w:r>
      <w:r w:rsidR="007872BE">
        <w:rPr>
          <w:rFonts w:ascii="Times New Roman" w:eastAsia="Times New Roman" w:hAnsi="Times New Roman" w:cs="Times New Roman"/>
          <w:sz w:val="24"/>
          <w:szCs w:val="24"/>
        </w:rPr>
        <w:t xml:space="preserve"> (Table 2)</w:t>
      </w:r>
      <w:r w:rsidR="005062D7" w:rsidRPr="005062D7">
        <w:rPr>
          <w:rFonts w:ascii="Times New Roman" w:eastAsia="Times New Roman" w:hAnsi="Times New Roman" w:cs="Times New Roman"/>
          <w:sz w:val="24"/>
          <w:szCs w:val="24"/>
        </w:rPr>
        <w:t xml:space="preserve">. In addition, </w:t>
      </w:r>
      <w:r w:rsidR="00AC42E6">
        <w:rPr>
          <w:rFonts w:ascii="Times New Roman" w:eastAsia="Times New Roman" w:hAnsi="Times New Roman" w:cs="Times New Roman"/>
          <w:sz w:val="24"/>
          <w:szCs w:val="24"/>
        </w:rPr>
        <w:t>the earlier of the two studies did not report</w:t>
      </w:r>
      <w:r w:rsidR="005062D7" w:rsidRPr="005062D7">
        <w:rPr>
          <w:rFonts w:ascii="Times New Roman" w:eastAsia="Times New Roman" w:hAnsi="Times New Roman" w:cs="Times New Roman"/>
          <w:sz w:val="24"/>
          <w:szCs w:val="24"/>
        </w:rPr>
        <w:t xml:space="preserve"> </w:t>
      </w:r>
      <w:r w:rsidR="00FD5727">
        <w:rPr>
          <w:rFonts w:ascii="Times New Roman" w:eastAsia="Times New Roman" w:hAnsi="Times New Roman" w:cs="Times New Roman"/>
          <w:sz w:val="24"/>
          <w:szCs w:val="24"/>
        </w:rPr>
        <w:t xml:space="preserve">methods used to </w:t>
      </w:r>
      <w:r w:rsidR="002947A7">
        <w:rPr>
          <w:rFonts w:ascii="Times New Roman" w:eastAsia="Times New Roman" w:hAnsi="Times New Roman" w:cs="Times New Roman"/>
          <w:sz w:val="24"/>
          <w:szCs w:val="24"/>
        </w:rPr>
        <w:t xml:space="preserve">estimate </w:t>
      </w:r>
      <w:r w:rsidR="005062D7" w:rsidRPr="005062D7">
        <w:rPr>
          <w:rFonts w:ascii="Times New Roman" w:eastAsia="Times New Roman" w:hAnsi="Times New Roman" w:cs="Times New Roman"/>
          <w:sz w:val="24"/>
          <w:szCs w:val="24"/>
        </w:rPr>
        <w:t>fecun</w:t>
      </w:r>
      <w:r w:rsidR="00AC42E6">
        <w:rPr>
          <w:rFonts w:ascii="Times New Roman" w:eastAsia="Times New Roman" w:hAnsi="Times New Roman" w:cs="Times New Roman"/>
          <w:sz w:val="24"/>
          <w:szCs w:val="24"/>
        </w:rPr>
        <w:t>dity. As an outcome of this research</w:t>
      </w:r>
      <w:r w:rsidR="005062D7" w:rsidRPr="005062D7">
        <w:rPr>
          <w:rFonts w:ascii="Times New Roman" w:eastAsia="Times New Roman" w:hAnsi="Times New Roman" w:cs="Times New Roman"/>
          <w:sz w:val="24"/>
          <w:szCs w:val="24"/>
        </w:rPr>
        <w:t xml:space="preserve">, </w:t>
      </w:r>
      <w:r w:rsidR="00FD5727">
        <w:rPr>
          <w:rFonts w:ascii="Times New Roman" w:eastAsia="Times New Roman" w:hAnsi="Times New Roman" w:cs="Times New Roman"/>
          <w:sz w:val="24"/>
          <w:szCs w:val="24"/>
        </w:rPr>
        <w:t>I</w:t>
      </w:r>
      <w:r w:rsidR="00FD5727" w:rsidRPr="005062D7">
        <w:rPr>
          <w:rFonts w:ascii="Times New Roman" w:eastAsia="Times New Roman" w:hAnsi="Times New Roman" w:cs="Times New Roman"/>
          <w:sz w:val="24"/>
          <w:szCs w:val="24"/>
        </w:rPr>
        <w:t xml:space="preserve"> </w:t>
      </w:r>
      <w:r w:rsidR="006C7F24">
        <w:rPr>
          <w:rFonts w:ascii="Times New Roman" w:eastAsia="Times New Roman" w:hAnsi="Times New Roman" w:cs="Times New Roman"/>
          <w:sz w:val="24"/>
          <w:szCs w:val="24"/>
        </w:rPr>
        <w:t>will</w:t>
      </w:r>
      <w:r w:rsidR="005062D7" w:rsidRPr="005062D7">
        <w:rPr>
          <w:rFonts w:ascii="Times New Roman" w:eastAsia="Times New Roman" w:hAnsi="Times New Roman" w:cs="Times New Roman"/>
          <w:sz w:val="24"/>
          <w:szCs w:val="24"/>
        </w:rPr>
        <w:t xml:space="preserve"> </w:t>
      </w:r>
      <w:r w:rsidR="00FD5727">
        <w:rPr>
          <w:rFonts w:ascii="Times New Roman" w:eastAsia="Times New Roman" w:hAnsi="Times New Roman" w:cs="Times New Roman"/>
          <w:sz w:val="24"/>
          <w:szCs w:val="24"/>
        </w:rPr>
        <w:t xml:space="preserve">use modern methods to </w:t>
      </w:r>
      <w:r w:rsidR="005062D7" w:rsidRPr="005062D7">
        <w:rPr>
          <w:rFonts w:ascii="Times New Roman" w:eastAsia="Times New Roman" w:hAnsi="Times New Roman" w:cs="Times New Roman"/>
          <w:sz w:val="24"/>
          <w:szCs w:val="24"/>
        </w:rPr>
        <w:t>add to the limited knowledge o</w:t>
      </w:r>
      <w:r w:rsidR="00FE3354">
        <w:rPr>
          <w:rFonts w:ascii="Times New Roman" w:eastAsia="Times New Roman" w:hAnsi="Times New Roman" w:cs="Times New Roman"/>
          <w:sz w:val="24"/>
          <w:szCs w:val="24"/>
        </w:rPr>
        <w:t>f Yelloweye R</w:t>
      </w:r>
      <w:r w:rsidR="00B11D3F">
        <w:rPr>
          <w:rFonts w:ascii="Times New Roman" w:eastAsia="Times New Roman" w:hAnsi="Times New Roman" w:cs="Times New Roman"/>
          <w:sz w:val="24"/>
          <w:szCs w:val="24"/>
        </w:rPr>
        <w:t xml:space="preserve">ockfish fecundity. The fecundity relationships will also be used to highlight the importance of BOFFFs to the annual </w:t>
      </w:r>
      <w:r w:rsidR="004529EB">
        <w:rPr>
          <w:rFonts w:ascii="Times New Roman" w:eastAsia="Times New Roman" w:hAnsi="Times New Roman" w:cs="Times New Roman"/>
          <w:sz w:val="24"/>
          <w:szCs w:val="24"/>
        </w:rPr>
        <w:t>reproductive output of</w:t>
      </w:r>
      <w:r w:rsidR="00AC42E6">
        <w:rPr>
          <w:rFonts w:ascii="Times New Roman" w:eastAsia="Times New Roman" w:hAnsi="Times New Roman" w:cs="Times New Roman"/>
          <w:sz w:val="24"/>
          <w:szCs w:val="24"/>
        </w:rPr>
        <w:t xml:space="preserve"> a</w:t>
      </w:r>
      <w:r w:rsidR="004529EB">
        <w:rPr>
          <w:rFonts w:ascii="Times New Roman" w:eastAsia="Times New Roman" w:hAnsi="Times New Roman" w:cs="Times New Roman"/>
          <w:sz w:val="24"/>
          <w:szCs w:val="24"/>
        </w:rPr>
        <w:t xml:space="preserve"> mature</w:t>
      </w:r>
      <w:r w:rsidR="00AC42E6">
        <w:rPr>
          <w:rFonts w:ascii="Times New Roman" w:eastAsia="Times New Roman" w:hAnsi="Times New Roman" w:cs="Times New Roman"/>
          <w:sz w:val="24"/>
          <w:szCs w:val="24"/>
        </w:rPr>
        <w:t xml:space="preserve"> population</w:t>
      </w:r>
      <w:r w:rsidR="00B11D3F">
        <w:rPr>
          <w:rFonts w:ascii="Times New Roman" w:eastAsia="Times New Roman" w:hAnsi="Times New Roman" w:cs="Times New Roman"/>
          <w:sz w:val="24"/>
          <w:szCs w:val="24"/>
        </w:rPr>
        <w:t>. In addition,</w:t>
      </w:r>
      <w:r w:rsidR="005062D7" w:rsidRPr="005062D7">
        <w:rPr>
          <w:rFonts w:ascii="Times New Roman" w:eastAsia="Times New Roman" w:hAnsi="Times New Roman" w:cs="Times New Roman"/>
          <w:sz w:val="24"/>
          <w:szCs w:val="24"/>
        </w:rPr>
        <w:t xml:space="preserve"> total egg production</w:t>
      </w:r>
      <w:r w:rsidR="00B11D3F">
        <w:rPr>
          <w:rFonts w:ascii="Times New Roman" w:eastAsia="Times New Roman" w:hAnsi="Times New Roman" w:cs="Times New Roman"/>
          <w:sz w:val="24"/>
          <w:szCs w:val="24"/>
        </w:rPr>
        <w:t xml:space="preserve"> (TEP)</w:t>
      </w:r>
      <w:r w:rsidR="005062D7" w:rsidRPr="005062D7">
        <w:rPr>
          <w:rFonts w:ascii="Times New Roman" w:eastAsia="Times New Roman" w:hAnsi="Times New Roman" w:cs="Times New Roman"/>
          <w:sz w:val="24"/>
          <w:szCs w:val="24"/>
        </w:rPr>
        <w:t xml:space="preserve"> can be </w:t>
      </w:r>
      <w:r w:rsidR="00B11D3F">
        <w:rPr>
          <w:rFonts w:ascii="Times New Roman" w:eastAsia="Times New Roman" w:hAnsi="Times New Roman" w:cs="Times New Roman"/>
          <w:sz w:val="24"/>
          <w:szCs w:val="24"/>
        </w:rPr>
        <w:t xml:space="preserve">implemented into age-structured models </w:t>
      </w:r>
      <w:r w:rsidR="005062D7" w:rsidRPr="005062D7">
        <w:rPr>
          <w:rFonts w:ascii="Times New Roman" w:eastAsia="Times New Roman" w:hAnsi="Times New Roman" w:cs="Times New Roman"/>
          <w:sz w:val="24"/>
          <w:szCs w:val="24"/>
        </w:rPr>
        <w:t>of</w:t>
      </w:r>
      <w:r w:rsidR="00FE3354">
        <w:rPr>
          <w:rFonts w:ascii="Times New Roman" w:eastAsia="Times New Roman" w:hAnsi="Times New Roman" w:cs="Times New Roman"/>
          <w:sz w:val="24"/>
          <w:szCs w:val="24"/>
        </w:rPr>
        <w:t xml:space="preserve"> PWS and northern GOA Y</w:t>
      </w:r>
      <w:r w:rsidR="00B11D3F">
        <w:rPr>
          <w:rFonts w:ascii="Times New Roman" w:eastAsia="Times New Roman" w:hAnsi="Times New Roman" w:cs="Times New Roman"/>
          <w:sz w:val="24"/>
          <w:szCs w:val="24"/>
        </w:rPr>
        <w:t>elloweye</w:t>
      </w:r>
      <w:r w:rsidR="00FE3354">
        <w:rPr>
          <w:rFonts w:ascii="Times New Roman" w:eastAsia="Times New Roman" w:hAnsi="Times New Roman" w:cs="Times New Roman"/>
          <w:sz w:val="24"/>
          <w:szCs w:val="24"/>
        </w:rPr>
        <w:t xml:space="preserve"> Rockfish</w:t>
      </w:r>
      <w:r w:rsidR="00B11D3F">
        <w:rPr>
          <w:rFonts w:ascii="Times New Roman" w:eastAsia="Times New Roman" w:hAnsi="Times New Roman" w:cs="Times New Roman"/>
          <w:sz w:val="24"/>
          <w:szCs w:val="24"/>
        </w:rPr>
        <w:t xml:space="preserve"> a</w:t>
      </w:r>
      <w:r w:rsidR="002947A7">
        <w:rPr>
          <w:rFonts w:ascii="Times New Roman" w:eastAsia="Times New Roman" w:hAnsi="Times New Roman" w:cs="Times New Roman"/>
          <w:sz w:val="24"/>
          <w:szCs w:val="24"/>
        </w:rPr>
        <w:t>s opposed to weight-at-age data</w:t>
      </w:r>
      <w:r w:rsidR="004529EB">
        <w:rPr>
          <w:rFonts w:ascii="Times New Roman" w:eastAsia="Times New Roman" w:hAnsi="Times New Roman" w:cs="Times New Roman"/>
          <w:sz w:val="24"/>
          <w:szCs w:val="24"/>
        </w:rPr>
        <w:t xml:space="preserve"> and SSB</w:t>
      </w:r>
      <w:r w:rsidR="002947A7">
        <w:rPr>
          <w:rFonts w:ascii="Times New Roman" w:eastAsia="Times New Roman" w:hAnsi="Times New Roman" w:cs="Times New Roman"/>
          <w:sz w:val="24"/>
          <w:szCs w:val="24"/>
        </w:rPr>
        <w:t>.</w:t>
      </w:r>
    </w:p>
    <w:p w14:paraId="2E6ACCC6" w14:textId="77777777" w:rsidR="002F0A59" w:rsidRDefault="002F0A59" w:rsidP="002F0A59">
      <w:pPr>
        <w:pStyle w:val="NoSpacing"/>
        <w:ind w:firstLine="720"/>
        <w:rPr>
          <w:rFonts w:ascii="Times New Roman" w:eastAsia="Times New Roman" w:hAnsi="Times New Roman" w:cs="Times New Roman"/>
          <w:sz w:val="24"/>
          <w:szCs w:val="24"/>
        </w:rPr>
      </w:pPr>
    </w:p>
    <w:p w14:paraId="7C56C3AF" w14:textId="4FD2DC35" w:rsidR="002947A7" w:rsidRDefault="00FE3354" w:rsidP="002947A7">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Table 2. Yelloweye R</w:t>
      </w:r>
      <w:r w:rsidR="002947A7">
        <w:rPr>
          <w:rFonts w:ascii="Times New Roman" w:eastAsia="Times New Roman" w:hAnsi="Times New Roman" w:cs="Times New Roman"/>
          <w:sz w:val="24"/>
          <w:szCs w:val="24"/>
        </w:rPr>
        <w:t xml:space="preserve">ockfish fecundity and relative fecundity estimates from </w:t>
      </w:r>
      <w:r w:rsidR="00FD5727">
        <w:rPr>
          <w:rFonts w:ascii="Times New Roman" w:eastAsia="Times New Roman" w:hAnsi="Times New Roman" w:cs="Times New Roman"/>
          <w:sz w:val="24"/>
          <w:szCs w:val="24"/>
        </w:rPr>
        <w:t xml:space="preserve">two </w:t>
      </w:r>
      <w:r w:rsidR="002947A7">
        <w:rPr>
          <w:rFonts w:ascii="Times New Roman" w:eastAsia="Times New Roman" w:hAnsi="Times New Roman" w:cs="Times New Roman"/>
          <w:sz w:val="24"/>
          <w:szCs w:val="24"/>
        </w:rPr>
        <w:t>previous studies.</w:t>
      </w:r>
    </w:p>
    <w:tbl>
      <w:tblPr>
        <w:tblStyle w:val="TableGrid"/>
        <w:tblW w:w="9445" w:type="dxa"/>
        <w:tblLook w:val="04A0" w:firstRow="1" w:lastRow="0" w:firstColumn="1" w:lastColumn="0" w:noHBand="0" w:noVBand="1"/>
      </w:tblPr>
      <w:tblGrid>
        <w:gridCol w:w="1705"/>
        <w:gridCol w:w="1411"/>
        <w:gridCol w:w="1558"/>
        <w:gridCol w:w="2431"/>
        <w:gridCol w:w="2340"/>
      </w:tblGrid>
      <w:tr w:rsidR="002947A7" w14:paraId="76CD99E9" w14:textId="77777777" w:rsidTr="00C0297B">
        <w:tc>
          <w:tcPr>
            <w:tcW w:w="1705" w:type="dxa"/>
            <w:tcBorders>
              <w:left w:val="nil"/>
              <w:bottom w:val="single" w:sz="4" w:space="0" w:color="auto"/>
              <w:right w:val="nil"/>
            </w:tcBorders>
          </w:tcPr>
          <w:p w14:paraId="7EB8371D" w14:textId="77777777" w:rsidR="002947A7" w:rsidRPr="002947A7" w:rsidRDefault="002947A7" w:rsidP="00C0297B">
            <w:pPr>
              <w:pStyle w:val="NoSpacing"/>
              <w:rPr>
                <w:rFonts w:ascii="Times New Roman" w:hAnsi="Times New Roman" w:cs="Times New Roman"/>
              </w:rPr>
            </w:pPr>
            <w:r w:rsidRPr="002947A7">
              <w:rPr>
                <w:rFonts w:ascii="Times New Roman" w:hAnsi="Times New Roman" w:cs="Times New Roman"/>
              </w:rPr>
              <w:t>Source</w:t>
            </w:r>
          </w:p>
        </w:tc>
        <w:tc>
          <w:tcPr>
            <w:tcW w:w="1411" w:type="dxa"/>
            <w:tcBorders>
              <w:left w:val="nil"/>
              <w:bottom w:val="single" w:sz="4" w:space="0" w:color="auto"/>
              <w:right w:val="nil"/>
            </w:tcBorders>
          </w:tcPr>
          <w:p w14:paraId="7C275E26" w14:textId="77777777" w:rsidR="002947A7" w:rsidRPr="002947A7" w:rsidRDefault="002947A7" w:rsidP="00C0297B">
            <w:pPr>
              <w:pStyle w:val="NoSpacing"/>
              <w:jc w:val="center"/>
              <w:rPr>
                <w:rFonts w:ascii="Times New Roman" w:hAnsi="Times New Roman" w:cs="Times New Roman"/>
              </w:rPr>
            </w:pPr>
            <w:r w:rsidRPr="002947A7">
              <w:rPr>
                <w:rFonts w:ascii="Times New Roman" w:hAnsi="Times New Roman" w:cs="Times New Roman"/>
              </w:rPr>
              <w:t>Total Length (cm)</w:t>
            </w:r>
          </w:p>
        </w:tc>
        <w:tc>
          <w:tcPr>
            <w:tcW w:w="1558" w:type="dxa"/>
            <w:tcBorders>
              <w:left w:val="nil"/>
              <w:bottom w:val="single" w:sz="4" w:space="0" w:color="auto"/>
              <w:right w:val="nil"/>
            </w:tcBorders>
          </w:tcPr>
          <w:p w14:paraId="0D53D982" w14:textId="77777777" w:rsidR="002947A7" w:rsidRPr="002947A7" w:rsidRDefault="002947A7" w:rsidP="00C0297B">
            <w:pPr>
              <w:pStyle w:val="NoSpacing"/>
              <w:jc w:val="center"/>
              <w:rPr>
                <w:rFonts w:ascii="Times New Roman" w:hAnsi="Times New Roman" w:cs="Times New Roman"/>
              </w:rPr>
            </w:pPr>
            <w:r w:rsidRPr="002947A7">
              <w:rPr>
                <w:rFonts w:ascii="Times New Roman" w:hAnsi="Times New Roman" w:cs="Times New Roman"/>
              </w:rPr>
              <w:t>Fish Weight (kg)</w:t>
            </w:r>
          </w:p>
        </w:tc>
        <w:tc>
          <w:tcPr>
            <w:tcW w:w="2431" w:type="dxa"/>
            <w:tcBorders>
              <w:left w:val="nil"/>
              <w:bottom w:val="single" w:sz="4" w:space="0" w:color="auto"/>
              <w:right w:val="nil"/>
            </w:tcBorders>
          </w:tcPr>
          <w:p w14:paraId="64CC13E3" w14:textId="77777777" w:rsidR="002947A7" w:rsidRPr="002947A7" w:rsidRDefault="002947A7" w:rsidP="00C0297B">
            <w:pPr>
              <w:pStyle w:val="NoSpacing"/>
              <w:jc w:val="center"/>
              <w:rPr>
                <w:rFonts w:ascii="Times New Roman" w:hAnsi="Times New Roman" w:cs="Times New Roman"/>
              </w:rPr>
            </w:pPr>
            <w:r w:rsidRPr="002947A7">
              <w:rPr>
                <w:rFonts w:ascii="Times New Roman" w:hAnsi="Times New Roman" w:cs="Times New Roman"/>
              </w:rPr>
              <w:t>Fecundity Estimate (millions of  Eggs)</w:t>
            </w:r>
          </w:p>
        </w:tc>
        <w:tc>
          <w:tcPr>
            <w:tcW w:w="2340" w:type="dxa"/>
            <w:tcBorders>
              <w:left w:val="nil"/>
              <w:bottom w:val="single" w:sz="4" w:space="0" w:color="auto"/>
              <w:right w:val="nil"/>
            </w:tcBorders>
          </w:tcPr>
          <w:p w14:paraId="0423C622" w14:textId="77777777" w:rsidR="002947A7" w:rsidRPr="002947A7" w:rsidRDefault="002947A7" w:rsidP="00C0297B">
            <w:pPr>
              <w:pStyle w:val="NoSpacing"/>
              <w:jc w:val="center"/>
              <w:rPr>
                <w:rFonts w:ascii="Times New Roman" w:hAnsi="Times New Roman" w:cs="Times New Roman"/>
              </w:rPr>
            </w:pPr>
            <w:r w:rsidRPr="002947A7">
              <w:rPr>
                <w:rFonts w:ascii="Times New Roman" w:hAnsi="Times New Roman" w:cs="Times New Roman"/>
              </w:rPr>
              <w:t>Relative Fecundity</w:t>
            </w:r>
          </w:p>
          <w:p w14:paraId="6B74B195" w14:textId="77777777" w:rsidR="002947A7" w:rsidRPr="002947A7" w:rsidRDefault="002947A7" w:rsidP="00C0297B">
            <w:pPr>
              <w:pStyle w:val="NoSpacing"/>
              <w:jc w:val="center"/>
              <w:rPr>
                <w:rFonts w:ascii="Times New Roman" w:hAnsi="Times New Roman" w:cs="Times New Roman"/>
              </w:rPr>
            </w:pPr>
            <w:r w:rsidRPr="002947A7">
              <w:rPr>
                <w:rFonts w:ascii="Times New Roman" w:hAnsi="Times New Roman" w:cs="Times New Roman"/>
              </w:rPr>
              <w:t>(egg per g of fish)</w:t>
            </w:r>
          </w:p>
        </w:tc>
      </w:tr>
      <w:tr w:rsidR="002947A7" w14:paraId="53C3417E" w14:textId="77777777" w:rsidTr="00C0297B">
        <w:tc>
          <w:tcPr>
            <w:tcW w:w="1705" w:type="dxa"/>
            <w:tcBorders>
              <w:left w:val="nil"/>
              <w:bottom w:val="nil"/>
              <w:right w:val="nil"/>
            </w:tcBorders>
          </w:tcPr>
          <w:p w14:paraId="4896785B" w14:textId="77777777" w:rsidR="002947A7" w:rsidRPr="002947A7" w:rsidRDefault="002947A7" w:rsidP="00C0297B">
            <w:pPr>
              <w:pStyle w:val="NoSpacing"/>
              <w:rPr>
                <w:rFonts w:ascii="Times New Roman" w:hAnsi="Times New Roman" w:cs="Times New Roman"/>
                <w:sz w:val="20"/>
                <w:szCs w:val="20"/>
              </w:rPr>
            </w:pPr>
            <w:r w:rsidRPr="002947A7">
              <w:rPr>
                <w:rFonts w:ascii="Times New Roman" w:hAnsi="Times New Roman" w:cs="Times New Roman"/>
                <w:sz w:val="20"/>
                <w:szCs w:val="20"/>
              </w:rPr>
              <w:t>Hart 1942</w:t>
            </w:r>
          </w:p>
        </w:tc>
        <w:tc>
          <w:tcPr>
            <w:tcW w:w="1411" w:type="dxa"/>
            <w:tcBorders>
              <w:left w:val="nil"/>
              <w:bottom w:val="nil"/>
              <w:right w:val="nil"/>
            </w:tcBorders>
          </w:tcPr>
          <w:p w14:paraId="4F940683" w14:textId="77777777" w:rsidR="002947A7" w:rsidRPr="002947A7" w:rsidRDefault="002947A7" w:rsidP="00C0297B">
            <w:pPr>
              <w:pStyle w:val="NoSpacing"/>
              <w:jc w:val="center"/>
              <w:rPr>
                <w:rFonts w:ascii="Times New Roman" w:hAnsi="Times New Roman" w:cs="Times New Roman"/>
                <w:sz w:val="20"/>
                <w:szCs w:val="20"/>
              </w:rPr>
            </w:pPr>
            <w:r w:rsidRPr="002947A7">
              <w:rPr>
                <w:rFonts w:ascii="Times New Roman" w:hAnsi="Times New Roman" w:cs="Times New Roman"/>
                <w:sz w:val="20"/>
                <w:szCs w:val="20"/>
              </w:rPr>
              <w:t>--</w:t>
            </w:r>
          </w:p>
        </w:tc>
        <w:tc>
          <w:tcPr>
            <w:tcW w:w="1558" w:type="dxa"/>
            <w:tcBorders>
              <w:left w:val="nil"/>
              <w:bottom w:val="nil"/>
              <w:right w:val="nil"/>
            </w:tcBorders>
          </w:tcPr>
          <w:p w14:paraId="7CCAA60E" w14:textId="77777777" w:rsidR="002947A7" w:rsidRPr="002947A7" w:rsidRDefault="002947A7" w:rsidP="00C0297B">
            <w:pPr>
              <w:pStyle w:val="NoSpacing"/>
              <w:jc w:val="center"/>
              <w:rPr>
                <w:rFonts w:ascii="Times New Roman" w:hAnsi="Times New Roman" w:cs="Times New Roman"/>
                <w:sz w:val="20"/>
                <w:szCs w:val="20"/>
              </w:rPr>
            </w:pPr>
            <w:r w:rsidRPr="002947A7">
              <w:rPr>
                <w:rFonts w:ascii="Times New Roman" w:hAnsi="Times New Roman" w:cs="Times New Roman"/>
                <w:sz w:val="20"/>
                <w:szCs w:val="20"/>
              </w:rPr>
              <w:t>8.845</w:t>
            </w:r>
          </w:p>
        </w:tc>
        <w:tc>
          <w:tcPr>
            <w:tcW w:w="2431" w:type="dxa"/>
            <w:tcBorders>
              <w:left w:val="nil"/>
              <w:bottom w:val="nil"/>
              <w:right w:val="nil"/>
            </w:tcBorders>
          </w:tcPr>
          <w:p w14:paraId="05515875" w14:textId="77777777" w:rsidR="002947A7" w:rsidRPr="002947A7" w:rsidRDefault="002947A7" w:rsidP="00C0297B">
            <w:pPr>
              <w:pStyle w:val="NoSpacing"/>
              <w:jc w:val="center"/>
              <w:rPr>
                <w:rFonts w:ascii="Times New Roman" w:hAnsi="Times New Roman" w:cs="Times New Roman"/>
                <w:sz w:val="20"/>
                <w:szCs w:val="20"/>
              </w:rPr>
            </w:pPr>
            <w:r w:rsidRPr="002947A7">
              <w:rPr>
                <w:rFonts w:ascii="Times New Roman" w:hAnsi="Times New Roman" w:cs="Times New Roman"/>
                <w:sz w:val="20"/>
                <w:szCs w:val="20"/>
              </w:rPr>
              <w:t>2.698</w:t>
            </w:r>
          </w:p>
        </w:tc>
        <w:tc>
          <w:tcPr>
            <w:tcW w:w="2340" w:type="dxa"/>
            <w:tcBorders>
              <w:left w:val="nil"/>
              <w:bottom w:val="nil"/>
              <w:right w:val="nil"/>
            </w:tcBorders>
          </w:tcPr>
          <w:p w14:paraId="1CBB2D3D" w14:textId="77777777" w:rsidR="002947A7" w:rsidRPr="002947A7" w:rsidRDefault="002947A7" w:rsidP="00C0297B">
            <w:pPr>
              <w:pStyle w:val="NoSpacing"/>
              <w:jc w:val="center"/>
              <w:rPr>
                <w:rFonts w:ascii="Times New Roman" w:hAnsi="Times New Roman" w:cs="Times New Roman"/>
                <w:sz w:val="20"/>
                <w:szCs w:val="20"/>
              </w:rPr>
            </w:pPr>
            <w:r w:rsidRPr="002947A7">
              <w:rPr>
                <w:rFonts w:ascii="Times New Roman" w:hAnsi="Times New Roman" w:cs="Times New Roman"/>
                <w:sz w:val="20"/>
                <w:szCs w:val="20"/>
              </w:rPr>
              <w:t>305</w:t>
            </w:r>
          </w:p>
        </w:tc>
      </w:tr>
      <w:tr w:rsidR="002947A7" w14:paraId="47531AEB" w14:textId="77777777" w:rsidTr="00C0297B">
        <w:tc>
          <w:tcPr>
            <w:tcW w:w="1705" w:type="dxa"/>
            <w:vMerge w:val="restart"/>
            <w:tcBorders>
              <w:top w:val="nil"/>
              <w:left w:val="nil"/>
              <w:bottom w:val="nil"/>
              <w:right w:val="nil"/>
            </w:tcBorders>
            <w:vAlign w:val="center"/>
          </w:tcPr>
          <w:p w14:paraId="04B471CB" w14:textId="77777777" w:rsidR="002947A7" w:rsidRPr="002947A7" w:rsidRDefault="002947A7" w:rsidP="00C0297B">
            <w:pPr>
              <w:pStyle w:val="NoSpacing"/>
              <w:rPr>
                <w:rFonts w:ascii="Times New Roman" w:hAnsi="Times New Roman" w:cs="Times New Roman"/>
                <w:sz w:val="20"/>
                <w:szCs w:val="20"/>
              </w:rPr>
            </w:pPr>
            <w:r w:rsidRPr="002947A7">
              <w:rPr>
                <w:rFonts w:ascii="Times New Roman" w:hAnsi="Times New Roman" w:cs="Times New Roman"/>
                <w:sz w:val="20"/>
                <w:szCs w:val="20"/>
              </w:rPr>
              <w:t>Macgregor 1970</w:t>
            </w:r>
          </w:p>
        </w:tc>
        <w:tc>
          <w:tcPr>
            <w:tcW w:w="1411" w:type="dxa"/>
            <w:tcBorders>
              <w:top w:val="nil"/>
              <w:left w:val="nil"/>
              <w:bottom w:val="nil"/>
              <w:right w:val="nil"/>
            </w:tcBorders>
          </w:tcPr>
          <w:p w14:paraId="197E2542" w14:textId="77777777" w:rsidR="002947A7" w:rsidRPr="002947A7" w:rsidRDefault="002947A7" w:rsidP="00C0297B">
            <w:pPr>
              <w:pStyle w:val="NoSpacing"/>
              <w:jc w:val="center"/>
              <w:rPr>
                <w:rFonts w:ascii="Times New Roman" w:hAnsi="Times New Roman" w:cs="Times New Roman"/>
                <w:sz w:val="20"/>
                <w:szCs w:val="20"/>
              </w:rPr>
            </w:pPr>
            <w:r w:rsidRPr="002947A7">
              <w:rPr>
                <w:rFonts w:ascii="Times New Roman" w:hAnsi="Times New Roman" w:cs="Times New Roman"/>
                <w:sz w:val="20"/>
                <w:szCs w:val="20"/>
              </w:rPr>
              <w:t>61.5</w:t>
            </w:r>
          </w:p>
        </w:tc>
        <w:tc>
          <w:tcPr>
            <w:tcW w:w="1558" w:type="dxa"/>
            <w:tcBorders>
              <w:top w:val="nil"/>
              <w:left w:val="nil"/>
              <w:bottom w:val="nil"/>
              <w:right w:val="nil"/>
            </w:tcBorders>
          </w:tcPr>
          <w:p w14:paraId="17680469" w14:textId="77777777" w:rsidR="002947A7" w:rsidRPr="002947A7" w:rsidRDefault="002947A7" w:rsidP="00C0297B">
            <w:pPr>
              <w:pStyle w:val="NoSpacing"/>
              <w:jc w:val="center"/>
              <w:rPr>
                <w:rFonts w:ascii="Times New Roman" w:hAnsi="Times New Roman" w:cs="Times New Roman"/>
                <w:sz w:val="20"/>
                <w:szCs w:val="20"/>
              </w:rPr>
            </w:pPr>
            <w:r w:rsidRPr="002947A7">
              <w:rPr>
                <w:rFonts w:ascii="Times New Roman" w:hAnsi="Times New Roman" w:cs="Times New Roman"/>
                <w:sz w:val="20"/>
                <w:szCs w:val="20"/>
              </w:rPr>
              <w:t>5.0</w:t>
            </w:r>
          </w:p>
        </w:tc>
        <w:tc>
          <w:tcPr>
            <w:tcW w:w="2431" w:type="dxa"/>
            <w:tcBorders>
              <w:top w:val="nil"/>
              <w:left w:val="nil"/>
              <w:bottom w:val="nil"/>
              <w:right w:val="nil"/>
            </w:tcBorders>
          </w:tcPr>
          <w:p w14:paraId="0C7DE2CD" w14:textId="77777777" w:rsidR="002947A7" w:rsidRPr="002947A7" w:rsidRDefault="002947A7" w:rsidP="00C0297B">
            <w:pPr>
              <w:pStyle w:val="NoSpacing"/>
              <w:jc w:val="center"/>
              <w:rPr>
                <w:rFonts w:ascii="Times New Roman" w:hAnsi="Times New Roman" w:cs="Times New Roman"/>
                <w:sz w:val="20"/>
                <w:szCs w:val="20"/>
              </w:rPr>
            </w:pPr>
            <w:r w:rsidRPr="002947A7">
              <w:rPr>
                <w:rFonts w:ascii="Times New Roman" w:hAnsi="Times New Roman" w:cs="Times New Roman"/>
                <w:sz w:val="20"/>
                <w:szCs w:val="20"/>
              </w:rPr>
              <w:t>1.356</w:t>
            </w:r>
          </w:p>
        </w:tc>
        <w:tc>
          <w:tcPr>
            <w:tcW w:w="2340" w:type="dxa"/>
            <w:tcBorders>
              <w:top w:val="nil"/>
              <w:left w:val="nil"/>
              <w:bottom w:val="nil"/>
              <w:right w:val="nil"/>
            </w:tcBorders>
          </w:tcPr>
          <w:p w14:paraId="54727DDB" w14:textId="77777777" w:rsidR="002947A7" w:rsidRPr="002947A7" w:rsidRDefault="002947A7" w:rsidP="00C0297B">
            <w:pPr>
              <w:pStyle w:val="NoSpacing"/>
              <w:jc w:val="center"/>
              <w:rPr>
                <w:rFonts w:ascii="Times New Roman" w:hAnsi="Times New Roman" w:cs="Times New Roman"/>
                <w:sz w:val="20"/>
                <w:szCs w:val="20"/>
              </w:rPr>
            </w:pPr>
            <w:r w:rsidRPr="002947A7">
              <w:rPr>
                <w:rFonts w:ascii="Times New Roman" w:hAnsi="Times New Roman" w:cs="Times New Roman"/>
                <w:sz w:val="20"/>
                <w:szCs w:val="20"/>
              </w:rPr>
              <w:t>271</w:t>
            </w:r>
          </w:p>
        </w:tc>
      </w:tr>
      <w:tr w:rsidR="002947A7" w14:paraId="588E33A5" w14:textId="77777777" w:rsidTr="00C0297B">
        <w:tc>
          <w:tcPr>
            <w:tcW w:w="1705" w:type="dxa"/>
            <w:vMerge/>
            <w:tcBorders>
              <w:top w:val="nil"/>
              <w:left w:val="nil"/>
              <w:right w:val="nil"/>
            </w:tcBorders>
          </w:tcPr>
          <w:p w14:paraId="5A3C7379" w14:textId="77777777" w:rsidR="002947A7" w:rsidRPr="002947A7" w:rsidRDefault="002947A7" w:rsidP="00C0297B">
            <w:pPr>
              <w:pStyle w:val="NoSpacing"/>
              <w:rPr>
                <w:rFonts w:ascii="Times New Roman" w:hAnsi="Times New Roman" w:cs="Times New Roman"/>
                <w:sz w:val="20"/>
                <w:szCs w:val="20"/>
              </w:rPr>
            </w:pPr>
          </w:p>
        </w:tc>
        <w:tc>
          <w:tcPr>
            <w:tcW w:w="1411" w:type="dxa"/>
            <w:tcBorders>
              <w:top w:val="nil"/>
              <w:left w:val="nil"/>
              <w:right w:val="nil"/>
            </w:tcBorders>
          </w:tcPr>
          <w:p w14:paraId="5C26DB72" w14:textId="77777777" w:rsidR="002947A7" w:rsidRPr="002947A7" w:rsidRDefault="002947A7" w:rsidP="00C0297B">
            <w:pPr>
              <w:pStyle w:val="NoSpacing"/>
              <w:jc w:val="center"/>
              <w:rPr>
                <w:rFonts w:ascii="Times New Roman" w:hAnsi="Times New Roman" w:cs="Times New Roman"/>
                <w:sz w:val="20"/>
                <w:szCs w:val="20"/>
              </w:rPr>
            </w:pPr>
            <w:r w:rsidRPr="002947A7">
              <w:rPr>
                <w:rFonts w:ascii="Times New Roman" w:hAnsi="Times New Roman" w:cs="Times New Roman"/>
                <w:sz w:val="20"/>
                <w:szCs w:val="20"/>
              </w:rPr>
              <w:t>53.0</w:t>
            </w:r>
          </w:p>
        </w:tc>
        <w:tc>
          <w:tcPr>
            <w:tcW w:w="1558" w:type="dxa"/>
            <w:tcBorders>
              <w:top w:val="nil"/>
              <w:left w:val="nil"/>
              <w:right w:val="nil"/>
            </w:tcBorders>
          </w:tcPr>
          <w:p w14:paraId="59BD933B" w14:textId="77777777" w:rsidR="002947A7" w:rsidRPr="002947A7" w:rsidRDefault="002947A7" w:rsidP="00C0297B">
            <w:pPr>
              <w:pStyle w:val="NoSpacing"/>
              <w:jc w:val="center"/>
              <w:rPr>
                <w:rFonts w:ascii="Times New Roman" w:hAnsi="Times New Roman" w:cs="Times New Roman"/>
                <w:sz w:val="20"/>
                <w:szCs w:val="20"/>
              </w:rPr>
            </w:pPr>
            <w:r w:rsidRPr="002947A7">
              <w:rPr>
                <w:rFonts w:ascii="Times New Roman" w:hAnsi="Times New Roman" w:cs="Times New Roman"/>
                <w:sz w:val="20"/>
                <w:szCs w:val="20"/>
              </w:rPr>
              <w:t>3.2</w:t>
            </w:r>
          </w:p>
        </w:tc>
        <w:tc>
          <w:tcPr>
            <w:tcW w:w="2431" w:type="dxa"/>
            <w:tcBorders>
              <w:top w:val="nil"/>
              <w:left w:val="nil"/>
              <w:right w:val="nil"/>
            </w:tcBorders>
          </w:tcPr>
          <w:p w14:paraId="58C63113" w14:textId="77777777" w:rsidR="002947A7" w:rsidRPr="002947A7" w:rsidRDefault="002947A7" w:rsidP="00C0297B">
            <w:pPr>
              <w:pStyle w:val="NoSpacing"/>
              <w:jc w:val="center"/>
              <w:rPr>
                <w:rFonts w:ascii="Times New Roman" w:hAnsi="Times New Roman" w:cs="Times New Roman"/>
                <w:sz w:val="20"/>
                <w:szCs w:val="20"/>
              </w:rPr>
            </w:pPr>
            <w:r w:rsidRPr="002947A7">
              <w:rPr>
                <w:rFonts w:ascii="Times New Roman" w:hAnsi="Times New Roman" w:cs="Times New Roman"/>
                <w:sz w:val="20"/>
                <w:szCs w:val="20"/>
              </w:rPr>
              <w:t>1.096</w:t>
            </w:r>
          </w:p>
        </w:tc>
        <w:tc>
          <w:tcPr>
            <w:tcW w:w="2340" w:type="dxa"/>
            <w:tcBorders>
              <w:top w:val="nil"/>
              <w:left w:val="nil"/>
              <w:right w:val="nil"/>
            </w:tcBorders>
          </w:tcPr>
          <w:p w14:paraId="46557C4B" w14:textId="77777777" w:rsidR="002947A7" w:rsidRPr="002947A7" w:rsidRDefault="002947A7" w:rsidP="00C0297B">
            <w:pPr>
              <w:pStyle w:val="NoSpacing"/>
              <w:jc w:val="center"/>
              <w:rPr>
                <w:rFonts w:ascii="Times New Roman" w:hAnsi="Times New Roman" w:cs="Times New Roman"/>
                <w:sz w:val="20"/>
                <w:szCs w:val="20"/>
              </w:rPr>
            </w:pPr>
            <w:r w:rsidRPr="002947A7">
              <w:rPr>
                <w:rFonts w:ascii="Times New Roman" w:hAnsi="Times New Roman" w:cs="Times New Roman"/>
                <w:sz w:val="20"/>
                <w:szCs w:val="20"/>
              </w:rPr>
              <w:t>342</w:t>
            </w:r>
          </w:p>
        </w:tc>
      </w:tr>
    </w:tbl>
    <w:p w14:paraId="02CBF362" w14:textId="77777777" w:rsidR="002947A7" w:rsidRDefault="002947A7" w:rsidP="002947A7">
      <w:pPr>
        <w:pStyle w:val="NoSpacing"/>
        <w:rPr>
          <w:rFonts w:ascii="Times New Roman" w:eastAsia="Times New Roman" w:hAnsi="Times New Roman" w:cs="Times New Roman"/>
          <w:sz w:val="24"/>
          <w:szCs w:val="24"/>
        </w:rPr>
      </w:pPr>
    </w:p>
    <w:p w14:paraId="100B8F5F" w14:textId="5DC37912" w:rsidR="00A40C6E" w:rsidRDefault="005062D7" w:rsidP="002F0A59">
      <w:pPr>
        <w:pStyle w:val="NoSpacing"/>
        <w:ind w:firstLine="720"/>
        <w:rPr>
          <w:rFonts w:ascii="Times New Roman" w:eastAsia="Times New Roman" w:hAnsi="Times New Roman" w:cs="Times New Roman"/>
          <w:sz w:val="24"/>
          <w:szCs w:val="24"/>
        </w:rPr>
      </w:pPr>
      <w:r w:rsidRPr="005062D7">
        <w:rPr>
          <w:rFonts w:ascii="Times New Roman" w:eastAsia="Times New Roman" w:hAnsi="Times New Roman" w:cs="Times New Roman"/>
          <w:sz w:val="24"/>
          <w:szCs w:val="24"/>
        </w:rPr>
        <w:t>Skip-spawning is the omission of mating by a mature fish during a reproducti</w:t>
      </w:r>
      <w:r w:rsidR="00042A9A">
        <w:rPr>
          <w:rFonts w:ascii="Times New Roman" w:eastAsia="Times New Roman" w:hAnsi="Times New Roman" w:cs="Times New Roman"/>
          <w:sz w:val="24"/>
          <w:szCs w:val="24"/>
        </w:rPr>
        <w:t xml:space="preserve">ve season (Rideout et al. 2005; </w:t>
      </w:r>
      <w:r w:rsidRPr="005062D7">
        <w:rPr>
          <w:rFonts w:ascii="Times New Roman" w:eastAsia="Times New Roman" w:hAnsi="Times New Roman" w:cs="Times New Roman"/>
          <w:sz w:val="24"/>
          <w:szCs w:val="24"/>
        </w:rPr>
        <w:t>Rideout and Tomkiewicz 2011)</w:t>
      </w:r>
      <w:r w:rsidR="00FD5727">
        <w:rPr>
          <w:rFonts w:ascii="Times New Roman" w:eastAsia="Times New Roman" w:hAnsi="Times New Roman" w:cs="Times New Roman"/>
          <w:sz w:val="24"/>
          <w:szCs w:val="24"/>
        </w:rPr>
        <w:t>;</w:t>
      </w:r>
      <w:r w:rsidRPr="005062D7">
        <w:rPr>
          <w:rFonts w:ascii="Times New Roman" w:eastAsia="Times New Roman" w:hAnsi="Times New Roman" w:cs="Times New Roman"/>
          <w:sz w:val="24"/>
          <w:szCs w:val="24"/>
        </w:rPr>
        <w:t xml:space="preserve"> </w:t>
      </w:r>
      <w:r w:rsidR="00FD5727">
        <w:rPr>
          <w:rFonts w:ascii="Times New Roman" w:eastAsia="Times New Roman" w:hAnsi="Times New Roman" w:cs="Times New Roman"/>
          <w:sz w:val="24"/>
          <w:szCs w:val="24"/>
        </w:rPr>
        <w:t>this strategy has been</w:t>
      </w:r>
      <w:r w:rsidRPr="005062D7">
        <w:rPr>
          <w:rFonts w:ascii="Times New Roman" w:eastAsia="Times New Roman" w:hAnsi="Times New Roman" w:cs="Times New Roman"/>
          <w:sz w:val="24"/>
          <w:szCs w:val="24"/>
        </w:rPr>
        <w:t xml:space="preserve"> documented in a long-list of itero</w:t>
      </w:r>
      <w:r w:rsidR="00042A9A">
        <w:rPr>
          <w:rFonts w:ascii="Times New Roman" w:eastAsia="Times New Roman" w:hAnsi="Times New Roman" w:cs="Times New Roman"/>
          <w:sz w:val="24"/>
          <w:szCs w:val="24"/>
        </w:rPr>
        <w:t>parous fish</w:t>
      </w:r>
      <w:r w:rsidR="00FD5727">
        <w:rPr>
          <w:rFonts w:ascii="Times New Roman" w:eastAsia="Times New Roman" w:hAnsi="Times New Roman" w:cs="Times New Roman"/>
          <w:sz w:val="24"/>
          <w:szCs w:val="24"/>
        </w:rPr>
        <w:t>es</w:t>
      </w:r>
      <w:r w:rsidR="00042A9A">
        <w:rPr>
          <w:rFonts w:ascii="Times New Roman" w:eastAsia="Times New Roman" w:hAnsi="Times New Roman" w:cs="Times New Roman"/>
          <w:sz w:val="24"/>
          <w:szCs w:val="24"/>
        </w:rPr>
        <w:t xml:space="preserve"> (Rideout et al. 2005; Secor 2007; Sitar et al. 201</w:t>
      </w:r>
      <w:r w:rsidR="000643C6">
        <w:rPr>
          <w:rFonts w:ascii="Times New Roman" w:eastAsia="Times New Roman" w:hAnsi="Times New Roman" w:cs="Times New Roman"/>
          <w:sz w:val="24"/>
          <w:szCs w:val="24"/>
        </w:rPr>
        <w:t>4</w:t>
      </w:r>
      <w:r w:rsidR="00042A9A">
        <w:rPr>
          <w:rFonts w:ascii="Times New Roman" w:eastAsia="Times New Roman" w:hAnsi="Times New Roman" w:cs="Times New Roman"/>
          <w:sz w:val="24"/>
          <w:szCs w:val="24"/>
        </w:rPr>
        <w:t>;</w:t>
      </w:r>
      <w:r w:rsidRPr="005062D7">
        <w:rPr>
          <w:rFonts w:ascii="Times New Roman" w:eastAsia="Times New Roman" w:hAnsi="Times New Roman" w:cs="Times New Roman"/>
          <w:sz w:val="24"/>
          <w:szCs w:val="24"/>
        </w:rPr>
        <w:t xml:space="preserve"> Skjæraasen et al. 2015). Three deep</w:t>
      </w:r>
      <w:r w:rsidR="00BD05E9">
        <w:rPr>
          <w:rFonts w:ascii="Times New Roman" w:eastAsia="Times New Roman" w:hAnsi="Times New Roman" w:cs="Times New Roman"/>
          <w:sz w:val="24"/>
          <w:szCs w:val="24"/>
        </w:rPr>
        <w:t xml:space="preserve"> </w:t>
      </w:r>
      <w:r w:rsidRPr="005062D7">
        <w:rPr>
          <w:rFonts w:ascii="Times New Roman" w:eastAsia="Times New Roman" w:hAnsi="Times New Roman" w:cs="Times New Roman"/>
          <w:sz w:val="24"/>
          <w:szCs w:val="24"/>
        </w:rPr>
        <w:t>water</w:t>
      </w:r>
      <w:r w:rsidR="00BD05E9">
        <w:rPr>
          <w:rFonts w:ascii="Times New Roman" w:eastAsia="Times New Roman" w:hAnsi="Times New Roman" w:cs="Times New Roman"/>
          <w:sz w:val="24"/>
          <w:szCs w:val="24"/>
        </w:rPr>
        <w:t xml:space="preserve"> </w:t>
      </w:r>
      <w:r w:rsidRPr="005062D7">
        <w:rPr>
          <w:rFonts w:ascii="Times New Roman" w:eastAsia="Times New Roman" w:hAnsi="Times New Roman" w:cs="Times New Roman"/>
          <w:sz w:val="24"/>
          <w:szCs w:val="24"/>
        </w:rPr>
        <w:t xml:space="preserve">species of rockfish were recently documented to skip-spawn (Conrath 2017). Nearly 94% of all mature female Blackspotted rockfish </w:t>
      </w:r>
      <w:r w:rsidRPr="00042A9A">
        <w:rPr>
          <w:rFonts w:ascii="Times New Roman" w:eastAsia="Times New Roman" w:hAnsi="Times New Roman" w:cs="Times New Roman"/>
          <w:i/>
          <w:sz w:val="24"/>
          <w:szCs w:val="24"/>
        </w:rPr>
        <w:t>Sebastes melanostictus</w:t>
      </w:r>
      <w:r w:rsidRPr="005062D7">
        <w:rPr>
          <w:rFonts w:ascii="Times New Roman" w:eastAsia="Times New Roman" w:hAnsi="Times New Roman" w:cs="Times New Roman"/>
          <w:sz w:val="24"/>
          <w:szCs w:val="24"/>
        </w:rPr>
        <w:t xml:space="preserve"> </w:t>
      </w:r>
      <w:r w:rsidR="00D46A2C">
        <w:rPr>
          <w:rFonts w:ascii="Times New Roman" w:eastAsia="Times New Roman" w:hAnsi="Times New Roman" w:cs="Times New Roman"/>
          <w:sz w:val="24"/>
          <w:szCs w:val="24"/>
        </w:rPr>
        <w:t xml:space="preserve">sampled were identified to be skip-spawning </w:t>
      </w:r>
      <w:r w:rsidRPr="005062D7">
        <w:rPr>
          <w:rFonts w:ascii="Times New Roman" w:eastAsia="Times New Roman" w:hAnsi="Times New Roman" w:cs="Times New Roman"/>
          <w:sz w:val="24"/>
          <w:szCs w:val="24"/>
        </w:rPr>
        <w:t xml:space="preserve">(Conrath 2017).  Skip-spawning is </w:t>
      </w:r>
      <w:r w:rsidR="00023423">
        <w:rPr>
          <w:rFonts w:ascii="Times New Roman" w:eastAsia="Times New Roman" w:hAnsi="Times New Roman" w:cs="Times New Roman"/>
          <w:sz w:val="24"/>
          <w:szCs w:val="24"/>
        </w:rPr>
        <w:t xml:space="preserve">an </w:t>
      </w:r>
      <w:r w:rsidRPr="005062D7">
        <w:rPr>
          <w:rFonts w:ascii="Times New Roman" w:eastAsia="Times New Roman" w:hAnsi="Times New Roman" w:cs="Times New Roman"/>
          <w:sz w:val="24"/>
          <w:szCs w:val="24"/>
        </w:rPr>
        <w:t xml:space="preserve">important </w:t>
      </w:r>
      <w:r w:rsidR="00023423">
        <w:rPr>
          <w:rFonts w:ascii="Times New Roman" w:eastAsia="Times New Roman" w:hAnsi="Times New Roman" w:cs="Times New Roman"/>
          <w:sz w:val="24"/>
          <w:szCs w:val="24"/>
        </w:rPr>
        <w:t xml:space="preserve">characteristic </w:t>
      </w:r>
      <w:r w:rsidRPr="005062D7">
        <w:rPr>
          <w:rFonts w:ascii="Times New Roman" w:eastAsia="Times New Roman" w:hAnsi="Times New Roman" w:cs="Times New Roman"/>
          <w:sz w:val="24"/>
          <w:szCs w:val="24"/>
        </w:rPr>
        <w:t>to incorporate when estimating SSB or spawning potential. Neglecting skip-spawning can result in drastic overesti</w:t>
      </w:r>
      <w:r w:rsidR="00042A9A">
        <w:rPr>
          <w:rFonts w:ascii="Times New Roman" w:eastAsia="Times New Roman" w:hAnsi="Times New Roman" w:cs="Times New Roman"/>
          <w:sz w:val="24"/>
          <w:szCs w:val="24"/>
        </w:rPr>
        <w:t>mates of SSB (Sitar et al. 201</w:t>
      </w:r>
      <w:r w:rsidR="000643C6">
        <w:rPr>
          <w:rFonts w:ascii="Times New Roman" w:eastAsia="Times New Roman" w:hAnsi="Times New Roman" w:cs="Times New Roman"/>
          <w:sz w:val="24"/>
          <w:szCs w:val="24"/>
        </w:rPr>
        <w:t>4</w:t>
      </w:r>
      <w:r w:rsidR="00042A9A">
        <w:rPr>
          <w:rFonts w:ascii="Times New Roman" w:eastAsia="Times New Roman" w:hAnsi="Times New Roman" w:cs="Times New Roman"/>
          <w:sz w:val="24"/>
          <w:szCs w:val="24"/>
        </w:rPr>
        <w:t>;</w:t>
      </w:r>
      <w:r w:rsidRPr="005062D7">
        <w:rPr>
          <w:rFonts w:ascii="Times New Roman" w:eastAsia="Times New Roman" w:hAnsi="Times New Roman" w:cs="Times New Roman"/>
          <w:sz w:val="24"/>
          <w:szCs w:val="24"/>
        </w:rPr>
        <w:t xml:space="preserve"> Skjæraasen et al. 2015) and </w:t>
      </w:r>
      <w:r w:rsidR="00A40C6E">
        <w:rPr>
          <w:rFonts w:ascii="Times New Roman" w:eastAsia="Times New Roman" w:hAnsi="Times New Roman" w:cs="Times New Roman"/>
          <w:sz w:val="24"/>
          <w:szCs w:val="24"/>
        </w:rPr>
        <w:t>TEP</w:t>
      </w:r>
      <w:r w:rsidRPr="005062D7">
        <w:rPr>
          <w:rFonts w:ascii="Times New Roman" w:eastAsia="Times New Roman" w:hAnsi="Times New Roman" w:cs="Times New Roman"/>
          <w:sz w:val="24"/>
          <w:szCs w:val="24"/>
        </w:rPr>
        <w:t xml:space="preserve"> (Rideout et a</w:t>
      </w:r>
      <w:r w:rsidR="00042A9A">
        <w:rPr>
          <w:rFonts w:ascii="Times New Roman" w:eastAsia="Times New Roman" w:hAnsi="Times New Roman" w:cs="Times New Roman"/>
          <w:sz w:val="24"/>
          <w:szCs w:val="24"/>
        </w:rPr>
        <w:t>l. 2005;</w:t>
      </w:r>
      <w:r w:rsidRPr="005062D7">
        <w:rPr>
          <w:rFonts w:ascii="Times New Roman" w:eastAsia="Times New Roman" w:hAnsi="Times New Roman" w:cs="Times New Roman"/>
          <w:sz w:val="24"/>
          <w:szCs w:val="24"/>
        </w:rPr>
        <w:t xml:space="preserve"> Skjæraasen et al. 2015), which can lead to misinformed management and </w:t>
      </w:r>
      <w:r w:rsidR="00FD5727">
        <w:rPr>
          <w:rFonts w:ascii="Times New Roman" w:eastAsia="Times New Roman" w:hAnsi="Times New Roman" w:cs="Times New Roman"/>
          <w:sz w:val="24"/>
          <w:szCs w:val="24"/>
        </w:rPr>
        <w:t xml:space="preserve">potentially </w:t>
      </w:r>
      <w:r w:rsidRPr="005062D7">
        <w:rPr>
          <w:rFonts w:ascii="Times New Roman" w:eastAsia="Times New Roman" w:hAnsi="Times New Roman" w:cs="Times New Roman"/>
          <w:sz w:val="24"/>
          <w:szCs w:val="24"/>
        </w:rPr>
        <w:t xml:space="preserve">overfishing. </w:t>
      </w:r>
    </w:p>
    <w:p w14:paraId="609F839A" w14:textId="003BBCF7" w:rsidR="00165A4C" w:rsidRDefault="00A40C6E" w:rsidP="002F0A59">
      <w:pPr>
        <w:pStyle w:val="NoSpacing"/>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Several</w:t>
      </w:r>
      <w:r w:rsidR="005062D7" w:rsidRPr="005062D7">
        <w:rPr>
          <w:rFonts w:ascii="Times New Roman" w:eastAsia="Times New Roman" w:hAnsi="Times New Roman" w:cs="Times New Roman"/>
          <w:sz w:val="24"/>
          <w:szCs w:val="24"/>
        </w:rPr>
        <w:t xml:space="preserve"> studies</w:t>
      </w:r>
      <w:r>
        <w:rPr>
          <w:rFonts w:ascii="Times New Roman" w:eastAsia="Times New Roman" w:hAnsi="Times New Roman" w:cs="Times New Roman"/>
          <w:sz w:val="24"/>
          <w:szCs w:val="24"/>
        </w:rPr>
        <w:t xml:space="preserve"> have indicated</w:t>
      </w:r>
      <w:r w:rsidR="005062D7" w:rsidRPr="005062D7">
        <w:rPr>
          <w:rFonts w:ascii="Times New Roman" w:eastAsia="Times New Roman" w:hAnsi="Times New Roman" w:cs="Times New Roman"/>
          <w:sz w:val="24"/>
          <w:szCs w:val="24"/>
        </w:rPr>
        <w:t xml:space="preserve"> that younger mature fish skip-spawn more frequently than olde</w:t>
      </w:r>
      <w:r w:rsidR="00042A9A">
        <w:rPr>
          <w:rFonts w:ascii="Times New Roman" w:eastAsia="Times New Roman" w:hAnsi="Times New Roman" w:cs="Times New Roman"/>
          <w:sz w:val="24"/>
          <w:szCs w:val="24"/>
        </w:rPr>
        <w:t>r fish (Walsh and Bowering 1981; Holmgren 2003;</w:t>
      </w:r>
      <w:r w:rsidR="005062D7" w:rsidRPr="005062D7">
        <w:rPr>
          <w:rFonts w:ascii="Times New Roman" w:eastAsia="Times New Roman" w:hAnsi="Times New Roman" w:cs="Times New Roman"/>
          <w:sz w:val="24"/>
          <w:szCs w:val="24"/>
        </w:rPr>
        <w:t xml:space="preserve"> Jørgensen et al. 200</w:t>
      </w:r>
      <w:r w:rsidR="00042A9A">
        <w:rPr>
          <w:rFonts w:ascii="Times New Roman" w:eastAsia="Times New Roman" w:hAnsi="Times New Roman" w:cs="Times New Roman"/>
          <w:sz w:val="24"/>
          <w:szCs w:val="24"/>
        </w:rPr>
        <w:t>6; Skjæraasen et al. 2015;</w:t>
      </w:r>
      <w:r w:rsidR="005062D7" w:rsidRPr="005062D7">
        <w:rPr>
          <w:rFonts w:ascii="Times New Roman" w:eastAsia="Times New Roman" w:hAnsi="Times New Roman" w:cs="Times New Roman"/>
          <w:sz w:val="24"/>
          <w:szCs w:val="24"/>
        </w:rPr>
        <w:t xml:space="preserve"> Conrath 2017). It cannot be assumed that skip-spawning will occur because there are many factors that affect the presence of skip-spawning in a mature population, including sex ratio (Trippel and Harvey 1990), fish density (Swingle 1954), </w:t>
      </w:r>
      <w:r w:rsidR="00042A9A">
        <w:rPr>
          <w:rFonts w:ascii="Times New Roman" w:eastAsia="Times New Roman" w:hAnsi="Times New Roman" w:cs="Times New Roman"/>
          <w:sz w:val="24"/>
          <w:szCs w:val="24"/>
        </w:rPr>
        <w:t>food availability (Horwood 1989; Burton 1991;</w:t>
      </w:r>
      <w:r w:rsidR="005062D7" w:rsidRPr="005062D7">
        <w:rPr>
          <w:rFonts w:ascii="Times New Roman" w:eastAsia="Times New Roman" w:hAnsi="Times New Roman" w:cs="Times New Roman"/>
          <w:sz w:val="24"/>
          <w:szCs w:val="24"/>
        </w:rPr>
        <w:t xml:space="preserve"> Bromley et al. 2000), and pollution (McFarlan</w:t>
      </w:r>
      <w:r w:rsidR="00DB3E3E">
        <w:rPr>
          <w:rFonts w:ascii="Times New Roman" w:eastAsia="Times New Roman" w:hAnsi="Times New Roman" w:cs="Times New Roman"/>
          <w:sz w:val="24"/>
          <w:szCs w:val="24"/>
        </w:rPr>
        <w:t>e</w:t>
      </w:r>
      <w:r w:rsidR="00042A9A">
        <w:rPr>
          <w:rFonts w:ascii="Times New Roman" w:eastAsia="Times New Roman" w:hAnsi="Times New Roman" w:cs="Times New Roman"/>
          <w:sz w:val="24"/>
          <w:szCs w:val="24"/>
        </w:rPr>
        <w:t xml:space="preserve"> and Franzin 1978;</w:t>
      </w:r>
      <w:r w:rsidR="005062D7" w:rsidRPr="005062D7">
        <w:rPr>
          <w:rFonts w:ascii="Times New Roman" w:eastAsia="Times New Roman" w:hAnsi="Times New Roman" w:cs="Times New Roman"/>
          <w:sz w:val="24"/>
          <w:szCs w:val="24"/>
        </w:rPr>
        <w:t xml:space="preserve"> Pulliainen and Korhonen 1990). </w:t>
      </w:r>
      <w:r w:rsidR="00023423">
        <w:rPr>
          <w:rFonts w:ascii="Times New Roman" w:eastAsia="Times New Roman" w:hAnsi="Times New Roman" w:cs="Times New Roman"/>
          <w:sz w:val="24"/>
          <w:szCs w:val="24"/>
        </w:rPr>
        <w:t>Overall, s</w:t>
      </w:r>
      <w:r w:rsidR="005062D7" w:rsidRPr="005062D7">
        <w:rPr>
          <w:rFonts w:ascii="Times New Roman" w:eastAsia="Times New Roman" w:hAnsi="Times New Roman" w:cs="Times New Roman"/>
          <w:sz w:val="24"/>
          <w:szCs w:val="24"/>
        </w:rPr>
        <w:t>kip-spaw</w:t>
      </w:r>
      <w:r w:rsidR="00FE3354">
        <w:rPr>
          <w:rFonts w:ascii="Times New Roman" w:eastAsia="Times New Roman" w:hAnsi="Times New Roman" w:cs="Times New Roman"/>
          <w:sz w:val="24"/>
          <w:szCs w:val="24"/>
        </w:rPr>
        <w:t>ning is not well</w:t>
      </w:r>
      <w:r w:rsidR="00FD5727">
        <w:rPr>
          <w:rFonts w:ascii="Times New Roman" w:eastAsia="Times New Roman" w:hAnsi="Times New Roman" w:cs="Times New Roman"/>
          <w:sz w:val="24"/>
          <w:szCs w:val="24"/>
        </w:rPr>
        <w:t>-</w:t>
      </w:r>
      <w:r w:rsidR="00FE3354">
        <w:rPr>
          <w:rFonts w:ascii="Times New Roman" w:eastAsia="Times New Roman" w:hAnsi="Times New Roman" w:cs="Times New Roman"/>
          <w:sz w:val="24"/>
          <w:szCs w:val="24"/>
        </w:rPr>
        <w:t>documented in Y</w:t>
      </w:r>
      <w:r w:rsidR="005062D7" w:rsidRPr="005062D7">
        <w:rPr>
          <w:rFonts w:ascii="Times New Roman" w:eastAsia="Times New Roman" w:hAnsi="Times New Roman" w:cs="Times New Roman"/>
          <w:sz w:val="24"/>
          <w:szCs w:val="24"/>
        </w:rPr>
        <w:t xml:space="preserve">elloweye </w:t>
      </w:r>
      <w:r w:rsidR="00FD5727">
        <w:rPr>
          <w:rFonts w:ascii="Times New Roman" w:eastAsia="Times New Roman" w:hAnsi="Times New Roman" w:cs="Times New Roman"/>
          <w:sz w:val="24"/>
          <w:szCs w:val="24"/>
        </w:rPr>
        <w:t>R</w:t>
      </w:r>
      <w:r w:rsidR="00FD5727" w:rsidRPr="005062D7">
        <w:rPr>
          <w:rFonts w:ascii="Times New Roman" w:eastAsia="Times New Roman" w:hAnsi="Times New Roman" w:cs="Times New Roman"/>
          <w:sz w:val="24"/>
          <w:szCs w:val="24"/>
        </w:rPr>
        <w:t>ockfish</w:t>
      </w:r>
      <w:r w:rsidR="005062D7" w:rsidRPr="005062D7">
        <w:rPr>
          <w:rFonts w:ascii="Times New Roman" w:eastAsia="Times New Roman" w:hAnsi="Times New Roman" w:cs="Times New Roman"/>
          <w:sz w:val="24"/>
          <w:szCs w:val="24"/>
        </w:rPr>
        <w:t>. Although after reviewing pr</w:t>
      </w:r>
      <w:r w:rsidR="00FE3354">
        <w:rPr>
          <w:rFonts w:ascii="Times New Roman" w:eastAsia="Times New Roman" w:hAnsi="Times New Roman" w:cs="Times New Roman"/>
          <w:sz w:val="24"/>
          <w:szCs w:val="24"/>
        </w:rPr>
        <w:t>evious studies of maturity for Y</w:t>
      </w:r>
      <w:r w:rsidR="005062D7" w:rsidRPr="005062D7">
        <w:rPr>
          <w:rFonts w:ascii="Times New Roman" w:eastAsia="Times New Roman" w:hAnsi="Times New Roman" w:cs="Times New Roman"/>
          <w:sz w:val="24"/>
          <w:szCs w:val="24"/>
        </w:rPr>
        <w:t>elloweye</w:t>
      </w:r>
      <w:r w:rsidR="00FE3354">
        <w:rPr>
          <w:rFonts w:ascii="Times New Roman" w:eastAsia="Times New Roman" w:hAnsi="Times New Roman" w:cs="Times New Roman"/>
          <w:sz w:val="24"/>
          <w:szCs w:val="24"/>
        </w:rPr>
        <w:t xml:space="preserve"> Rockfish</w:t>
      </w:r>
      <w:r w:rsidR="005062D7" w:rsidRPr="005062D7">
        <w:rPr>
          <w:rFonts w:ascii="Times New Roman" w:eastAsia="Times New Roman" w:hAnsi="Times New Roman" w:cs="Times New Roman"/>
          <w:sz w:val="24"/>
          <w:szCs w:val="24"/>
        </w:rPr>
        <w:t>, there are records of fish that a</w:t>
      </w:r>
      <w:r w:rsidR="00165A4C">
        <w:rPr>
          <w:rFonts w:ascii="Times New Roman" w:eastAsia="Times New Roman" w:hAnsi="Times New Roman" w:cs="Times New Roman"/>
          <w:sz w:val="24"/>
          <w:szCs w:val="24"/>
        </w:rPr>
        <w:t xml:space="preserve">re classified as ‘resting’ early in the </w:t>
      </w:r>
      <w:r w:rsidR="005062D7" w:rsidRPr="005062D7">
        <w:rPr>
          <w:rFonts w:ascii="Times New Roman" w:eastAsia="Times New Roman" w:hAnsi="Times New Roman" w:cs="Times New Roman"/>
          <w:sz w:val="24"/>
          <w:szCs w:val="24"/>
        </w:rPr>
        <w:t xml:space="preserve">gestational period (Hannah et al. 2009); these fish could certainly be </w:t>
      </w:r>
      <w:r w:rsidR="00165A4C">
        <w:rPr>
          <w:rFonts w:ascii="Times New Roman" w:eastAsia="Times New Roman" w:hAnsi="Times New Roman" w:cs="Times New Roman"/>
          <w:sz w:val="24"/>
          <w:szCs w:val="24"/>
        </w:rPr>
        <w:t xml:space="preserve">classified as </w:t>
      </w:r>
      <w:r w:rsidR="005062D7" w:rsidRPr="005062D7">
        <w:rPr>
          <w:rFonts w:ascii="Times New Roman" w:eastAsia="Times New Roman" w:hAnsi="Times New Roman" w:cs="Times New Roman"/>
          <w:sz w:val="24"/>
          <w:szCs w:val="24"/>
        </w:rPr>
        <w:t>skip-spawners, but were not formally identified</w:t>
      </w:r>
      <w:r w:rsidR="00165A4C">
        <w:rPr>
          <w:rFonts w:ascii="Times New Roman" w:eastAsia="Times New Roman" w:hAnsi="Times New Roman" w:cs="Times New Roman"/>
          <w:sz w:val="24"/>
          <w:szCs w:val="24"/>
        </w:rPr>
        <w:t xml:space="preserve"> in the study</w:t>
      </w:r>
      <w:r w:rsidR="005062D7" w:rsidRPr="005062D7">
        <w:rPr>
          <w:rFonts w:ascii="Times New Roman" w:eastAsia="Times New Roman" w:hAnsi="Times New Roman" w:cs="Times New Roman"/>
          <w:sz w:val="24"/>
          <w:szCs w:val="24"/>
        </w:rPr>
        <w:t xml:space="preserve">. </w:t>
      </w:r>
      <w:r w:rsidR="00165A4C">
        <w:rPr>
          <w:rFonts w:ascii="Times New Roman" w:eastAsia="Times New Roman" w:hAnsi="Times New Roman" w:cs="Times New Roman"/>
          <w:sz w:val="24"/>
          <w:szCs w:val="24"/>
        </w:rPr>
        <w:t xml:space="preserve">Skip-spawning as </w:t>
      </w:r>
      <w:r w:rsidR="00FD5727">
        <w:rPr>
          <w:rFonts w:ascii="Times New Roman" w:eastAsia="Times New Roman" w:hAnsi="Times New Roman" w:cs="Times New Roman"/>
          <w:sz w:val="24"/>
          <w:szCs w:val="24"/>
        </w:rPr>
        <w:t xml:space="preserve">a </w:t>
      </w:r>
      <w:r w:rsidR="00165A4C">
        <w:rPr>
          <w:rFonts w:ascii="Times New Roman" w:eastAsia="Times New Roman" w:hAnsi="Times New Roman" w:cs="Times New Roman"/>
          <w:sz w:val="24"/>
          <w:szCs w:val="24"/>
        </w:rPr>
        <w:t>function of age or size should be identified for the purpose of modeling for reproductive potential such as in the Spawning Potential Ratio (SPR) model.</w:t>
      </w:r>
      <w:r w:rsidR="00D02344">
        <w:rPr>
          <w:rFonts w:ascii="Times New Roman" w:eastAsia="Times New Roman" w:hAnsi="Times New Roman" w:cs="Times New Roman"/>
          <w:sz w:val="24"/>
          <w:szCs w:val="24"/>
        </w:rPr>
        <w:t xml:space="preserve"> This study will begin </w:t>
      </w:r>
      <w:r w:rsidR="00CB4583">
        <w:rPr>
          <w:rFonts w:ascii="Times New Roman" w:eastAsia="Times New Roman" w:hAnsi="Times New Roman" w:cs="Times New Roman"/>
          <w:sz w:val="24"/>
          <w:szCs w:val="24"/>
        </w:rPr>
        <w:t xml:space="preserve">to </w:t>
      </w:r>
      <w:r w:rsidR="00D436C9">
        <w:rPr>
          <w:rFonts w:ascii="Times New Roman" w:eastAsia="Times New Roman" w:hAnsi="Times New Roman" w:cs="Times New Roman"/>
          <w:sz w:val="24"/>
          <w:szCs w:val="24"/>
        </w:rPr>
        <w:t>investigate</w:t>
      </w:r>
      <w:r w:rsidR="00D02344">
        <w:rPr>
          <w:rFonts w:ascii="Times New Roman" w:eastAsia="Times New Roman" w:hAnsi="Times New Roman" w:cs="Times New Roman"/>
          <w:sz w:val="24"/>
          <w:szCs w:val="24"/>
        </w:rPr>
        <w:t xml:space="preserve"> skip-spawning in PWS and northern GOA Yelloweye Rockfish, and determine skip-spawning </w:t>
      </w:r>
      <w:r w:rsidR="00FD5727">
        <w:rPr>
          <w:rFonts w:ascii="Times New Roman" w:eastAsia="Times New Roman" w:hAnsi="Times New Roman" w:cs="Times New Roman"/>
          <w:sz w:val="24"/>
          <w:szCs w:val="24"/>
        </w:rPr>
        <w:t xml:space="preserve">rates </w:t>
      </w:r>
      <w:r w:rsidR="00D02344">
        <w:rPr>
          <w:rFonts w:ascii="Times New Roman" w:eastAsia="Times New Roman" w:hAnsi="Times New Roman" w:cs="Times New Roman"/>
          <w:sz w:val="24"/>
          <w:szCs w:val="24"/>
        </w:rPr>
        <w:t>among</w:t>
      </w:r>
      <w:r w:rsidR="00FD5727">
        <w:rPr>
          <w:rFonts w:ascii="Times New Roman" w:eastAsia="Times New Roman" w:hAnsi="Times New Roman" w:cs="Times New Roman"/>
          <w:sz w:val="24"/>
          <w:szCs w:val="24"/>
        </w:rPr>
        <w:t xml:space="preserve"> </w:t>
      </w:r>
      <w:r w:rsidR="00D02344">
        <w:rPr>
          <w:rFonts w:ascii="Times New Roman" w:eastAsia="Times New Roman" w:hAnsi="Times New Roman" w:cs="Times New Roman"/>
          <w:sz w:val="24"/>
          <w:szCs w:val="24"/>
        </w:rPr>
        <w:t>mature fish.</w:t>
      </w:r>
    </w:p>
    <w:p w14:paraId="210E8BF7" w14:textId="27904F73" w:rsidR="005062D7" w:rsidRDefault="00165A4C" w:rsidP="002F0A59">
      <w:pPr>
        <w:pStyle w:val="NoSpacing"/>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SPR</w:t>
      </w:r>
      <w:r w:rsidR="005062D7" w:rsidRPr="005062D7">
        <w:rPr>
          <w:rFonts w:ascii="Times New Roman" w:eastAsia="Times New Roman" w:hAnsi="Times New Roman" w:cs="Times New Roman"/>
          <w:sz w:val="24"/>
          <w:szCs w:val="24"/>
        </w:rPr>
        <w:t xml:space="preserve"> is the ratio</w:t>
      </w:r>
      <w:r w:rsidR="000A7FC3">
        <w:rPr>
          <w:rFonts w:ascii="Times New Roman" w:eastAsia="Times New Roman" w:hAnsi="Times New Roman" w:cs="Times New Roman"/>
          <w:sz w:val="24"/>
          <w:szCs w:val="24"/>
        </w:rPr>
        <w:t>, usually expressed as a percentage,</w:t>
      </w:r>
      <w:r w:rsidR="005062D7" w:rsidRPr="005062D7">
        <w:rPr>
          <w:rFonts w:ascii="Times New Roman" w:eastAsia="Times New Roman" w:hAnsi="Times New Roman" w:cs="Times New Roman"/>
          <w:sz w:val="24"/>
          <w:szCs w:val="24"/>
        </w:rPr>
        <w:t xml:space="preserve"> of fished to unfished spawning stock biomass per recruit (SSBR) or the total egg production per re</w:t>
      </w:r>
      <w:r>
        <w:rPr>
          <w:rFonts w:ascii="Times New Roman" w:eastAsia="Times New Roman" w:hAnsi="Times New Roman" w:cs="Times New Roman"/>
          <w:sz w:val="24"/>
          <w:szCs w:val="24"/>
        </w:rPr>
        <w:t xml:space="preserve">cruit (TEPR) over the life of an </w:t>
      </w:r>
      <w:r w:rsidR="005062D7" w:rsidRPr="005062D7">
        <w:rPr>
          <w:rFonts w:ascii="Times New Roman" w:eastAsia="Times New Roman" w:hAnsi="Times New Roman" w:cs="Times New Roman"/>
          <w:sz w:val="24"/>
          <w:szCs w:val="24"/>
        </w:rPr>
        <w:t>individual</w:t>
      </w:r>
      <w:r>
        <w:rPr>
          <w:rFonts w:ascii="Times New Roman" w:eastAsia="Times New Roman" w:hAnsi="Times New Roman" w:cs="Times New Roman"/>
          <w:sz w:val="24"/>
          <w:szCs w:val="24"/>
        </w:rPr>
        <w:t xml:space="preserve"> recruit </w:t>
      </w:r>
      <w:r w:rsidR="005062D7" w:rsidRPr="005062D7">
        <w:rPr>
          <w:rFonts w:ascii="Times New Roman" w:eastAsia="Times New Roman" w:hAnsi="Times New Roman" w:cs="Times New Roman"/>
          <w:sz w:val="24"/>
          <w:szCs w:val="24"/>
        </w:rPr>
        <w:t xml:space="preserve">(Goodyear 1993). </w:t>
      </w:r>
      <w:r w:rsidR="00D46A2C">
        <w:rPr>
          <w:rFonts w:ascii="Times New Roman" w:eastAsia="Times New Roman" w:hAnsi="Times New Roman" w:cs="Times New Roman"/>
          <w:sz w:val="24"/>
          <w:szCs w:val="24"/>
        </w:rPr>
        <w:t>The SPR model</w:t>
      </w:r>
      <w:r w:rsidR="005062D7" w:rsidRPr="005062D7">
        <w:rPr>
          <w:rFonts w:ascii="Times New Roman" w:eastAsia="Times New Roman" w:hAnsi="Times New Roman" w:cs="Times New Roman"/>
          <w:sz w:val="24"/>
          <w:szCs w:val="24"/>
        </w:rPr>
        <w:t xml:space="preserve"> attempts to take into account the </w:t>
      </w:r>
      <w:r w:rsidR="005062D7" w:rsidRPr="005062D7">
        <w:rPr>
          <w:rFonts w:ascii="Times New Roman" w:eastAsia="Times New Roman" w:hAnsi="Times New Roman" w:cs="Times New Roman"/>
          <w:sz w:val="24"/>
          <w:szCs w:val="24"/>
        </w:rPr>
        <w:lastRenderedPageBreak/>
        <w:t xml:space="preserve">reduction in spawning potential of an individual recruit or a population caused by the effects of fishing mortality.  </w:t>
      </w:r>
      <w:r w:rsidR="00CB4583">
        <w:rPr>
          <w:rFonts w:ascii="Times New Roman" w:eastAsia="Times New Roman" w:hAnsi="Times New Roman" w:cs="Times New Roman"/>
          <w:sz w:val="24"/>
          <w:szCs w:val="24"/>
        </w:rPr>
        <w:t xml:space="preserve">As a result, </w:t>
      </w:r>
      <w:r w:rsidR="00CB4583">
        <w:rPr>
          <w:rFonts w:ascii="Times New Roman" w:hAnsi="Times New Roman" w:cs="Times New Roman"/>
          <w:sz w:val="24"/>
          <w:szCs w:val="24"/>
        </w:rPr>
        <w:t>a</w:t>
      </w:r>
      <w:r w:rsidR="000A7FC3" w:rsidRPr="000A7FC3">
        <w:rPr>
          <w:rFonts w:ascii="Times New Roman" w:hAnsi="Times New Roman" w:cs="Times New Roman"/>
          <w:sz w:val="24"/>
          <w:szCs w:val="24"/>
        </w:rPr>
        <w:t>s fishing intensity increases SPR will decrease</w:t>
      </w:r>
      <w:r w:rsidR="00CB4583">
        <w:rPr>
          <w:rFonts w:ascii="Times New Roman" w:hAnsi="Times New Roman" w:cs="Times New Roman"/>
          <w:sz w:val="24"/>
          <w:szCs w:val="24"/>
        </w:rPr>
        <w:t>,</w:t>
      </w:r>
      <w:r w:rsidR="000A7FC3" w:rsidRPr="000A7FC3">
        <w:rPr>
          <w:rFonts w:ascii="Times New Roman" w:hAnsi="Times New Roman" w:cs="Times New Roman"/>
          <w:sz w:val="24"/>
          <w:szCs w:val="24"/>
        </w:rPr>
        <w:t xml:space="preserve"> </w:t>
      </w:r>
      <w:r w:rsidR="00CB4583">
        <w:rPr>
          <w:rFonts w:ascii="Times New Roman" w:hAnsi="Times New Roman" w:cs="Times New Roman"/>
          <w:sz w:val="24"/>
          <w:szCs w:val="24"/>
        </w:rPr>
        <w:t>and</w:t>
      </w:r>
      <w:r w:rsidR="000A7FC3" w:rsidRPr="000A7FC3">
        <w:rPr>
          <w:rFonts w:ascii="Times New Roman" w:hAnsi="Times New Roman" w:cs="Times New Roman"/>
          <w:sz w:val="24"/>
          <w:szCs w:val="24"/>
        </w:rPr>
        <w:t xml:space="preserve"> for unexploited stock</w:t>
      </w:r>
      <w:r w:rsidR="00CB4583">
        <w:rPr>
          <w:rFonts w:ascii="Times New Roman" w:hAnsi="Times New Roman" w:cs="Times New Roman"/>
          <w:sz w:val="24"/>
          <w:szCs w:val="24"/>
        </w:rPr>
        <w:t>s</w:t>
      </w:r>
      <w:r w:rsidR="000A7FC3" w:rsidRPr="000A7FC3">
        <w:rPr>
          <w:rFonts w:ascii="Times New Roman" w:hAnsi="Times New Roman" w:cs="Times New Roman"/>
          <w:sz w:val="24"/>
          <w:szCs w:val="24"/>
        </w:rPr>
        <w:t xml:space="preserve"> the corresponding SPR would be 100%. </w:t>
      </w:r>
      <w:r w:rsidR="005062D7" w:rsidRPr="005062D7">
        <w:rPr>
          <w:rFonts w:ascii="Times New Roman" w:eastAsia="Times New Roman" w:hAnsi="Times New Roman" w:cs="Times New Roman"/>
          <w:sz w:val="24"/>
          <w:szCs w:val="24"/>
        </w:rPr>
        <w:t xml:space="preserve">Fundamentally, </w:t>
      </w:r>
      <w:r>
        <w:rPr>
          <w:rFonts w:ascii="Times New Roman" w:eastAsia="Times New Roman" w:hAnsi="Times New Roman" w:cs="Times New Roman"/>
          <w:sz w:val="24"/>
          <w:szCs w:val="24"/>
        </w:rPr>
        <w:t>SPR can be written as equation</w:t>
      </w:r>
      <w:r w:rsidR="005062D7" w:rsidRPr="005062D7">
        <w:rPr>
          <w:rFonts w:ascii="Times New Roman" w:eastAsia="Times New Roman" w:hAnsi="Times New Roman" w:cs="Times New Roman"/>
          <w:sz w:val="24"/>
          <w:szCs w:val="24"/>
        </w:rPr>
        <w:t xml:space="preserve"> below (Goodyear 1993): </w:t>
      </w:r>
    </w:p>
    <w:p w14:paraId="494D82EC" w14:textId="77777777" w:rsidR="00D436C9" w:rsidRDefault="00D436C9" w:rsidP="002F0A59">
      <w:pPr>
        <w:pStyle w:val="NoSpacing"/>
        <w:ind w:firstLine="720"/>
        <w:rPr>
          <w:rFonts w:ascii="Times New Roman" w:eastAsia="Times New Roman" w:hAnsi="Times New Roman" w:cs="Times New Roman"/>
          <w:sz w:val="24"/>
          <w:szCs w:val="24"/>
        </w:rPr>
      </w:pPr>
    </w:p>
    <w:p w14:paraId="601524FA" w14:textId="3DA47EFC" w:rsidR="00165A4C" w:rsidRDefault="002F0A59" w:rsidP="002F0A59">
      <w:pPr>
        <w:pStyle w:val="NoSpacing"/>
        <w:jc w:val="center"/>
        <w:rPr>
          <w:rFonts w:ascii="Times New Roman" w:eastAsiaTheme="minorEastAsia" w:hAnsi="Times New Roman" w:cs="Times New Roman"/>
          <w:sz w:val="24"/>
          <w:szCs w:val="24"/>
        </w:rPr>
      </w:pPr>
      <w:r>
        <w:rPr>
          <w:rFonts w:ascii="Times New Roman" w:eastAsia="Times New Roman" w:hAnsi="Times New Roman" w:cs="Times New Roman"/>
          <w:sz w:val="24"/>
          <w:szCs w:val="24"/>
        </w:rPr>
        <w:t xml:space="preserve">                                        </w:t>
      </w:r>
      <m:oMath>
        <m:r>
          <w:rPr>
            <w:rFonts w:ascii="Cambria Math" w:hAnsi="Cambria Math" w:cs="Times New Roman"/>
            <w:sz w:val="24"/>
            <w:szCs w:val="24"/>
          </w:rPr>
          <m:t>SPR=</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SSBR</m:t>
                </m:r>
              </m:e>
              <m:sub>
                <m:r>
                  <w:rPr>
                    <w:rFonts w:ascii="Cambria Math" w:hAnsi="Cambria Math" w:cs="Times New Roman"/>
                    <w:sz w:val="24"/>
                    <w:szCs w:val="24"/>
                  </w:rPr>
                  <m:t>fished</m:t>
                </m:r>
              </m:sub>
            </m:sSub>
          </m:num>
          <m:den>
            <m:sSub>
              <m:sSubPr>
                <m:ctrlPr>
                  <w:rPr>
                    <w:rFonts w:ascii="Cambria Math" w:hAnsi="Cambria Math" w:cs="Times New Roman"/>
                    <w:i/>
                    <w:sz w:val="24"/>
                    <w:szCs w:val="24"/>
                  </w:rPr>
                </m:ctrlPr>
              </m:sSubPr>
              <m:e>
                <m:r>
                  <w:rPr>
                    <w:rFonts w:ascii="Cambria Math" w:hAnsi="Cambria Math" w:cs="Times New Roman"/>
                    <w:sz w:val="24"/>
                    <w:szCs w:val="24"/>
                  </w:rPr>
                  <m:t>SSBR</m:t>
                </m:r>
              </m:e>
              <m:sub>
                <m:r>
                  <w:rPr>
                    <w:rFonts w:ascii="Cambria Math" w:hAnsi="Cambria Math" w:cs="Times New Roman"/>
                    <w:sz w:val="24"/>
                    <w:szCs w:val="24"/>
                  </w:rPr>
                  <m:t>unfished</m:t>
                </m:r>
              </m:sub>
            </m:sSub>
          </m:den>
        </m:f>
      </m:oMath>
      <w:r w:rsidR="00165A4C" w:rsidRPr="002F0A59">
        <w:rPr>
          <w:rFonts w:ascii="Times New Roman" w:hAnsi="Times New Roman" w:cs="Times New Roman"/>
          <w:sz w:val="24"/>
          <w:szCs w:val="24"/>
        </w:rPr>
        <w:t xml:space="preserve">  or  </w:t>
      </w:r>
      <m:oMath>
        <m:r>
          <w:rPr>
            <w:rFonts w:ascii="Cambria Math" w:hAnsi="Cambria Math" w:cs="Times New Roman"/>
            <w:sz w:val="24"/>
            <w:szCs w:val="24"/>
          </w:rPr>
          <m:t>SPR=</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TEPR</m:t>
                </m:r>
              </m:e>
              <m:sub>
                <m:r>
                  <w:rPr>
                    <w:rFonts w:ascii="Cambria Math" w:hAnsi="Cambria Math" w:cs="Times New Roman"/>
                    <w:sz w:val="24"/>
                    <w:szCs w:val="24"/>
                  </w:rPr>
                  <m:t>fished</m:t>
                </m:r>
              </m:sub>
            </m:sSub>
          </m:num>
          <m:den>
            <m:sSub>
              <m:sSubPr>
                <m:ctrlPr>
                  <w:rPr>
                    <w:rFonts w:ascii="Cambria Math" w:hAnsi="Cambria Math" w:cs="Times New Roman"/>
                    <w:i/>
                    <w:sz w:val="24"/>
                    <w:szCs w:val="24"/>
                  </w:rPr>
                </m:ctrlPr>
              </m:sSubPr>
              <m:e>
                <m:r>
                  <w:rPr>
                    <w:rFonts w:ascii="Cambria Math" w:hAnsi="Cambria Math" w:cs="Times New Roman"/>
                    <w:sz w:val="24"/>
                    <w:szCs w:val="24"/>
                  </w:rPr>
                  <m:t>TEPR</m:t>
                </m:r>
              </m:e>
              <m:sub>
                <m:r>
                  <w:rPr>
                    <w:rFonts w:ascii="Cambria Math" w:hAnsi="Cambria Math" w:cs="Times New Roman"/>
                    <w:sz w:val="24"/>
                    <w:szCs w:val="24"/>
                  </w:rPr>
                  <m:t>unfished</m:t>
                </m:r>
              </m:sub>
            </m:sSub>
          </m:den>
        </m:f>
      </m:oMath>
      <w:r w:rsidRPr="002F0A59">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Pr="002F0A59">
        <w:rPr>
          <w:rFonts w:ascii="Times New Roman" w:eastAsiaTheme="minorEastAsia" w:hAnsi="Times New Roman" w:cs="Times New Roman"/>
          <w:sz w:val="24"/>
          <w:szCs w:val="24"/>
        </w:rPr>
        <w:t xml:space="preserve">  (1)</w:t>
      </w:r>
    </w:p>
    <w:p w14:paraId="6AA86EEC" w14:textId="77777777" w:rsidR="00D436C9" w:rsidRPr="002F0A59" w:rsidRDefault="00D436C9" w:rsidP="002F0A59">
      <w:pPr>
        <w:pStyle w:val="NoSpacing"/>
        <w:jc w:val="center"/>
        <w:rPr>
          <w:rFonts w:ascii="Times New Roman" w:eastAsia="Times New Roman" w:hAnsi="Times New Roman" w:cs="Times New Roman"/>
          <w:sz w:val="24"/>
          <w:szCs w:val="24"/>
        </w:rPr>
      </w:pPr>
    </w:p>
    <w:p w14:paraId="1489952A" w14:textId="05BFFC18" w:rsidR="006C3B2E" w:rsidRDefault="005062D7" w:rsidP="002F0A59">
      <w:pPr>
        <w:pStyle w:val="NoSpacing"/>
        <w:rPr>
          <w:rFonts w:ascii="Times New Roman" w:hAnsi="Times New Roman" w:cs="Times New Roman"/>
          <w:sz w:val="24"/>
          <w:szCs w:val="24"/>
        </w:rPr>
      </w:pPr>
      <w:r w:rsidRPr="00DB3E3E">
        <w:rPr>
          <w:rFonts w:ascii="Times New Roman" w:hAnsi="Times New Roman" w:cs="Times New Roman"/>
          <w:sz w:val="24"/>
          <w:szCs w:val="24"/>
        </w:rPr>
        <w:t xml:space="preserve">The </w:t>
      </w:r>
      <w:r w:rsidR="00165A4C" w:rsidRPr="00DB3E3E">
        <w:rPr>
          <w:rFonts w:ascii="Times New Roman" w:hAnsi="Times New Roman" w:cs="Times New Roman"/>
          <w:sz w:val="24"/>
          <w:szCs w:val="24"/>
        </w:rPr>
        <w:t xml:space="preserve">SPR model can be used in </w:t>
      </w:r>
      <w:r w:rsidR="00CB4583">
        <w:rPr>
          <w:rFonts w:ascii="Times New Roman" w:hAnsi="Times New Roman" w:cs="Times New Roman"/>
          <w:sz w:val="24"/>
          <w:szCs w:val="24"/>
        </w:rPr>
        <w:t>cases</w:t>
      </w:r>
      <w:r w:rsidR="00165A4C" w:rsidRPr="00DB3E3E">
        <w:rPr>
          <w:rFonts w:ascii="Times New Roman" w:hAnsi="Times New Roman" w:cs="Times New Roman"/>
          <w:sz w:val="24"/>
          <w:szCs w:val="24"/>
        </w:rPr>
        <w:t xml:space="preserve"> </w:t>
      </w:r>
      <w:r w:rsidR="00CB4583">
        <w:rPr>
          <w:rFonts w:ascii="Times New Roman" w:hAnsi="Times New Roman" w:cs="Times New Roman"/>
          <w:sz w:val="24"/>
          <w:szCs w:val="24"/>
        </w:rPr>
        <w:t>where</w:t>
      </w:r>
      <w:r w:rsidR="00CB4583" w:rsidRPr="00DB3E3E">
        <w:rPr>
          <w:rFonts w:ascii="Times New Roman" w:hAnsi="Times New Roman" w:cs="Times New Roman"/>
          <w:sz w:val="24"/>
          <w:szCs w:val="24"/>
        </w:rPr>
        <w:t xml:space="preserve"> </w:t>
      </w:r>
      <w:r w:rsidRPr="00DB3E3E">
        <w:rPr>
          <w:rFonts w:ascii="Times New Roman" w:hAnsi="Times New Roman" w:cs="Times New Roman"/>
          <w:sz w:val="24"/>
          <w:szCs w:val="24"/>
        </w:rPr>
        <w:t>stock-recruitment (S-R) relationships are not available</w:t>
      </w:r>
      <w:r w:rsidR="00D02344">
        <w:rPr>
          <w:rFonts w:ascii="Times New Roman" w:hAnsi="Times New Roman" w:cs="Times New Roman"/>
          <w:sz w:val="24"/>
          <w:szCs w:val="24"/>
        </w:rPr>
        <w:t xml:space="preserve">, </w:t>
      </w:r>
      <w:r w:rsidR="00CB4583">
        <w:rPr>
          <w:rFonts w:ascii="Times New Roman" w:hAnsi="Times New Roman" w:cs="Times New Roman"/>
          <w:sz w:val="24"/>
          <w:szCs w:val="24"/>
        </w:rPr>
        <w:t>a</w:t>
      </w:r>
      <w:r w:rsidR="00D02344">
        <w:rPr>
          <w:rFonts w:ascii="Times New Roman" w:hAnsi="Times New Roman" w:cs="Times New Roman"/>
          <w:sz w:val="24"/>
          <w:szCs w:val="24"/>
        </w:rPr>
        <w:t xml:space="preserve"> common </w:t>
      </w:r>
      <w:r w:rsidR="00CB4583">
        <w:rPr>
          <w:rFonts w:ascii="Times New Roman" w:hAnsi="Times New Roman" w:cs="Times New Roman"/>
          <w:sz w:val="24"/>
          <w:szCs w:val="24"/>
        </w:rPr>
        <w:t xml:space="preserve">occurrence </w:t>
      </w:r>
      <w:r w:rsidR="00D02344">
        <w:rPr>
          <w:rFonts w:ascii="Times New Roman" w:hAnsi="Times New Roman" w:cs="Times New Roman"/>
          <w:sz w:val="24"/>
          <w:szCs w:val="24"/>
        </w:rPr>
        <w:t>for</w:t>
      </w:r>
      <w:r w:rsidR="000A7FC3">
        <w:rPr>
          <w:rFonts w:ascii="Times New Roman" w:hAnsi="Times New Roman" w:cs="Times New Roman"/>
          <w:sz w:val="24"/>
          <w:szCs w:val="24"/>
        </w:rPr>
        <w:t xml:space="preserve"> m</w:t>
      </w:r>
      <w:r w:rsidR="00CB4583">
        <w:rPr>
          <w:rFonts w:ascii="Times New Roman" w:hAnsi="Times New Roman" w:cs="Times New Roman"/>
          <w:sz w:val="24"/>
          <w:szCs w:val="24"/>
        </w:rPr>
        <w:t>any</w:t>
      </w:r>
      <w:r w:rsidR="000A7FC3">
        <w:rPr>
          <w:rFonts w:ascii="Times New Roman" w:hAnsi="Times New Roman" w:cs="Times New Roman"/>
          <w:sz w:val="24"/>
          <w:szCs w:val="24"/>
        </w:rPr>
        <w:t xml:space="preserve"> marine species</w:t>
      </w:r>
      <w:r w:rsidR="00165A4C" w:rsidRPr="00DB3E3E">
        <w:rPr>
          <w:rFonts w:ascii="Times New Roman" w:hAnsi="Times New Roman" w:cs="Times New Roman"/>
          <w:sz w:val="24"/>
          <w:szCs w:val="24"/>
        </w:rPr>
        <w:t xml:space="preserve">. For example, S-R relationships for </w:t>
      </w:r>
      <w:r w:rsidR="000A7FC3">
        <w:rPr>
          <w:rFonts w:ascii="Times New Roman" w:hAnsi="Times New Roman" w:cs="Times New Roman"/>
          <w:sz w:val="24"/>
          <w:szCs w:val="24"/>
        </w:rPr>
        <w:t>many marine specie</w:t>
      </w:r>
      <w:r w:rsidR="00D46A2C">
        <w:rPr>
          <w:rFonts w:ascii="Times New Roman" w:hAnsi="Times New Roman" w:cs="Times New Roman"/>
          <w:sz w:val="24"/>
          <w:szCs w:val="24"/>
        </w:rPr>
        <w:t xml:space="preserve">s including PWS and northern GOA </w:t>
      </w:r>
      <w:r w:rsidR="00FE3354">
        <w:rPr>
          <w:rFonts w:ascii="Times New Roman" w:hAnsi="Times New Roman" w:cs="Times New Roman"/>
          <w:sz w:val="24"/>
          <w:szCs w:val="24"/>
        </w:rPr>
        <w:t>Y</w:t>
      </w:r>
      <w:r w:rsidRPr="00DB3E3E">
        <w:rPr>
          <w:rFonts w:ascii="Times New Roman" w:hAnsi="Times New Roman" w:cs="Times New Roman"/>
          <w:sz w:val="24"/>
          <w:szCs w:val="24"/>
        </w:rPr>
        <w:t>elloweye</w:t>
      </w:r>
      <w:r w:rsidR="00FE3354">
        <w:rPr>
          <w:rFonts w:ascii="Times New Roman" w:hAnsi="Times New Roman" w:cs="Times New Roman"/>
          <w:sz w:val="24"/>
          <w:szCs w:val="24"/>
        </w:rPr>
        <w:t xml:space="preserve"> Rockfish</w:t>
      </w:r>
      <w:r w:rsidR="00165A4C" w:rsidRPr="00DB3E3E">
        <w:rPr>
          <w:rFonts w:ascii="Times New Roman" w:hAnsi="Times New Roman" w:cs="Times New Roman"/>
          <w:sz w:val="24"/>
          <w:szCs w:val="24"/>
        </w:rPr>
        <w:t xml:space="preserve"> do not exist because biomass estimates are incomplete (Rumble et al. 2017) and quantifying rockfish recruitment has proven to be difficult</w:t>
      </w:r>
      <w:r w:rsidR="00593FA7">
        <w:rPr>
          <w:rFonts w:ascii="Times New Roman" w:hAnsi="Times New Roman" w:cs="Times New Roman"/>
          <w:sz w:val="24"/>
          <w:szCs w:val="24"/>
        </w:rPr>
        <w:t xml:space="preserve">. </w:t>
      </w:r>
    </w:p>
    <w:p w14:paraId="05430E5E" w14:textId="6D0E2FF6" w:rsidR="00DB3E3E" w:rsidRDefault="00D46A2C" w:rsidP="006C3B2E">
      <w:pPr>
        <w:pStyle w:val="NoSpacing"/>
        <w:ind w:firstLine="720"/>
        <w:rPr>
          <w:rFonts w:ascii="Times New Roman" w:hAnsi="Times New Roman" w:cs="Times New Roman"/>
          <w:sz w:val="24"/>
          <w:szCs w:val="24"/>
        </w:rPr>
      </w:pPr>
      <w:r>
        <w:rPr>
          <w:rFonts w:ascii="Times New Roman" w:hAnsi="Times New Roman" w:cs="Times New Roman"/>
          <w:sz w:val="24"/>
          <w:szCs w:val="24"/>
        </w:rPr>
        <w:t xml:space="preserve">The </w:t>
      </w:r>
      <w:r w:rsidR="00593FA7">
        <w:rPr>
          <w:rFonts w:ascii="Times New Roman" w:hAnsi="Times New Roman" w:cs="Times New Roman"/>
          <w:sz w:val="24"/>
          <w:szCs w:val="24"/>
        </w:rPr>
        <w:t>SPR</w:t>
      </w:r>
      <w:r w:rsidR="005062D7" w:rsidRPr="00DB3E3E">
        <w:rPr>
          <w:rFonts w:ascii="Times New Roman" w:hAnsi="Times New Roman" w:cs="Times New Roman"/>
          <w:sz w:val="24"/>
          <w:szCs w:val="24"/>
        </w:rPr>
        <w:t xml:space="preserve"> is an aged-based model that sums the reproductive output of a recruit over the course of its lifetime, </w:t>
      </w:r>
      <w:r w:rsidR="00CB4583">
        <w:rPr>
          <w:rFonts w:ascii="Times New Roman" w:hAnsi="Times New Roman" w:cs="Times New Roman"/>
          <w:sz w:val="24"/>
          <w:szCs w:val="24"/>
        </w:rPr>
        <w:t>thus</w:t>
      </w:r>
      <w:r w:rsidR="005062D7" w:rsidRPr="00DB3E3E">
        <w:rPr>
          <w:rFonts w:ascii="Times New Roman" w:hAnsi="Times New Roman" w:cs="Times New Roman"/>
          <w:sz w:val="24"/>
          <w:szCs w:val="24"/>
        </w:rPr>
        <w:t xml:space="preserve"> the model requires function</w:t>
      </w:r>
      <w:r w:rsidR="00CB4583">
        <w:rPr>
          <w:rFonts w:ascii="Times New Roman" w:hAnsi="Times New Roman" w:cs="Times New Roman"/>
          <w:sz w:val="24"/>
          <w:szCs w:val="24"/>
        </w:rPr>
        <w:t>s that describe</w:t>
      </w:r>
      <w:r w:rsidR="005062D7" w:rsidRPr="00DB3E3E">
        <w:rPr>
          <w:rFonts w:ascii="Times New Roman" w:hAnsi="Times New Roman" w:cs="Times New Roman"/>
          <w:sz w:val="24"/>
          <w:szCs w:val="24"/>
        </w:rPr>
        <w:t xml:space="preserve"> age-at-maturity, and weight-at-age or fecundity-at-age</w:t>
      </w:r>
      <w:r w:rsidR="00CB4583">
        <w:rPr>
          <w:rFonts w:ascii="Times New Roman" w:hAnsi="Times New Roman" w:cs="Times New Roman"/>
          <w:sz w:val="24"/>
          <w:szCs w:val="24"/>
        </w:rPr>
        <w:t>,</w:t>
      </w:r>
      <w:r w:rsidR="005062D7" w:rsidRPr="00DB3E3E">
        <w:rPr>
          <w:rFonts w:ascii="Times New Roman" w:hAnsi="Times New Roman" w:cs="Times New Roman"/>
          <w:sz w:val="24"/>
          <w:szCs w:val="24"/>
        </w:rPr>
        <w:t xml:space="preserve"> for </w:t>
      </w:r>
      <w:r w:rsidR="00D02344">
        <w:rPr>
          <w:rFonts w:ascii="Times New Roman" w:hAnsi="Times New Roman" w:cs="Times New Roman"/>
          <w:sz w:val="24"/>
          <w:szCs w:val="24"/>
        </w:rPr>
        <w:t xml:space="preserve">which </w:t>
      </w:r>
      <w:r w:rsidR="00593FA7">
        <w:rPr>
          <w:rFonts w:ascii="Times New Roman" w:hAnsi="Times New Roman" w:cs="Times New Roman"/>
          <w:sz w:val="24"/>
          <w:szCs w:val="24"/>
        </w:rPr>
        <w:t xml:space="preserve">to integrate for </w:t>
      </w:r>
      <w:r w:rsidR="005062D7" w:rsidRPr="00DB3E3E">
        <w:rPr>
          <w:rFonts w:ascii="Times New Roman" w:hAnsi="Times New Roman" w:cs="Times New Roman"/>
          <w:sz w:val="24"/>
          <w:szCs w:val="24"/>
        </w:rPr>
        <w:t>SSBR or TEPR</w:t>
      </w:r>
      <w:r w:rsidR="00593FA7">
        <w:rPr>
          <w:rFonts w:ascii="Times New Roman" w:hAnsi="Times New Roman" w:cs="Times New Roman"/>
          <w:sz w:val="24"/>
          <w:szCs w:val="24"/>
        </w:rPr>
        <w:t>,</w:t>
      </w:r>
      <w:r w:rsidR="005062D7" w:rsidRPr="00DB3E3E">
        <w:rPr>
          <w:rFonts w:ascii="Times New Roman" w:hAnsi="Times New Roman" w:cs="Times New Roman"/>
          <w:sz w:val="24"/>
          <w:szCs w:val="24"/>
        </w:rPr>
        <w:t xml:space="preserve"> re</w:t>
      </w:r>
      <w:r w:rsidR="00593FA7">
        <w:rPr>
          <w:rFonts w:ascii="Times New Roman" w:hAnsi="Times New Roman" w:cs="Times New Roman"/>
          <w:sz w:val="24"/>
          <w:szCs w:val="24"/>
        </w:rPr>
        <w:t xml:space="preserve">spectively. </w:t>
      </w:r>
      <w:r w:rsidR="006C3B2E">
        <w:rPr>
          <w:rFonts w:ascii="Times New Roman" w:hAnsi="Times New Roman" w:cs="Times New Roman"/>
          <w:sz w:val="24"/>
          <w:szCs w:val="24"/>
        </w:rPr>
        <w:t xml:space="preserve">Skip-spawning may bias estimates of </w:t>
      </w:r>
      <w:r w:rsidR="005062D7" w:rsidRPr="00DB3E3E">
        <w:rPr>
          <w:rFonts w:ascii="Times New Roman" w:hAnsi="Times New Roman" w:cs="Times New Roman"/>
          <w:sz w:val="24"/>
          <w:szCs w:val="24"/>
        </w:rPr>
        <w:t xml:space="preserve">spawning </w:t>
      </w:r>
      <w:r w:rsidR="006C3B2E" w:rsidRPr="00DB3E3E">
        <w:rPr>
          <w:rFonts w:ascii="Times New Roman" w:hAnsi="Times New Roman" w:cs="Times New Roman"/>
          <w:sz w:val="24"/>
          <w:szCs w:val="24"/>
        </w:rPr>
        <w:t>potential</w:t>
      </w:r>
      <w:r w:rsidR="006C3B2E">
        <w:rPr>
          <w:rFonts w:ascii="Times New Roman" w:hAnsi="Times New Roman" w:cs="Times New Roman"/>
          <w:sz w:val="24"/>
          <w:szCs w:val="24"/>
        </w:rPr>
        <w:t xml:space="preserve"> </w:t>
      </w:r>
      <w:r w:rsidR="00593FA7">
        <w:rPr>
          <w:rFonts w:ascii="Times New Roman" w:hAnsi="Times New Roman" w:cs="Times New Roman"/>
          <w:sz w:val="24"/>
          <w:szCs w:val="24"/>
        </w:rPr>
        <w:t xml:space="preserve">depending on </w:t>
      </w:r>
      <w:r w:rsidR="00CB4583">
        <w:rPr>
          <w:rFonts w:ascii="Times New Roman" w:hAnsi="Times New Roman" w:cs="Times New Roman"/>
          <w:sz w:val="24"/>
          <w:szCs w:val="24"/>
        </w:rPr>
        <w:t xml:space="preserve">whether </w:t>
      </w:r>
      <w:r w:rsidR="006C3B2E">
        <w:rPr>
          <w:rFonts w:ascii="Times New Roman" w:hAnsi="Times New Roman" w:cs="Times New Roman"/>
          <w:sz w:val="24"/>
          <w:szCs w:val="24"/>
        </w:rPr>
        <w:t xml:space="preserve">age or size </w:t>
      </w:r>
      <w:r w:rsidR="00593FA7">
        <w:rPr>
          <w:rFonts w:ascii="Times New Roman" w:hAnsi="Times New Roman" w:cs="Times New Roman"/>
          <w:sz w:val="24"/>
          <w:szCs w:val="24"/>
        </w:rPr>
        <w:t>effect</w:t>
      </w:r>
      <w:r w:rsidR="00CB4583">
        <w:rPr>
          <w:rFonts w:ascii="Times New Roman" w:hAnsi="Times New Roman" w:cs="Times New Roman"/>
          <w:sz w:val="24"/>
          <w:szCs w:val="24"/>
        </w:rPr>
        <w:t>s</w:t>
      </w:r>
      <w:r w:rsidR="00593FA7">
        <w:rPr>
          <w:rFonts w:ascii="Times New Roman" w:hAnsi="Times New Roman" w:cs="Times New Roman"/>
          <w:sz w:val="24"/>
          <w:szCs w:val="24"/>
        </w:rPr>
        <w:t xml:space="preserve"> on skip-spawning rate</w:t>
      </w:r>
      <w:r w:rsidR="00CB4583">
        <w:rPr>
          <w:rFonts w:ascii="Times New Roman" w:hAnsi="Times New Roman" w:cs="Times New Roman"/>
          <w:sz w:val="24"/>
          <w:szCs w:val="24"/>
        </w:rPr>
        <w:t>s occur</w:t>
      </w:r>
      <w:r w:rsidR="00257988">
        <w:rPr>
          <w:rFonts w:ascii="Times New Roman" w:hAnsi="Times New Roman" w:cs="Times New Roman"/>
          <w:sz w:val="24"/>
          <w:szCs w:val="24"/>
        </w:rPr>
        <w:t xml:space="preserve"> </w:t>
      </w:r>
      <w:r w:rsidR="00593FA7">
        <w:rPr>
          <w:rFonts w:ascii="Times New Roman" w:hAnsi="Times New Roman" w:cs="Times New Roman"/>
          <w:sz w:val="24"/>
          <w:szCs w:val="24"/>
        </w:rPr>
        <w:t>(Conrath 2017)</w:t>
      </w:r>
      <w:r w:rsidR="005062D7" w:rsidRPr="00DB3E3E">
        <w:rPr>
          <w:rFonts w:ascii="Times New Roman" w:hAnsi="Times New Roman" w:cs="Times New Roman"/>
          <w:sz w:val="24"/>
          <w:szCs w:val="24"/>
        </w:rPr>
        <w:t>.</w:t>
      </w:r>
      <w:r w:rsidR="00D02344">
        <w:rPr>
          <w:rFonts w:ascii="Times New Roman" w:hAnsi="Times New Roman" w:cs="Times New Roman"/>
          <w:sz w:val="24"/>
          <w:szCs w:val="24"/>
        </w:rPr>
        <w:t xml:space="preserve"> </w:t>
      </w:r>
      <w:r w:rsidR="00CB4583">
        <w:rPr>
          <w:rFonts w:ascii="Times New Roman" w:hAnsi="Times New Roman" w:cs="Times New Roman"/>
          <w:sz w:val="24"/>
          <w:szCs w:val="24"/>
        </w:rPr>
        <w:t xml:space="preserve">I </w:t>
      </w:r>
      <w:r w:rsidR="00D02344">
        <w:rPr>
          <w:rFonts w:ascii="Times New Roman" w:hAnsi="Times New Roman" w:cs="Times New Roman"/>
          <w:sz w:val="24"/>
          <w:szCs w:val="24"/>
        </w:rPr>
        <w:t>will identify the impact of skip-spawning on SPR through a sensitivity analysis</w:t>
      </w:r>
      <w:r w:rsidR="006C3B2E">
        <w:rPr>
          <w:rFonts w:ascii="Times New Roman" w:hAnsi="Times New Roman" w:cs="Times New Roman"/>
          <w:sz w:val="24"/>
          <w:szCs w:val="24"/>
        </w:rPr>
        <w:t xml:space="preserve"> by applying different trends of skip-spawning with size or age</w:t>
      </w:r>
      <w:r w:rsidR="00D02344">
        <w:rPr>
          <w:rFonts w:ascii="Times New Roman" w:hAnsi="Times New Roman" w:cs="Times New Roman"/>
          <w:sz w:val="24"/>
          <w:szCs w:val="24"/>
        </w:rPr>
        <w:t>.</w:t>
      </w:r>
      <w:r w:rsidR="005062D7" w:rsidRPr="00DB3E3E">
        <w:rPr>
          <w:rFonts w:ascii="Times New Roman" w:hAnsi="Times New Roman" w:cs="Times New Roman"/>
          <w:sz w:val="24"/>
          <w:szCs w:val="24"/>
        </w:rPr>
        <w:t xml:space="preserve"> Natural mortality is another important input into the SPR model, which can be approximated a number</w:t>
      </w:r>
      <w:r w:rsidR="00042A9A">
        <w:rPr>
          <w:rFonts w:ascii="Times New Roman" w:hAnsi="Times New Roman" w:cs="Times New Roman"/>
          <w:sz w:val="24"/>
          <w:szCs w:val="24"/>
        </w:rPr>
        <w:t xml:space="preserve"> of ways</w:t>
      </w:r>
      <w:r w:rsidR="00CB4583">
        <w:rPr>
          <w:rFonts w:ascii="Times New Roman" w:hAnsi="Times New Roman" w:cs="Times New Roman"/>
          <w:sz w:val="24"/>
          <w:szCs w:val="24"/>
        </w:rPr>
        <w:t xml:space="preserve"> including </w:t>
      </w:r>
      <w:r w:rsidR="00CE0C9A">
        <w:rPr>
          <w:rFonts w:ascii="Times New Roman" w:hAnsi="Times New Roman" w:cs="Times New Roman"/>
          <w:sz w:val="24"/>
          <w:szCs w:val="24"/>
        </w:rPr>
        <w:t xml:space="preserve">analysis of </w:t>
      </w:r>
      <w:r w:rsidR="00CB4583">
        <w:rPr>
          <w:rFonts w:ascii="Times New Roman" w:hAnsi="Times New Roman" w:cs="Times New Roman"/>
          <w:sz w:val="24"/>
          <w:szCs w:val="24"/>
        </w:rPr>
        <w:t>catch-curves</w:t>
      </w:r>
      <w:r w:rsidR="00CE0C9A">
        <w:rPr>
          <w:rFonts w:ascii="Times New Roman" w:hAnsi="Times New Roman" w:cs="Times New Roman"/>
          <w:sz w:val="24"/>
          <w:szCs w:val="24"/>
        </w:rPr>
        <w:t xml:space="preserve"> and maximum age </w:t>
      </w:r>
      <w:r w:rsidR="00042A9A">
        <w:rPr>
          <w:rFonts w:ascii="Times New Roman" w:hAnsi="Times New Roman" w:cs="Times New Roman"/>
          <w:sz w:val="24"/>
          <w:szCs w:val="24"/>
        </w:rPr>
        <w:t>(</w:t>
      </w:r>
      <w:r w:rsidR="00CE0C9A">
        <w:rPr>
          <w:rFonts w:ascii="Times New Roman" w:hAnsi="Times New Roman" w:cs="Times New Roman"/>
          <w:sz w:val="24"/>
          <w:szCs w:val="24"/>
        </w:rPr>
        <w:t xml:space="preserve">Hoenig 1983; </w:t>
      </w:r>
      <w:r w:rsidR="00042A9A">
        <w:rPr>
          <w:rFonts w:ascii="Times New Roman" w:hAnsi="Times New Roman" w:cs="Times New Roman"/>
          <w:sz w:val="24"/>
          <w:szCs w:val="24"/>
        </w:rPr>
        <w:t>Brodziak et al. 2011; Kenchington 201</w:t>
      </w:r>
      <w:r w:rsidR="00CE0C9A">
        <w:rPr>
          <w:rFonts w:ascii="Times New Roman" w:hAnsi="Times New Roman" w:cs="Times New Roman"/>
          <w:sz w:val="24"/>
          <w:szCs w:val="24"/>
        </w:rPr>
        <w:t>3</w:t>
      </w:r>
      <w:r w:rsidR="00042A9A">
        <w:rPr>
          <w:rFonts w:ascii="Times New Roman" w:hAnsi="Times New Roman" w:cs="Times New Roman"/>
          <w:sz w:val="24"/>
          <w:szCs w:val="24"/>
        </w:rPr>
        <w:t>;</w:t>
      </w:r>
      <w:r w:rsidR="005062D7" w:rsidRPr="00DB3E3E">
        <w:rPr>
          <w:rFonts w:ascii="Times New Roman" w:hAnsi="Times New Roman" w:cs="Times New Roman"/>
          <w:sz w:val="24"/>
          <w:szCs w:val="24"/>
        </w:rPr>
        <w:t xml:space="preserve"> Hoenig 201</w:t>
      </w:r>
      <w:r w:rsidR="002F0A59">
        <w:rPr>
          <w:rFonts w:ascii="Times New Roman" w:hAnsi="Times New Roman" w:cs="Times New Roman"/>
          <w:sz w:val="24"/>
          <w:szCs w:val="24"/>
        </w:rPr>
        <w:t xml:space="preserve">7). </w:t>
      </w:r>
      <w:r w:rsidR="00CB4583">
        <w:rPr>
          <w:rFonts w:ascii="Times New Roman" w:hAnsi="Times New Roman" w:cs="Times New Roman"/>
          <w:sz w:val="24"/>
          <w:szCs w:val="24"/>
        </w:rPr>
        <w:t>However, t</w:t>
      </w:r>
      <w:r w:rsidR="00D02344">
        <w:rPr>
          <w:rFonts w:ascii="Times New Roman" w:hAnsi="Times New Roman" w:cs="Times New Roman"/>
          <w:sz w:val="24"/>
          <w:szCs w:val="24"/>
        </w:rPr>
        <w:t xml:space="preserve">here is </w:t>
      </w:r>
      <w:r w:rsidR="00CB4583">
        <w:rPr>
          <w:rFonts w:ascii="Times New Roman" w:hAnsi="Times New Roman" w:cs="Times New Roman"/>
          <w:sz w:val="24"/>
          <w:szCs w:val="24"/>
        </w:rPr>
        <w:t xml:space="preserve">much </w:t>
      </w:r>
      <w:r w:rsidR="00D02344">
        <w:rPr>
          <w:rFonts w:ascii="Times New Roman" w:hAnsi="Times New Roman" w:cs="Times New Roman"/>
          <w:sz w:val="24"/>
          <w:szCs w:val="24"/>
        </w:rPr>
        <w:t xml:space="preserve">uncertainty </w:t>
      </w:r>
      <w:r w:rsidR="00CB4583">
        <w:rPr>
          <w:rFonts w:ascii="Times New Roman" w:hAnsi="Times New Roman" w:cs="Times New Roman"/>
          <w:sz w:val="24"/>
          <w:szCs w:val="24"/>
        </w:rPr>
        <w:t xml:space="preserve">surrounding </w:t>
      </w:r>
      <w:r w:rsidR="00D02344">
        <w:rPr>
          <w:rFonts w:ascii="Times New Roman" w:hAnsi="Times New Roman" w:cs="Times New Roman"/>
          <w:sz w:val="24"/>
          <w:szCs w:val="24"/>
        </w:rPr>
        <w:t xml:space="preserve">estimates of natural mortality due to the impact of size-selectivity </w:t>
      </w:r>
      <w:r w:rsidR="00CB4583">
        <w:rPr>
          <w:rFonts w:ascii="Times New Roman" w:hAnsi="Times New Roman" w:cs="Times New Roman"/>
          <w:sz w:val="24"/>
          <w:szCs w:val="24"/>
        </w:rPr>
        <w:t xml:space="preserve">using the </w:t>
      </w:r>
      <w:r w:rsidR="00D02344">
        <w:rPr>
          <w:rFonts w:ascii="Times New Roman" w:hAnsi="Times New Roman" w:cs="Times New Roman"/>
          <w:sz w:val="24"/>
          <w:szCs w:val="24"/>
        </w:rPr>
        <w:t>catch-curve</w:t>
      </w:r>
      <w:r w:rsidR="00CB4583">
        <w:rPr>
          <w:rFonts w:ascii="Times New Roman" w:hAnsi="Times New Roman" w:cs="Times New Roman"/>
          <w:sz w:val="24"/>
          <w:szCs w:val="24"/>
        </w:rPr>
        <w:t xml:space="preserve"> method</w:t>
      </w:r>
      <w:r w:rsidR="00D02344">
        <w:rPr>
          <w:rFonts w:ascii="Times New Roman" w:hAnsi="Times New Roman" w:cs="Times New Roman"/>
          <w:sz w:val="24"/>
          <w:szCs w:val="24"/>
        </w:rPr>
        <w:t xml:space="preserve">; </w:t>
      </w:r>
      <w:r w:rsidR="00CB4583">
        <w:rPr>
          <w:rFonts w:ascii="Times New Roman" w:hAnsi="Times New Roman" w:cs="Times New Roman"/>
          <w:sz w:val="24"/>
          <w:szCs w:val="24"/>
        </w:rPr>
        <w:t xml:space="preserve">I </w:t>
      </w:r>
      <w:r w:rsidR="00D02344">
        <w:rPr>
          <w:rFonts w:ascii="Times New Roman" w:hAnsi="Times New Roman" w:cs="Times New Roman"/>
          <w:sz w:val="24"/>
          <w:szCs w:val="24"/>
        </w:rPr>
        <w:t>will incorporate this uncertain</w:t>
      </w:r>
      <w:r w:rsidR="00CB4583">
        <w:rPr>
          <w:rFonts w:ascii="Times New Roman" w:hAnsi="Times New Roman" w:cs="Times New Roman"/>
          <w:sz w:val="24"/>
          <w:szCs w:val="24"/>
        </w:rPr>
        <w:t>ty</w:t>
      </w:r>
      <w:r w:rsidR="00D02344">
        <w:rPr>
          <w:rFonts w:ascii="Times New Roman" w:hAnsi="Times New Roman" w:cs="Times New Roman"/>
          <w:sz w:val="24"/>
          <w:szCs w:val="24"/>
        </w:rPr>
        <w:t xml:space="preserve"> into the SPR sensitivity analysis. </w:t>
      </w:r>
      <w:r w:rsidR="002F0A59">
        <w:rPr>
          <w:rFonts w:ascii="Times New Roman" w:hAnsi="Times New Roman" w:cs="Times New Roman"/>
          <w:sz w:val="24"/>
          <w:szCs w:val="24"/>
        </w:rPr>
        <w:t xml:space="preserve">This leaves </w:t>
      </w:r>
      <w:r w:rsidR="00D02344">
        <w:rPr>
          <w:rFonts w:ascii="Times New Roman" w:hAnsi="Times New Roman" w:cs="Times New Roman"/>
          <w:sz w:val="24"/>
          <w:szCs w:val="24"/>
        </w:rPr>
        <w:t>a target %</w:t>
      </w:r>
      <w:r w:rsidR="002F0A59">
        <w:rPr>
          <w:rFonts w:ascii="Times New Roman" w:hAnsi="Times New Roman" w:cs="Times New Roman"/>
          <w:sz w:val="24"/>
          <w:szCs w:val="24"/>
        </w:rPr>
        <w:t xml:space="preserve">SPR and fishing </w:t>
      </w:r>
      <w:r w:rsidR="005062D7" w:rsidRPr="00DB3E3E">
        <w:rPr>
          <w:rFonts w:ascii="Times New Roman" w:hAnsi="Times New Roman" w:cs="Times New Roman"/>
          <w:sz w:val="24"/>
          <w:szCs w:val="24"/>
        </w:rPr>
        <w:t>mortality coupled with gear</w:t>
      </w:r>
      <w:r w:rsidR="00D02344">
        <w:rPr>
          <w:rFonts w:ascii="Times New Roman" w:hAnsi="Times New Roman" w:cs="Times New Roman"/>
          <w:sz w:val="24"/>
          <w:szCs w:val="24"/>
        </w:rPr>
        <w:t>-selectivity as the final inputs or outputs of</w:t>
      </w:r>
      <w:r w:rsidR="005062D7" w:rsidRPr="00DB3E3E">
        <w:rPr>
          <w:rFonts w:ascii="Times New Roman" w:hAnsi="Times New Roman" w:cs="Times New Roman"/>
          <w:sz w:val="24"/>
          <w:szCs w:val="24"/>
        </w:rPr>
        <w:t xml:space="preserve"> the model. If removals</w:t>
      </w:r>
      <w:r w:rsidR="006C3B2E">
        <w:rPr>
          <w:rFonts w:ascii="Times New Roman" w:hAnsi="Times New Roman" w:cs="Times New Roman"/>
          <w:sz w:val="24"/>
          <w:szCs w:val="24"/>
        </w:rPr>
        <w:t xml:space="preserve"> (e.g.-harvest)</w:t>
      </w:r>
      <w:r w:rsidR="005062D7" w:rsidRPr="00DB3E3E">
        <w:rPr>
          <w:rFonts w:ascii="Times New Roman" w:hAnsi="Times New Roman" w:cs="Times New Roman"/>
          <w:sz w:val="24"/>
          <w:szCs w:val="24"/>
        </w:rPr>
        <w:t xml:space="preserve"> and biomass are known, SPR can be calculated to determine where the stock exploitation is in reference to a target %SPR, and whether fishing intensity needs to be </w:t>
      </w:r>
      <w:r w:rsidR="006C3B2E">
        <w:rPr>
          <w:rFonts w:ascii="Times New Roman" w:hAnsi="Times New Roman" w:cs="Times New Roman"/>
          <w:sz w:val="24"/>
          <w:szCs w:val="24"/>
        </w:rPr>
        <w:t>altered</w:t>
      </w:r>
      <w:r w:rsidR="00593FA7">
        <w:rPr>
          <w:rFonts w:ascii="Times New Roman" w:hAnsi="Times New Roman" w:cs="Times New Roman"/>
          <w:sz w:val="24"/>
          <w:szCs w:val="24"/>
        </w:rPr>
        <w:t xml:space="preserve"> to achieve said target %SPR</w:t>
      </w:r>
      <w:r w:rsidR="00D02344">
        <w:rPr>
          <w:rFonts w:ascii="Times New Roman" w:hAnsi="Times New Roman" w:cs="Times New Roman"/>
          <w:sz w:val="24"/>
          <w:szCs w:val="24"/>
        </w:rPr>
        <w:t>. On the other hand, w</w:t>
      </w:r>
      <w:r w:rsidR="005062D7" w:rsidRPr="00DB3E3E">
        <w:rPr>
          <w:rFonts w:ascii="Times New Roman" w:hAnsi="Times New Roman" w:cs="Times New Roman"/>
          <w:sz w:val="24"/>
          <w:szCs w:val="24"/>
        </w:rPr>
        <w:t xml:space="preserve">hen a target %SPR is applied to the model, the fishing mortality (F) that achieves the target </w:t>
      </w:r>
      <w:r w:rsidR="006C3B2E">
        <w:rPr>
          <w:rFonts w:ascii="Times New Roman" w:hAnsi="Times New Roman" w:cs="Times New Roman"/>
          <w:sz w:val="24"/>
          <w:szCs w:val="24"/>
        </w:rPr>
        <w:t>%</w:t>
      </w:r>
      <w:r w:rsidR="005062D7" w:rsidRPr="00DB3E3E">
        <w:rPr>
          <w:rFonts w:ascii="Times New Roman" w:hAnsi="Times New Roman" w:cs="Times New Roman"/>
          <w:sz w:val="24"/>
          <w:szCs w:val="24"/>
        </w:rPr>
        <w:t>SPR</w:t>
      </w:r>
      <w:r w:rsidR="00CB4583">
        <w:rPr>
          <w:rFonts w:ascii="Times New Roman" w:hAnsi="Times New Roman" w:cs="Times New Roman"/>
          <w:sz w:val="24"/>
          <w:szCs w:val="24"/>
        </w:rPr>
        <w:t xml:space="preserve"> can be solved for</w:t>
      </w:r>
      <w:r w:rsidR="005062D7" w:rsidRPr="00DB3E3E">
        <w:rPr>
          <w:rFonts w:ascii="Times New Roman" w:hAnsi="Times New Roman" w:cs="Times New Roman"/>
          <w:sz w:val="24"/>
          <w:szCs w:val="24"/>
        </w:rPr>
        <w:t>; this fishing mortality is known as F</w:t>
      </w:r>
      <w:r w:rsidR="005062D7" w:rsidRPr="00CE240F">
        <w:rPr>
          <w:rFonts w:ascii="Times New Roman" w:hAnsi="Times New Roman" w:cs="Times New Roman"/>
          <w:sz w:val="24"/>
          <w:szCs w:val="24"/>
          <w:vertAlign w:val="subscript"/>
        </w:rPr>
        <w:t>Target%SPR</w:t>
      </w:r>
      <w:r w:rsidR="005062D7" w:rsidRPr="00DB3E3E">
        <w:rPr>
          <w:rFonts w:ascii="Times New Roman" w:hAnsi="Times New Roman" w:cs="Times New Roman"/>
          <w:sz w:val="24"/>
          <w:szCs w:val="24"/>
        </w:rPr>
        <w:t xml:space="preserve">. </w:t>
      </w:r>
      <w:r w:rsidR="006C3B2E">
        <w:rPr>
          <w:rFonts w:ascii="Times New Roman" w:hAnsi="Times New Roman" w:cs="Times New Roman"/>
          <w:sz w:val="24"/>
          <w:szCs w:val="24"/>
        </w:rPr>
        <w:t>An</w:t>
      </w:r>
      <w:r w:rsidR="006C3B2E" w:rsidRPr="00DB3E3E">
        <w:rPr>
          <w:rFonts w:ascii="Times New Roman" w:hAnsi="Times New Roman" w:cs="Times New Roman"/>
          <w:sz w:val="24"/>
          <w:szCs w:val="24"/>
        </w:rPr>
        <w:t xml:space="preserve"> SPR analysis in this manner can lead to insight into appropria</w:t>
      </w:r>
      <w:r w:rsidR="006C3B2E">
        <w:rPr>
          <w:rFonts w:ascii="Times New Roman" w:hAnsi="Times New Roman" w:cs="Times New Roman"/>
          <w:sz w:val="24"/>
          <w:szCs w:val="24"/>
        </w:rPr>
        <w:t>te fishing mortality rates for Yelloweye R</w:t>
      </w:r>
      <w:r w:rsidR="006C3B2E" w:rsidRPr="00DB3E3E">
        <w:rPr>
          <w:rFonts w:ascii="Times New Roman" w:hAnsi="Times New Roman" w:cs="Times New Roman"/>
          <w:sz w:val="24"/>
          <w:szCs w:val="24"/>
        </w:rPr>
        <w:t>ockfish in PWS and the northern GOA, and to</w:t>
      </w:r>
      <w:r w:rsidR="006C3B2E">
        <w:rPr>
          <w:rFonts w:ascii="Times New Roman" w:hAnsi="Times New Roman" w:cs="Times New Roman"/>
          <w:sz w:val="24"/>
          <w:szCs w:val="24"/>
        </w:rPr>
        <w:t xml:space="preserve"> applied</w:t>
      </w:r>
      <w:r w:rsidR="006C3B2E" w:rsidRPr="00DB3E3E">
        <w:rPr>
          <w:rFonts w:ascii="Times New Roman" w:hAnsi="Times New Roman" w:cs="Times New Roman"/>
          <w:sz w:val="24"/>
          <w:szCs w:val="24"/>
        </w:rPr>
        <w:t xml:space="preserve"> harvest control rules.</w:t>
      </w:r>
      <w:r w:rsidR="006C3B2E">
        <w:rPr>
          <w:rFonts w:ascii="Times New Roman" w:hAnsi="Times New Roman" w:cs="Times New Roman"/>
          <w:sz w:val="24"/>
          <w:szCs w:val="24"/>
        </w:rPr>
        <w:t xml:space="preserve"> </w:t>
      </w:r>
      <w:r w:rsidR="005062D7" w:rsidRPr="00DB3E3E">
        <w:rPr>
          <w:rFonts w:ascii="Times New Roman" w:hAnsi="Times New Roman" w:cs="Times New Roman"/>
          <w:sz w:val="24"/>
          <w:szCs w:val="24"/>
        </w:rPr>
        <w:t xml:space="preserve">There have a been a wide range of proposed target </w:t>
      </w:r>
      <w:r w:rsidR="00593FA7">
        <w:rPr>
          <w:rFonts w:ascii="Times New Roman" w:hAnsi="Times New Roman" w:cs="Times New Roman"/>
          <w:sz w:val="24"/>
          <w:szCs w:val="24"/>
        </w:rPr>
        <w:t>%SPR that are derived from known</w:t>
      </w:r>
      <w:r w:rsidR="005062D7" w:rsidRPr="00DB3E3E">
        <w:rPr>
          <w:rFonts w:ascii="Times New Roman" w:hAnsi="Times New Roman" w:cs="Times New Roman"/>
          <w:sz w:val="24"/>
          <w:szCs w:val="24"/>
        </w:rPr>
        <w:t xml:space="preserve"> S-R relationships with </w:t>
      </w:r>
      <w:r w:rsidR="006C3B2E">
        <w:rPr>
          <w:rFonts w:ascii="Times New Roman" w:hAnsi="Times New Roman" w:cs="Times New Roman"/>
          <w:sz w:val="24"/>
          <w:szCs w:val="24"/>
        </w:rPr>
        <w:t>the intent</w:t>
      </w:r>
      <w:r w:rsidR="005062D7" w:rsidRPr="00DB3E3E">
        <w:rPr>
          <w:rFonts w:ascii="Times New Roman" w:hAnsi="Times New Roman" w:cs="Times New Roman"/>
          <w:sz w:val="24"/>
          <w:szCs w:val="24"/>
        </w:rPr>
        <w:t xml:space="preserve"> of achieving a reference point that represents a risk-averse proxy for maximum sust</w:t>
      </w:r>
      <w:r w:rsidR="00042A9A">
        <w:rPr>
          <w:rFonts w:ascii="Times New Roman" w:hAnsi="Times New Roman" w:cs="Times New Roman"/>
          <w:sz w:val="24"/>
          <w:szCs w:val="24"/>
        </w:rPr>
        <w:t>ainable yield (MSY) (Clark 1991; Goodyear 1993;</w:t>
      </w:r>
      <w:r w:rsidR="005062D7" w:rsidRPr="00DB3E3E">
        <w:rPr>
          <w:rFonts w:ascii="Times New Roman" w:hAnsi="Times New Roman" w:cs="Times New Roman"/>
          <w:sz w:val="24"/>
          <w:szCs w:val="24"/>
        </w:rPr>
        <w:t xml:space="preserve"> Dorn 2002). For long-lived, late maturing fish with low productivity</w:t>
      </w:r>
      <w:r w:rsidR="007D396A">
        <w:rPr>
          <w:rFonts w:ascii="Times New Roman" w:hAnsi="Times New Roman" w:cs="Times New Roman"/>
          <w:sz w:val="24"/>
          <w:szCs w:val="24"/>
        </w:rPr>
        <w:t>,</w:t>
      </w:r>
      <w:r w:rsidR="005062D7" w:rsidRPr="00DB3E3E">
        <w:rPr>
          <w:rFonts w:ascii="Times New Roman" w:hAnsi="Times New Roman" w:cs="Times New Roman"/>
          <w:sz w:val="24"/>
          <w:szCs w:val="24"/>
        </w:rPr>
        <w:t xml:space="preserve"> </w:t>
      </w:r>
      <w:r w:rsidR="00D02344">
        <w:rPr>
          <w:rFonts w:ascii="Times New Roman" w:hAnsi="Times New Roman" w:cs="Times New Roman"/>
          <w:sz w:val="24"/>
          <w:szCs w:val="24"/>
        </w:rPr>
        <w:t>similar to many rockfish species,</w:t>
      </w:r>
      <w:r w:rsidR="005062D7" w:rsidRPr="00DB3E3E">
        <w:rPr>
          <w:rFonts w:ascii="Times New Roman" w:hAnsi="Times New Roman" w:cs="Times New Roman"/>
          <w:sz w:val="24"/>
          <w:szCs w:val="24"/>
        </w:rPr>
        <w:t xml:space="preserve"> more conservative targets SPRs of 55-60% have been suggested (Dorn 2002).</w:t>
      </w:r>
      <w:r w:rsidR="00D02344">
        <w:rPr>
          <w:rFonts w:ascii="Times New Roman" w:hAnsi="Times New Roman" w:cs="Times New Roman"/>
          <w:sz w:val="24"/>
          <w:szCs w:val="24"/>
        </w:rPr>
        <w:t xml:space="preserve"> </w:t>
      </w:r>
    </w:p>
    <w:p w14:paraId="47FE588D" w14:textId="77777777" w:rsidR="002F0A59" w:rsidRDefault="002F0A59" w:rsidP="002F0A59">
      <w:pPr>
        <w:pStyle w:val="NoSpacing"/>
        <w:rPr>
          <w:rFonts w:ascii="Times New Roman" w:hAnsi="Times New Roman" w:cs="Times New Roman"/>
          <w:sz w:val="24"/>
          <w:szCs w:val="24"/>
        </w:rPr>
      </w:pPr>
    </w:p>
    <w:p w14:paraId="462D653D" w14:textId="0BC47AB9" w:rsidR="00C900BF" w:rsidRPr="00B24C8C" w:rsidRDefault="00C900BF" w:rsidP="00C900BF">
      <w:pPr>
        <w:spacing w:line="240" w:lineRule="auto"/>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w:t>
      </w:r>
      <w:r w:rsidRPr="00B24C8C">
        <w:rPr>
          <w:rFonts w:ascii="Times New Roman" w:eastAsia="Times New Roman" w:hAnsi="Times New Roman" w:cs="Times New Roman"/>
          <w:b/>
          <w:bCs/>
          <w:sz w:val="24"/>
          <w:szCs w:val="24"/>
          <w:u w:val="single"/>
        </w:rPr>
        <w:t>esearch Objectives</w:t>
      </w:r>
    </w:p>
    <w:p w14:paraId="5691A987" w14:textId="5BD4C7BA" w:rsidR="00C900BF" w:rsidRDefault="00C900BF" w:rsidP="002F0A59">
      <w:pPr>
        <w:pStyle w:val="NoSpacing"/>
        <w:ind w:firstLine="720"/>
        <w:rPr>
          <w:rFonts w:ascii="Times New Roman" w:eastAsia="Times New Roman" w:hAnsi="Times New Roman" w:cs="Times New Roman"/>
          <w:color w:val="000000" w:themeColor="text1"/>
          <w:sz w:val="24"/>
          <w:szCs w:val="24"/>
        </w:rPr>
      </w:pPr>
      <w:r w:rsidRPr="00B24C8C">
        <w:rPr>
          <w:rFonts w:ascii="Times New Roman" w:eastAsia="Times New Roman" w:hAnsi="Times New Roman" w:cs="Times New Roman"/>
          <w:color w:val="000000" w:themeColor="text1"/>
          <w:sz w:val="24"/>
          <w:szCs w:val="24"/>
        </w:rPr>
        <w:t xml:space="preserve">The overall objective of this study </w:t>
      </w:r>
      <w:r w:rsidR="001E42D6">
        <w:rPr>
          <w:rFonts w:ascii="Times New Roman" w:eastAsia="Times New Roman" w:hAnsi="Times New Roman" w:cs="Times New Roman"/>
          <w:color w:val="000000" w:themeColor="text1"/>
          <w:sz w:val="24"/>
          <w:szCs w:val="24"/>
        </w:rPr>
        <w:t xml:space="preserve">is </w:t>
      </w:r>
      <w:r w:rsidR="001E42D6" w:rsidRPr="001E42D6">
        <w:rPr>
          <w:rFonts w:ascii="Times New Roman" w:eastAsia="Times New Roman" w:hAnsi="Times New Roman" w:cs="Times New Roman"/>
          <w:color w:val="000000" w:themeColor="text1"/>
          <w:sz w:val="24"/>
          <w:szCs w:val="24"/>
        </w:rPr>
        <w:t>to generate estimates of important reproductive parameters</w:t>
      </w:r>
      <w:r w:rsidR="00FE3354">
        <w:rPr>
          <w:rFonts w:ascii="Times New Roman" w:eastAsia="Times New Roman" w:hAnsi="Times New Roman" w:cs="Times New Roman"/>
          <w:color w:val="000000" w:themeColor="text1"/>
          <w:sz w:val="24"/>
          <w:szCs w:val="24"/>
        </w:rPr>
        <w:t xml:space="preserve"> </w:t>
      </w:r>
      <w:r w:rsidR="007D396A">
        <w:rPr>
          <w:rFonts w:ascii="Times New Roman" w:eastAsia="Times New Roman" w:hAnsi="Times New Roman" w:cs="Times New Roman"/>
          <w:color w:val="000000" w:themeColor="text1"/>
          <w:sz w:val="24"/>
          <w:szCs w:val="24"/>
        </w:rPr>
        <w:t xml:space="preserve">and model the spawning potential </w:t>
      </w:r>
      <w:r w:rsidR="00FE3354">
        <w:rPr>
          <w:rFonts w:ascii="Times New Roman" w:eastAsia="Times New Roman" w:hAnsi="Times New Roman" w:cs="Times New Roman"/>
          <w:color w:val="000000" w:themeColor="text1"/>
          <w:sz w:val="24"/>
          <w:szCs w:val="24"/>
        </w:rPr>
        <w:t>for Y</w:t>
      </w:r>
      <w:r w:rsidR="001E42D6">
        <w:rPr>
          <w:rFonts w:ascii="Times New Roman" w:eastAsia="Times New Roman" w:hAnsi="Times New Roman" w:cs="Times New Roman"/>
          <w:color w:val="000000" w:themeColor="text1"/>
          <w:sz w:val="24"/>
          <w:szCs w:val="24"/>
        </w:rPr>
        <w:t>elloweye Rockfish</w:t>
      </w:r>
      <w:r w:rsidR="001E42D6" w:rsidRPr="001E42D6">
        <w:rPr>
          <w:rFonts w:ascii="Times New Roman" w:eastAsia="Times New Roman" w:hAnsi="Times New Roman" w:cs="Times New Roman"/>
          <w:color w:val="000000" w:themeColor="text1"/>
          <w:sz w:val="24"/>
          <w:szCs w:val="24"/>
        </w:rPr>
        <w:t xml:space="preserve"> in</w:t>
      </w:r>
      <w:r w:rsidR="00CE51EC">
        <w:rPr>
          <w:rFonts w:ascii="Times New Roman" w:eastAsia="Times New Roman" w:hAnsi="Times New Roman" w:cs="Times New Roman"/>
          <w:color w:val="000000" w:themeColor="text1"/>
          <w:sz w:val="24"/>
          <w:szCs w:val="24"/>
        </w:rPr>
        <w:t xml:space="preserve"> PWS</w:t>
      </w:r>
      <w:r w:rsidR="001E42D6">
        <w:rPr>
          <w:rFonts w:ascii="Times New Roman" w:eastAsia="Times New Roman" w:hAnsi="Times New Roman" w:cs="Times New Roman"/>
          <w:color w:val="000000" w:themeColor="text1"/>
          <w:sz w:val="24"/>
          <w:szCs w:val="24"/>
        </w:rPr>
        <w:t>.</w:t>
      </w:r>
      <w:r w:rsidR="007D396A">
        <w:rPr>
          <w:rFonts w:ascii="Times New Roman" w:eastAsia="Times New Roman" w:hAnsi="Times New Roman" w:cs="Times New Roman"/>
          <w:color w:val="000000" w:themeColor="text1"/>
          <w:sz w:val="24"/>
          <w:szCs w:val="24"/>
        </w:rPr>
        <w:t xml:space="preserve"> My specific objectives are to:</w:t>
      </w:r>
    </w:p>
    <w:p w14:paraId="6B463746" w14:textId="77777777" w:rsidR="002F0A59" w:rsidRPr="00B24C8C" w:rsidRDefault="002F0A59" w:rsidP="002F0A59">
      <w:pPr>
        <w:pStyle w:val="NoSpacing"/>
        <w:ind w:firstLine="720"/>
        <w:rPr>
          <w:rFonts w:ascii="Times New Roman" w:eastAsia="Times New Roman" w:hAnsi="Times New Roman" w:cs="Times New Roman"/>
          <w:color w:val="000000" w:themeColor="text1"/>
          <w:sz w:val="24"/>
          <w:szCs w:val="24"/>
        </w:rPr>
      </w:pPr>
    </w:p>
    <w:p w14:paraId="76653692" w14:textId="6E4C86FB" w:rsidR="002F0A59" w:rsidRPr="00B517A4" w:rsidRDefault="00C900BF" w:rsidP="00B517A4">
      <w:pPr>
        <w:spacing w:line="240" w:lineRule="auto"/>
        <w:ind w:left="720"/>
        <w:rPr>
          <w:rFonts w:ascii="Times New Roman" w:eastAsia="Times New Roman" w:hAnsi="Times New Roman" w:cs="Times New Roman"/>
          <w:sz w:val="24"/>
          <w:szCs w:val="24"/>
        </w:rPr>
      </w:pPr>
      <w:r w:rsidRPr="00B24C8C">
        <w:rPr>
          <w:rFonts w:ascii="Times New Roman" w:eastAsia="Times New Roman" w:hAnsi="Times New Roman" w:cs="Times New Roman"/>
          <w:sz w:val="24"/>
          <w:szCs w:val="24"/>
        </w:rPr>
        <w:t xml:space="preserve">Objective 1. </w:t>
      </w:r>
      <w:r w:rsidR="00CE51EC">
        <w:rPr>
          <w:rFonts w:ascii="Times New Roman" w:eastAsia="Times New Roman" w:hAnsi="Times New Roman" w:cs="Times New Roman"/>
          <w:sz w:val="24"/>
          <w:szCs w:val="24"/>
        </w:rPr>
        <w:t>Estimate</w:t>
      </w:r>
      <w:r w:rsidR="001E42D6" w:rsidRPr="001E42D6">
        <w:rPr>
          <w:rFonts w:ascii="Times New Roman" w:eastAsia="Times New Roman" w:hAnsi="Times New Roman" w:cs="Times New Roman"/>
          <w:sz w:val="24"/>
          <w:szCs w:val="24"/>
        </w:rPr>
        <w:t xml:space="preserve"> </w:t>
      </w:r>
      <w:r w:rsidR="00B517A4">
        <w:rPr>
          <w:rFonts w:ascii="Times New Roman" w:eastAsia="Times New Roman" w:hAnsi="Times New Roman" w:cs="Times New Roman"/>
          <w:sz w:val="24"/>
          <w:szCs w:val="24"/>
        </w:rPr>
        <w:t xml:space="preserve">and compare reproductive parameters, including maturity and fecundity, of </w:t>
      </w:r>
      <w:r w:rsidR="00B517A4">
        <w:rPr>
          <w:rFonts w:ascii="Times New Roman" w:hAnsi="Times New Roman" w:cs="Times New Roman"/>
          <w:sz w:val="24"/>
          <w:szCs w:val="24"/>
        </w:rPr>
        <w:t>fem</w:t>
      </w:r>
      <w:r w:rsidR="00FE3354">
        <w:rPr>
          <w:rFonts w:ascii="Times New Roman" w:eastAsia="Times New Roman" w:hAnsi="Times New Roman" w:cs="Times New Roman"/>
          <w:sz w:val="24"/>
          <w:szCs w:val="24"/>
        </w:rPr>
        <w:t>ale Yelloweye R</w:t>
      </w:r>
      <w:r w:rsidR="001E42D6" w:rsidRPr="001E42D6">
        <w:rPr>
          <w:rFonts w:ascii="Times New Roman" w:eastAsia="Times New Roman" w:hAnsi="Times New Roman" w:cs="Times New Roman"/>
          <w:sz w:val="24"/>
          <w:szCs w:val="24"/>
        </w:rPr>
        <w:t xml:space="preserve">ockfish </w:t>
      </w:r>
      <w:r w:rsidR="00B517A4">
        <w:rPr>
          <w:rFonts w:ascii="Times New Roman" w:eastAsia="Times New Roman" w:hAnsi="Times New Roman" w:cs="Times New Roman"/>
          <w:sz w:val="24"/>
          <w:szCs w:val="24"/>
        </w:rPr>
        <w:t>between PWS and the northern GOA</w:t>
      </w:r>
      <w:r w:rsidR="001E42D6" w:rsidRPr="001E42D6">
        <w:rPr>
          <w:rFonts w:ascii="Times New Roman" w:eastAsia="Times New Roman" w:hAnsi="Times New Roman" w:cs="Times New Roman"/>
          <w:sz w:val="24"/>
          <w:szCs w:val="24"/>
        </w:rPr>
        <w:t>.</w:t>
      </w:r>
    </w:p>
    <w:p w14:paraId="7C0ADADF" w14:textId="31315693" w:rsidR="001E42D6" w:rsidRDefault="00CE51EC" w:rsidP="002F0A59">
      <w:pPr>
        <w:pStyle w:val="ListParagraph"/>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Objective </w:t>
      </w:r>
      <w:r w:rsidR="00B517A4">
        <w:rPr>
          <w:rFonts w:ascii="Times New Roman" w:eastAsia="Times New Roman" w:hAnsi="Times New Roman" w:cs="Times New Roman"/>
          <w:sz w:val="24"/>
          <w:szCs w:val="24"/>
        </w:rPr>
        <w:t>2</w:t>
      </w:r>
      <w:r w:rsidR="001E42D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Determine </w:t>
      </w:r>
      <w:r w:rsidR="00D46F37">
        <w:rPr>
          <w:rFonts w:ascii="Times New Roman" w:eastAsia="Times New Roman" w:hAnsi="Times New Roman" w:cs="Times New Roman"/>
          <w:sz w:val="24"/>
          <w:szCs w:val="24"/>
        </w:rPr>
        <w:t>if</w:t>
      </w:r>
      <w:r>
        <w:rPr>
          <w:rFonts w:ascii="Times New Roman" w:eastAsia="Times New Roman" w:hAnsi="Times New Roman" w:cs="Times New Roman"/>
          <w:sz w:val="24"/>
          <w:szCs w:val="24"/>
        </w:rPr>
        <w:t xml:space="preserve"> skip-spawning </w:t>
      </w:r>
      <w:r w:rsidR="00D46F37">
        <w:rPr>
          <w:rFonts w:ascii="Times New Roman" w:eastAsia="Times New Roman" w:hAnsi="Times New Roman" w:cs="Times New Roman"/>
          <w:sz w:val="24"/>
          <w:szCs w:val="24"/>
        </w:rPr>
        <w:t xml:space="preserve">is present </w:t>
      </w:r>
      <w:r w:rsidR="00FE3354">
        <w:rPr>
          <w:rFonts w:ascii="Times New Roman" w:eastAsia="Times New Roman" w:hAnsi="Times New Roman" w:cs="Times New Roman"/>
          <w:sz w:val="24"/>
          <w:szCs w:val="24"/>
        </w:rPr>
        <w:t>in Yelloweye R</w:t>
      </w:r>
      <w:r>
        <w:rPr>
          <w:rFonts w:ascii="Times New Roman" w:eastAsia="Times New Roman" w:hAnsi="Times New Roman" w:cs="Times New Roman"/>
          <w:sz w:val="24"/>
          <w:szCs w:val="24"/>
        </w:rPr>
        <w:t xml:space="preserve">ockfish in PWS and </w:t>
      </w:r>
      <w:r w:rsidR="00893B23">
        <w:rPr>
          <w:rFonts w:ascii="Times New Roman" w:eastAsia="Times New Roman" w:hAnsi="Times New Roman" w:cs="Times New Roman"/>
          <w:sz w:val="24"/>
          <w:szCs w:val="24"/>
        </w:rPr>
        <w:t xml:space="preserve">northern </w:t>
      </w:r>
      <w:r>
        <w:rPr>
          <w:rFonts w:ascii="Times New Roman" w:eastAsia="Times New Roman" w:hAnsi="Times New Roman" w:cs="Times New Roman"/>
          <w:sz w:val="24"/>
          <w:szCs w:val="24"/>
        </w:rPr>
        <w:t xml:space="preserve">GOA, and if </w:t>
      </w:r>
      <w:r w:rsidR="00616F0D">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presence</w:t>
      </w:r>
      <w:r w:rsidR="00616F0D">
        <w:rPr>
          <w:rFonts w:ascii="Times New Roman" w:eastAsia="Times New Roman" w:hAnsi="Times New Roman" w:cs="Times New Roman"/>
          <w:sz w:val="24"/>
          <w:szCs w:val="24"/>
        </w:rPr>
        <w:t xml:space="preserve"> is</w:t>
      </w:r>
      <w:r>
        <w:rPr>
          <w:rFonts w:ascii="Times New Roman" w:eastAsia="Times New Roman" w:hAnsi="Times New Roman" w:cs="Times New Roman"/>
          <w:sz w:val="24"/>
          <w:szCs w:val="24"/>
        </w:rPr>
        <w:t xml:space="preserve"> established, determine the p</w:t>
      </w:r>
      <w:r w:rsidR="001E42D6" w:rsidRPr="001E42D6">
        <w:rPr>
          <w:rFonts w:ascii="Times New Roman" w:eastAsia="Times New Roman" w:hAnsi="Times New Roman" w:cs="Times New Roman"/>
          <w:sz w:val="24"/>
          <w:szCs w:val="24"/>
        </w:rPr>
        <w:t xml:space="preserve">roportion of </w:t>
      </w:r>
      <w:r>
        <w:rPr>
          <w:rFonts w:ascii="Times New Roman" w:eastAsia="Times New Roman" w:hAnsi="Times New Roman" w:cs="Times New Roman"/>
          <w:sz w:val="24"/>
          <w:szCs w:val="24"/>
        </w:rPr>
        <w:t>mature</w:t>
      </w:r>
      <w:r w:rsidR="00FE3354">
        <w:rPr>
          <w:rFonts w:ascii="Times New Roman" w:eastAsia="Times New Roman" w:hAnsi="Times New Roman" w:cs="Times New Roman"/>
          <w:sz w:val="24"/>
          <w:szCs w:val="24"/>
        </w:rPr>
        <w:t xml:space="preserve"> Yelloweye R</w:t>
      </w:r>
      <w:r w:rsidR="001E42D6" w:rsidRPr="001E42D6">
        <w:rPr>
          <w:rFonts w:ascii="Times New Roman" w:eastAsia="Times New Roman" w:hAnsi="Times New Roman" w:cs="Times New Roman"/>
          <w:sz w:val="24"/>
          <w:szCs w:val="24"/>
        </w:rPr>
        <w:t>ockfish by year th</w:t>
      </w:r>
      <w:r w:rsidR="00070302">
        <w:rPr>
          <w:rFonts w:ascii="Times New Roman" w:eastAsia="Times New Roman" w:hAnsi="Times New Roman" w:cs="Times New Roman"/>
          <w:sz w:val="24"/>
          <w:szCs w:val="24"/>
        </w:rPr>
        <w:t>at exhibit skip-spawning.</w:t>
      </w:r>
    </w:p>
    <w:p w14:paraId="6D81E4DD" w14:textId="35403CFA" w:rsidR="002F0A59" w:rsidRDefault="002F0A59" w:rsidP="002F0A59">
      <w:pPr>
        <w:pStyle w:val="ListParagraph"/>
        <w:spacing w:line="240" w:lineRule="auto"/>
        <w:rPr>
          <w:rFonts w:ascii="Times New Roman" w:eastAsia="Times New Roman" w:hAnsi="Times New Roman" w:cs="Times New Roman"/>
          <w:sz w:val="24"/>
          <w:szCs w:val="24"/>
        </w:rPr>
      </w:pPr>
    </w:p>
    <w:p w14:paraId="45BFECAB" w14:textId="4A7E379A" w:rsidR="002F0A59" w:rsidRDefault="00893B23" w:rsidP="00F20AD4">
      <w:pPr>
        <w:pStyle w:val="ListParagraph"/>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Objective </w:t>
      </w:r>
      <w:r w:rsidR="00B517A4">
        <w:rPr>
          <w:rFonts w:ascii="Times New Roman" w:eastAsia="Times New Roman" w:hAnsi="Times New Roman" w:cs="Times New Roman"/>
          <w:sz w:val="24"/>
          <w:szCs w:val="24"/>
        </w:rPr>
        <w:t>3</w:t>
      </w:r>
      <w:r>
        <w:rPr>
          <w:rFonts w:ascii="Times New Roman" w:eastAsia="Times New Roman" w:hAnsi="Times New Roman" w:cs="Times New Roman"/>
          <w:sz w:val="24"/>
          <w:szCs w:val="24"/>
        </w:rPr>
        <w:t>. Report any ancillary reproductive information, such as ovary development timing</w:t>
      </w:r>
      <w:r w:rsidR="00E404FB">
        <w:rPr>
          <w:rFonts w:ascii="Times New Roman" w:eastAsia="Times New Roman" w:hAnsi="Times New Roman" w:cs="Times New Roman"/>
          <w:sz w:val="24"/>
          <w:szCs w:val="24"/>
        </w:rPr>
        <w:t xml:space="preserve"> and gonadsomatic index</w:t>
      </w:r>
      <w:r>
        <w:rPr>
          <w:rFonts w:ascii="Times New Roman" w:eastAsia="Times New Roman" w:hAnsi="Times New Roman" w:cs="Times New Roman"/>
          <w:sz w:val="24"/>
          <w:szCs w:val="24"/>
        </w:rPr>
        <w:t>, that may have importance to the management or research of Yelloweye Rockfish in PWS and the GOA.</w:t>
      </w:r>
    </w:p>
    <w:p w14:paraId="1BD46C29" w14:textId="77777777" w:rsidR="00142853" w:rsidRPr="00F20AD4" w:rsidRDefault="00142853" w:rsidP="00F20AD4">
      <w:pPr>
        <w:pStyle w:val="ListParagraph"/>
        <w:spacing w:line="240" w:lineRule="auto"/>
      </w:pPr>
    </w:p>
    <w:p w14:paraId="44D3DBCC" w14:textId="3E4A95C1" w:rsidR="00616F0D" w:rsidRPr="00616F0D" w:rsidRDefault="00CE51EC" w:rsidP="00616F0D">
      <w:pPr>
        <w:pStyle w:val="ListParagraph"/>
        <w:spacing w:line="240" w:lineRule="auto"/>
        <w:rPr>
          <w:rFonts w:ascii="Times New Roman" w:eastAsia="Times New Roman" w:hAnsi="Times New Roman" w:cs="Times New Roman"/>
          <w:bCs/>
          <w:sz w:val="24"/>
          <w:szCs w:val="24"/>
        </w:rPr>
      </w:pPr>
      <w:r>
        <w:rPr>
          <w:rFonts w:ascii="Times New Roman" w:eastAsia="Times New Roman" w:hAnsi="Times New Roman" w:cs="Times New Roman"/>
          <w:sz w:val="24"/>
          <w:szCs w:val="24"/>
        </w:rPr>
        <w:t>O</w:t>
      </w:r>
      <w:r w:rsidR="00070302">
        <w:rPr>
          <w:rFonts w:ascii="Times New Roman" w:eastAsia="Times New Roman" w:hAnsi="Times New Roman" w:cs="Times New Roman"/>
          <w:sz w:val="24"/>
          <w:szCs w:val="24"/>
        </w:rPr>
        <w:t xml:space="preserve">bjective </w:t>
      </w:r>
      <w:r w:rsidR="00B517A4">
        <w:rPr>
          <w:rFonts w:ascii="Times New Roman" w:eastAsia="Times New Roman" w:hAnsi="Times New Roman" w:cs="Times New Roman"/>
          <w:sz w:val="24"/>
          <w:szCs w:val="24"/>
        </w:rPr>
        <w:t>4</w:t>
      </w:r>
      <w:r w:rsidR="00C900BF" w:rsidRPr="00B24C8C">
        <w:rPr>
          <w:rFonts w:ascii="Times New Roman" w:eastAsia="Times New Roman" w:hAnsi="Times New Roman" w:cs="Times New Roman"/>
          <w:sz w:val="24"/>
          <w:szCs w:val="24"/>
        </w:rPr>
        <w:t xml:space="preserve">. </w:t>
      </w:r>
      <w:r w:rsidR="007D396A">
        <w:rPr>
          <w:rFonts w:ascii="Times New Roman" w:eastAsia="Times New Roman" w:hAnsi="Times New Roman" w:cs="Times New Roman"/>
          <w:sz w:val="24"/>
          <w:szCs w:val="24"/>
        </w:rPr>
        <w:t xml:space="preserve">Develop an SPR model for Yelloweye Rockfish in PWS based on </w:t>
      </w:r>
      <w:r w:rsidR="007D396A">
        <w:rPr>
          <w:rFonts w:ascii="Times New Roman" w:eastAsia="Times New Roman" w:hAnsi="Times New Roman" w:cs="Times New Roman"/>
          <w:bCs/>
          <w:sz w:val="24"/>
          <w:szCs w:val="24"/>
        </w:rPr>
        <w:t xml:space="preserve">reproductive parameter </w:t>
      </w:r>
      <w:r w:rsidR="00D436C9">
        <w:rPr>
          <w:rFonts w:ascii="Times New Roman" w:eastAsia="Times New Roman" w:hAnsi="Times New Roman" w:cs="Times New Roman"/>
          <w:bCs/>
          <w:sz w:val="24"/>
          <w:szCs w:val="24"/>
        </w:rPr>
        <w:t xml:space="preserve">estimates </w:t>
      </w:r>
      <w:r w:rsidR="007D396A">
        <w:rPr>
          <w:rFonts w:ascii="Times New Roman" w:eastAsia="Times New Roman" w:hAnsi="Times New Roman" w:cs="Times New Roman"/>
          <w:bCs/>
          <w:sz w:val="24"/>
          <w:szCs w:val="24"/>
        </w:rPr>
        <w:t>from</w:t>
      </w:r>
      <w:r w:rsidR="00D436C9">
        <w:rPr>
          <w:rFonts w:ascii="Times New Roman" w:eastAsia="Times New Roman" w:hAnsi="Times New Roman" w:cs="Times New Roman"/>
          <w:bCs/>
          <w:sz w:val="24"/>
          <w:szCs w:val="24"/>
        </w:rPr>
        <w:t xml:space="preserve"> previous objectives, </w:t>
      </w:r>
      <w:r w:rsidR="007D396A">
        <w:rPr>
          <w:rFonts w:ascii="Times New Roman" w:eastAsia="Times New Roman" w:hAnsi="Times New Roman" w:cs="Times New Roman"/>
          <w:bCs/>
          <w:sz w:val="24"/>
          <w:szCs w:val="24"/>
        </w:rPr>
        <w:t>and c</w:t>
      </w:r>
      <w:r w:rsidR="00CE240F">
        <w:rPr>
          <w:rFonts w:ascii="Times New Roman" w:eastAsia="Times New Roman" w:hAnsi="Times New Roman" w:cs="Times New Roman"/>
          <w:bCs/>
          <w:sz w:val="24"/>
          <w:szCs w:val="24"/>
        </w:rPr>
        <w:t xml:space="preserve">onduct a sensitivity analysis of </w:t>
      </w:r>
      <w:r w:rsidR="00B517A4">
        <w:rPr>
          <w:rFonts w:ascii="Times New Roman" w:eastAsia="Times New Roman" w:hAnsi="Times New Roman" w:cs="Times New Roman"/>
          <w:bCs/>
          <w:sz w:val="24"/>
          <w:szCs w:val="24"/>
        </w:rPr>
        <w:t xml:space="preserve">the </w:t>
      </w:r>
      <w:r w:rsidR="00CE240F">
        <w:rPr>
          <w:rFonts w:ascii="Times New Roman" w:eastAsia="Times New Roman" w:hAnsi="Times New Roman" w:cs="Times New Roman"/>
          <w:bCs/>
          <w:sz w:val="24"/>
          <w:szCs w:val="24"/>
        </w:rPr>
        <w:t>SPR model output</w:t>
      </w:r>
      <w:r w:rsidR="00EB49CE">
        <w:rPr>
          <w:rFonts w:ascii="Times New Roman" w:eastAsia="Times New Roman" w:hAnsi="Times New Roman" w:cs="Times New Roman"/>
          <w:bCs/>
          <w:sz w:val="24"/>
          <w:szCs w:val="24"/>
        </w:rPr>
        <w:t xml:space="preserve"> </w:t>
      </w:r>
      <w:r w:rsidR="00CE240F">
        <w:rPr>
          <w:rFonts w:ascii="Times New Roman" w:eastAsia="Times New Roman" w:hAnsi="Times New Roman" w:cs="Times New Roman"/>
          <w:bCs/>
          <w:sz w:val="24"/>
          <w:szCs w:val="24"/>
        </w:rPr>
        <w:t>to the u</w:t>
      </w:r>
      <w:r w:rsidR="00616F0D">
        <w:rPr>
          <w:rFonts w:ascii="Times New Roman" w:eastAsia="Times New Roman" w:hAnsi="Times New Roman" w:cs="Times New Roman"/>
          <w:bCs/>
          <w:sz w:val="24"/>
          <w:szCs w:val="24"/>
        </w:rPr>
        <w:t>ncertainty around model input</w:t>
      </w:r>
      <w:r w:rsidR="00B517A4">
        <w:rPr>
          <w:rFonts w:ascii="Times New Roman" w:eastAsia="Times New Roman" w:hAnsi="Times New Roman" w:cs="Times New Roman"/>
          <w:bCs/>
          <w:sz w:val="24"/>
          <w:szCs w:val="24"/>
        </w:rPr>
        <w:t>s</w:t>
      </w:r>
      <w:r w:rsidR="00616F0D">
        <w:rPr>
          <w:rFonts w:ascii="Times New Roman" w:eastAsia="Times New Roman" w:hAnsi="Times New Roman" w:cs="Times New Roman"/>
          <w:bCs/>
          <w:sz w:val="24"/>
          <w:szCs w:val="24"/>
        </w:rPr>
        <w:t xml:space="preserve"> such as</w:t>
      </w:r>
      <w:r w:rsidR="00CE240F">
        <w:rPr>
          <w:rFonts w:ascii="Times New Roman" w:eastAsia="Times New Roman" w:hAnsi="Times New Roman" w:cs="Times New Roman"/>
          <w:bCs/>
          <w:sz w:val="24"/>
          <w:szCs w:val="24"/>
        </w:rPr>
        <w:t xml:space="preserve"> natural mortality</w:t>
      </w:r>
      <w:r w:rsidR="00D436C9">
        <w:rPr>
          <w:rFonts w:ascii="Times New Roman" w:eastAsia="Times New Roman" w:hAnsi="Times New Roman" w:cs="Times New Roman"/>
          <w:bCs/>
          <w:sz w:val="24"/>
          <w:szCs w:val="24"/>
        </w:rPr>
        <w:t xml:space="preserve"> and skip-spawning rate.</w:t>
      </w:r>
    </w:p>
    <w:p w14:paraId="234C29CC" w14:textId="1C6F9724" w:rsidR="00C14963" w:rsidRPr="00B24C8C" w:rsidRDefault="00E2489C" w:rsidP="00C14963">
      <w:pPr>
        <w:pStyle w:val="NoSpacing"/>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Study Design and Methods</w:t>
      </w:r>
    </w:p>
    <w:p w14:paraId="6EDAB781" w14:textId="77777777" w:rsidR="00D60296" w:rsidRDefault="00D60296" w:rsidP="00D60296">
      <w:pPr>
        <w:pStyle w:val="NoSpacing"/>
        <w:rPr>
          <w:rFonts w:ascii="Times New Roman" w:hAnsi="Times New Roman" w:cs="Times New Roman"/>
          <w:i/>
          <w:sz w:val="24"/>
          <w:szCs w:val="24"/>
        </w:rPr>
      </w:pPr>
    </w:p>
    <w:p w14:paraId="5517D6A4" w14:textId="30673998" w:rsidR="008209DD" w:rsidRPr="002F0A59" w:rsidRDefault="002F0A59" w:rsidP="002F0A59">
      <w:pPr>
        <w:pStyle w:val="NoSpacing"/>
        <w:rPr>
          <w:rFonts w:ascii="Times New Roman" w:hAnsi="Times New Roman" w:cs="Times New Roman"/>
          <w:b/>
          <w:sz w:val="24"/>
          <w:szCs w:val="24"/>
        </w:rPr>
      </w:pPr>
      <w:r>
        <w:rPr>
          <w:rFonts w:ascii="Times New Roman" w:hAnsi="Times New Roman" w:cs="Times New Roman"/>
          <w:b/>
          <w:i/>
          <w:sz w:val="24"/>
          <w:szCs w:val="24"/>
        </w:rPr>
        <w:t>Stu</w:t>
      </w:r>
      <w:r w:rsidR="00C14963" w:rsidRPr="002F0A59">
        <w:rPr>
          <w:rFonts w:ascii="Times New Roman" w:hAnsi="Times New Roman" w:cs="Times New Roman"/>
          <w:b/>
          <w:i/>
          <w:sz w:val="24"/>
          <w:szCs w:val="24"/>
        </w:rPr>
        <w:t>dy area</w:t>
      </w:r>
    </w:p>
    <w:p w14:paraId="539891B3" w14:textId="2868C70C" w:rsidR="00D60296" w:rsidRDefault="00540376" w:rsidP="002F0A59">
      <w:pPr>
        <w:pStyle w:val="NoSpacing"/>
        <w:ind w:firstLine="720"/>
        <w:rPr>
          <w:rFonts w:ascii="Times New Roman" w:hAnsi="Times New Roman" w:cs="Times New Roman"/>
          <w:sz w:val="24"/>
          <w:szCs w:val="24"/>
        </w:rPr>
      </w:pPr>
      <w:r w:rsidRPr="00D60296">
        <w:rPr>
          <w:rFonts w:ascii="Times New Roman" w:hAnsi="Times New Roman" w:cs="Times New Roman"/>
          <w:sz w:val="24"/>
          <w:szCs w:val="24"/>
        </w:rPr>
        <w:t>This study will focus on the reproductiv</w:t>
      </w:r>
      <w:r w:rsidR="00D60296">
        <w:rPr>
          <w:rFonts w:ascii="Times New Roman" w:hAnsi="Times New Roman" w:cs="Times New Roman"/>
          <w:sz w:val="24"/>
          <w:szCs w:val="24"/>
        </w:rPr>
        <w:t>e biology of</w:t>
      </w:r>
      <w:r w:rsidR="00FE3354">
        <w:rPr>
          <w:rFonts w:ascii="Times New Roman" w:hAnsi="Times New Roman" w:cs="Times New Roman"/>
          <w:sz w:val="24"/>
          <w:szCs w:val="24"/>
        </w:rPr>
        <w:t xml:space="preserve"> Y</w:t>
      </w:r>
      <w:r w:rsidRPr="00D60296">
        <w:rPr>
          <w:rFonts w:ascii="Times New Roman" w:hAnsi="Times New Roman" w:cs="Times New Roman"/>
          <w:sz w:val="24"/>
          <w:szCs w:val="24"/>
        </w:rPr>
        <w:t xml:space="preserve">elloweye </w:t>
      </w:r>
      <w:r w:rsidR="00FE3354">
        <w:rPr>
          <w:rFonts w:ascii="Times New Roman" w:hAnsi="Times New Roman" w:cs="Times New Roman"/>
          <w:sz w:val="24"/>
          <w:szCs w:val="24"/>
        </w:rPr>
        <w:t>R</w:t>
      </w:r>
      <w:r w:rsidRPr="00D60296">
        <w:rPr>
          <w:rFonts w:ascii="Times New Roman" w:hAnsi="Times New Roman" w:cs="Times New Roman"/>
          <w:sz w:val="24"/>
          <w:szCs w:val="24"/>
        </w:rPr>
        <w:t xml:space="preserve">ockfish from the </w:t>
      </w:r>
      <w:r w:rsidR="00462D1D" w:rsidRPr="00D60296">
        <w:rPr>
          <w:rFonts w:ascii="Times New Roman" w:hAnsi="Times New Roman" w:cs="Times New Roman"/>
          <w:sz w:val="24"/>
          <w:szCs w:val="24"/>
        </w:rPr>
        <w:t xml:space="preserve">marine portion of the </w:t>
      </w:r>
      <w:r w:rsidR="007E37A6">
        <w:rPr>
          <w:rFonts w:ascii="Times New Roman" w:hAnsi="Times New Roman" w:cs="Times New Roman"/>
          <w:sz w:val="24"/>
          <w:szCs w:val="24"/>
        </w:rPr>
        <w:t xml:space="preserve">Prince William Sound </w:t>
      </w:r>
      <w:r w:rsidRPr="00D60296">
        <w:rPr>
          <w:rFonts w:ascii="Times New Roman" w:hAnsi="Times New Roman" w:cs="Times New Roman"/>
          <w:sz w:val="24"/>
          <w:szCs w:val="24"/>
        </w:rPr>
        <w:t>management area</w:t>
      </w:r>
      <w:r w:rsidR="007E37A6">
        <w:rPr>
          <w:rFonts w:ascii="Times New Roman" w:hAnsi="Times New Roman" w:cs="Times New Roman"/>
          <w:sz w:val="24"/>
          <w:szCs w:val="24"/>
        </w:rPr>
        <w:t xml:space="preserve"> (PWSMA)</w:t>
      </w:r>
      <w:r w:rsidR="00462D1D" w:rsidRPr="00D60296">
        <w:rPr>
          <w:rFonts w:ascii="Times New Roman" w:hAnsi="Times New Roman" w:cs="Times New Roman"/>
          <w:sz w:val="24"/>
          <w:szCs w:val="24"/>
        </w:rPr>
        <w:t>,</w:t>
      </w:r>
      <w:r w:rsidRPr="00D60296">
        <w:rPr>
          <w:rFonts w:ascii="Times New Roman" w:hAnsi="Times New Roman" w:cs="Times New Roman"/>
          <w:sz w:val="24"/>
          <w:szCs w:val="24"/>
        </w:rPr>
        <w:t xml:space="preserve"> as defined by the Alaska Board of Fisheries:</w:t>
      </w:r>
    </w:p>
    <w:p w14:paraId="48CC9BBF" w14:textId="77777777" w:rsidR="00CC62EE" w:rsidRPr="00D60296" w:rsidRDefault="00CC62EE" w:rsidP="002F0A59">
      <w:pPr>
        <w:pStyle w:val="NoSpacing"/>
        <w:ind w:firstLine="720"/>
        <w:rPr>
          <w:rFonts w:ascii="Times New Roman" w:hAnsi="Times New Roman" w:cs="Times New Roman"/>
          <w:sz w:val="24"/>
          <w:szCs w:val="24"/>
        </w:rPr>
      </w:pPr>
    </w:p>
    <w:p w14:paraId="736611E5" w14:textId="171DF0F0" w:rsidR="00C14963" w:rsidRDefault="00462D1D" w:rsidP="002F0A59">
      <w:pPr>
        <w:pStyle w:val="NoSpacing"/>
        <w:jc w:val="center"/>
        <w:rPr>
          <w:rFonts w:ascii="Times New Roman" w:hAnsi="Times New Roman" w:cs="Times New Roman"/>
          <w:i/>
          <w:sz w:val="24"/>
          <w:szCs w:val="24"/>
        </w:rPr>
      </w:pPr>
      <w:r w:rsidRPr="00D60296">
        <w:rPr>
          <w:rFonts w:ascii="Times New Roman" w:hAnsi="Times New Roman" w:cs="Times New Roman"/>
          <w:i/>
          <w:sz w:val="24"/>
          <w:szCs w:val="24"/>
        </w:rPr>
        <w:t>“</w:t>
      </w:r>
      <w:r w:rsidR="00540376" w:rsidRPr="00D60296">
        <w:rPr>
          <w:rFonts w:ascii="Times New Roman" w:hAnsi="Times New Roman" w:cs="Times New Roman"/>
          <w:i/>
          <w:sz w:val="24"/>
          <w:szCs w:val="24"/>
        </w:rPr>
        <w:t>All saltwaters within 200 miles o</w:t>
      </w:r>
      <w:r w:rsidR="00017821">
        <w:rPr>
          <w:rFonts w:ascii="Times New Roman" w:hAnsi="Times New Roman" w:cs="Times New Roman"/>
          <w:i/>
          <w:sz w:val="24"/>
          <w:szCs w:val="24"/>
        </w:rPr>
        <w:t>f</w:t>
      </w:r>
      <w:r w:rsidR="00540376" w:rsidRPr="00D60296">
        <w:rPr>
          <w:rFonts w:ascii="Times New Roman" w:hAnsi="Times New Roman" w:cs="Times New Roman"/>
          <w:i/>
          <w:sz w:val="24"/>
          <w:szCs w:val="24"/>
        </w:rPr>
        <w:t xml:space="preserve"> shore </w:t>
      </w:r>
      <w:r w:rsidRPr="00D60296">
        <w:rPr>
          <w:rFonts w:ascii="Times New Roman" w:hAnsi="Times New Roman" w:cs="Times New Roman"/>
          <w:i/>
          <w:sz w:val="24"/>
          <w:szCs w:val="24"/>
        </w:rPr>
        <w:t>from Cape Suckling to Cape Fairfield.”</w:t>
      </w:r>
    </w:p>
    <w:p w14:paraId="7209350D" w14:textId="77777777" w:rsidR="00D60296" w:rsidRPr="00D60296" w:rsidRDefault="00D60296" w:rsidP="002F0A59">
      <w:pPr>
        <w:pStyle w:val="NoSpacing"/>
        <w:jc w:val="center"/>
        <w:rPr>
          <w:rFonts w:ascii="Times New Roman" w:hAnsi="Times New Roman" w:cs="Times New Roman"/>
          <w:sz w:val="24"/>
          <w:szCs w:val="24"/>
        </w:rPr>
      </w:pPr>
    </w:p>
    <w:p w14:paraId="2BC07E80" w14:textId="3E76A431" w:rsidR="00D60296" w:rsidRPr="00D60296" w:rsidRDefault="00462D1D" w:rsidP="002F0A59">
      <w:pPr>
        <w:pStyle w:val="NoSpacing"/>
        <w:rPr>
          <w:rFonts w:ascii="Times New Roman" w:hAnsi="Times New Roman" w:cs="Times New Roman"/>
          <w:sz w:val="24"/>
          <w:szCs w:val="24"/>
        </w:rPr>
      </w:pPr>
      <w:r w:rsidRPr="00D60296">
        <w:rPr>
          <w:rFonts w:ascii="Times New Roman" w:hAnsi="Times New Roman" w:cs="Times New Roman"/>
          <w:sz w:val="24"/>
          <w:szCs w:val="24"/>
        </w:rPr>
        <w:t>Since 2009, the</w:t>
      </w:r>
      <w:r w:rsidR="00F26821" w:rsidRPr="00D60296">
        <w:rPr>
          <w:rFonts w:ascii="Times New Roman" w:hAnsi="Times New Roman" w:cs="Times New Roman"/>
          <w:sz w:val="24"/>
          <w:szCs w:val="24"/>
        </w:rPr>
        <w:t xml:space="preserve"> </w:t>
      </w:r>
      <w:r w:rsidR="00D60296">
        <w:rPr>
          <w:rFonts w:ascii="Times New Roman" w:hAnsi="Times New Roman" w:cs="Times New Roman"/>
          <w:sz w:val="24"/>
          <w:szCs w:val="24"/>
        </w:rPr>
        <w:t>PWS</w:t>
      </w:r>
      <w:r w:rsidRPr="00D60296">
        <w:rPr>
          <w:rFonts w:ascii="Times New Roman" w:hAnsi="Times New Roman" w:cs="Times New Roman"/>
          <w:sz w:val="24"/>
          <w:szCs w:val="24"/>
        </w:rPr>
        <w:t xml:space="preserve"> management area</w:t>
      </w:r>
      <w:r w:rsidR="00D60296" w:rsidRPr="00D60296">
        <w:rPr>
          <w:rFonts w:ascii="Times New Roman" w:hAnsi="Times New Roman" w:cs="Times New Roman"/>
          <w:sz w:val="24"/>
          <w:szCs w:val="24"/>
        </w:rPr>
        <w:t xml:space="preserve"> has </w:t>
      </w:r>
      <w:r w:rsidR="00017821">
        <w:rPr>
          <w:rFonts w:ascii="Times New Roman" w:hAnsi="Times New Roman" w:cs="Times New Roman"/>
          <w:sz w:val="24"/>
          <w:szCs w:val="24"/>
        </w:rPr>
        <w:t xml:space="preserve">been </w:t>
      </w:r>
      <w:r w:rsidR="00D60296" w:rsidRPr="00D60296">
        <w:rPr>
          <w:rFonts w:ascii="Times New Roman" w:hAnsi="Times New Roman" w:cs="Times New Roman"/>
          <w:sz w:val="24"/>
          <w:szCs w:val="24"/>
        </w:rPr>
        <w:t>align</w:t>
      </w:r>
      <w:r w:rsidR="00D60296">
        <w:rPr>
          <w:rFonts w:ascii="Times New Roman" w:hAnsi="Times New Roman" w:cs="Times New Roman"/>
          <w:sz w:val="24"/>
          <w:szCs w:val="24"/>
        </w:rPr>
        <w:t>ed for subsistence, recreational</w:t>
      </w:r>
      <w:r w:rsidRPr="00D60296">
        <w:rPr>
          <w:rFonts w:ascii="Times New Roman" w:hAnsi="Times New Roman" w:cs="Times New Roman"/>
          <w:sz w:val="24"/>
          <w:szCs w:val="24"/>
        </w:rPr>
        <w:t>, and commercial f</w:t>
      </w:r>
      <w:r w:rsidR="00E26EC7">
        <w:rPr>
          <w:rFonts w:ascii="Times New Roman" w:hAnsi="Times New Roman" w:cs="Times New Roman"/>
          <w:sz w:val="24"/>
          <w:szCs w:val="24"/>
        </w:rPr>
        <w:t>isheries (Blain-Roth et al. 2017</w:t>
      </w:r>
      <w:r w:rsidRPr="00D60296">
        <w:rPr>
          <w:rFonts w:ascii="Times New Roman" w:hAnsi="Times New Roman" w:cs="Times New Roman"/>
          <w:sz w:val="24"/>
          <w:szCs w:val="24"/>
        </w:rPr>
        <w:t xml:space="preserve">). </w:t>
      </w:r>
      <w:r w:rsidR="00EB1546" w:rsidRPr="00D60296">
        <w:rPr>
          <w:rFonts w:ascii="Times New Roman" w:hAnsi="Times New Roman" w:cs="Times New Roman"/>
          <w:sz w:val="24"/>
          <w:szCs w:val="24"/>
        </w:rPr>
        <w:t xml:space="preserve">The </w:t>
      </w:r>
      <w:r w:rsidR="00EB1546">
        <w:rPr>
          <w:rFonts w:ascii="Times New Roman" w:hAnsi="Times New Roman" w:cs="Times New Roman"/>
          <w:sz w:val="24"/>
          <w:szCs w:val="24"/>
        </w:rPr>
        <w:t>PWSMA</w:t>
      </w:r>
      <w:r w:rsidR="00EB1546" w:rsidRPr="00D60296">
        <w:rPr>
          <w:rFonts w:ascii="Times New Roman" w:hAnsi="Times New Roman" w:cs="Times New Roman"/>
          <w:sz w:val="24"/>
          <w:szCs w:val="24"/>
        </w:rPr>
        <w:t xml:space="preserve"> e</w:t>
      </w:r>
      <w:r w:rsidR="00EB1546">
        <w:rPr>
          <w:rFonts w:ascii="Times New Roman" w:hAnsi="Times New Roman" w:cs="Times New Roman"/>
          <w:sz w:val="24"/>
          <w:szCs w:val="24"/>
        </w:rPr>
        <w:t>ncompasses over 100</w:t>
      </w:r>
      <w:r w:rsidR="00EB1546" w:rsidRPr="00D60296">
        <w:rPr>
          <w:rFonts w:ascii="Times New Roman" w:hAnsi="Times New Roman" w:cs="Times New Roman"/>
          <w:sz w:val="24"/>
          <w:szCs w:val="24"/>
        </w:rPr>
        <w:t xml:space="preserve">,000 </w:t>
      </w:r>
      <w:r w:rsidR="00017821">
        <w:rPr>
          <w:rFonts w:ascii="Times New Roman" w:hAnsi="Times New Roman" w:cs="Times New Roman"/>
          <w:sz w:val="24"/>
          <w:szCs w:val="24"/>
        </w:rPr>
        <w:t>km</w:t>
      </w:r>
      <w:r w:rsidR="00017821">
        <w:rPr>
          <w:rFonts w:ascii="Times New Roman" w:hAnsi="Times New Roman" w:cs="Times New Roman"/>
          <w:sz w:val="24"/>
          <w:szCs w:val="24"/>
          <w:vertAlign w:val="superscript"/>
        </w:rPr>
        <w:t>2</w:t>
      </w:r>
      <w:r w:rsidR="00EB1546" w:rsidRPr="00D60296">
        <w:rPr>
          <w:rFonts w:ascii="Times New Roman" w:hAnsi="Times New Roman" w:cs="Times New Roman"/>
          <w:sz w:val="24"/>
          <w:szCs w:val="24"/>
        </w:rPr>
        <w:t xml:space="preserve">, and includes a large swath of the northern GOA. </w:t>
      </w:r>
      <w:r w:rsidR="007E37A6">
        <w:rPr>
          <w:rFonts w:ascii="Times New Roman" w:hAnsi="Times New Roman" w:cs="Times New Roman"/>
          <w:sz w:val="24"/>
          <w:szCs w:val="24"/>
        </w:rPr>
        <w:t>In the PWS</w:t>
      </w:r>
      <w:r w:rsidR="00B7370A">
        <w:rPr>
          <w:rFonts w:ascii="Times New Roman" w:hAnsi="Times New Roman" w:cs="Times New Roman"/>
          <w:sz w:val="24"/>
          <w:szCs w:val="24"/>
        </w:rPr>
        <w:t xml:space="preserve">MA, annual recreational harvest of </w:t>
      </w:r>
      <w:r w:rsidR="00EB1546">
        <w:rPr>
          <w:rFonts w:ascii="Times New Roman" w:hAnsi="Times New Roman" w:cs="Times New Roman"/>
          <w:sz w:val="24"/>
          <w:szCs w:val="24"/>
        </w:rPr>
        <w:t xml:space="preserve">all rockfish </w:t>
      </w:r>
      <w:r w:rsidR="00B7370A">
        <w:rPr>
          <w:rFonts w:ascii="Times New Roman" w:hAnsi="Times New Roman" w:cs="Times New Roman"/>
          <w:sz w:val="24"/>
          <w:szCs w:val="24"/>
        </w:rPr>
        <w:t xml:space="preserve">nearly tripled between 2001 </w:t>
      </w:r>
      <w:r w:rsidR="00E26EC7">
        <w:rPr>
          <w:rFonts w:ascii="Times New Roman" w:hAnsi="Times New Roman" w:cs="Times New Roman"/>
          <w:sz w:val="24"/>
          <w:szCs w:val="24"/>
        </w:rPr>
        <w:t>and 2016 (</w:t>
      </w:r>
      <w:r w:rsidR="001F14BC">
        <w:rPr>
          <w:rFonts w:ascii="Times New Roman" w:hAnsi="Times New Roman" w:cs="Times New Roman"/>
          <w:sz w:val="24"/>
          <w:szCs w:val="24"/>
        </w:rPr>
        <w:t xml:space="preserve">Figure 2, </w:t>
      </w:r>
      <w:r w:rsidR="00E26EC7">
        <w:rPr>
          <w:rFonts w:ascii="Times New Roman" w:hAnsi="Times New Roman" w:cs="Times New Roman"/>
          <w:sz w:val="24"/>
          <w:szCs w:val="24"/>
        </w:rPr>
        <w:t>Blain-Roth et al. 2017</w:t>
      </w:r>
      <w:r w:rsidR="00B7370A">
        <w:rPr>
          <w:rFonts w:ascii="Times New Roman" w:hAnsi="Times New Roman" w:cs="Times New Roman"/>
          <w:sz w:val="24"/>
          <w:szCs w:val="24"/>
        </w:rPr>
        <w:t>)</w:t>
      </w:r>
      <w:r w:rsidR="00EB1546">
        <w:rPr>
          <w:rFonts w:ascii="Times New Roman" w:hAnsi="Times New Roman" w:cs="Times New Roman"/>
          <w:sz w:val="24"/>
          <w:szCs w:val="24"/>
        </w:rPr>
        <w:t>. Commercial harvest of rockfish is strictly in the form of bycatch, and harvest has steadily increased during the same time frame to levels near the guidelines harvest level (GHL) of 150,000 pounds (</w:t>
      </w:r>
      <w:r w:rsidR="00A84707">
        <w:rPr>
          <w:rFonts w:ascii="Times New Roman" w:hAnsi="Times New Roman" w:cs="Times New Roman"/>
          <w:sz w:val="24"/>
          <w:szCs w:val="24"/>
        </w:rPr>
        <w:t>Figure 3</w:t>
      </w:r>
      <w:r w:rsidR="001F14BC">
        <w:rPr>
          <w:rFonts w:ascii="Times New Roman" w:hAnsi="Times New Roman" w:cs="Times New Roman"/>
          <w:sz w:val="24"/>
          <w:szCs w:val="24"/>
        </w:rPr>
        <w:t xml:space="preserve">, </w:t>
      </w:r>
      <w:r w:rsidR="00EB1546">
        <w:rPr>
          <w:rFonts w:ascii="Times New Roman" w:hAnsi="Times New Roman" w:cs="Times New Roman"/>
          <w:sz w:val="24"/>
          <w:szCs w:val="24"/>
        </w:rPr>
        <w:t xml:space="preserve">Rumble et al. 2017). </w:t>
      </w:r>
    </w:p>
    <w:p w14:paraId="23848AB4" w14:textId="5918D705" w:rsidR="00C46EE8" w:rsidRDefault="00017821" w:rsidP="002F0A59">
      <w:pPr>
        <w:pStyle w:val="NoSpacing"/>
        <w:ind w:firstLine="720"/>
        <w:rPr>
          <w:rFonts w:ascii="Times New Roman" w:hAnsi="Times New Roman" w:cs="Times New Roman"/>
          <w:sz w:val="24"/>
          <w:szCs w:val="24"/>
        </w:rPr>
      </w:pPr>
      <w:r>
        <w:rPr>
          <w:rFonts w:ascii="Times New Roman" w:hAnsi="Times New Roman" w:cs="Times New Roman"/>
          <w:sz w:val="24"/>
          <w:szCs w:val="24"/>
        </w:rPr>
        <w:t>Prince William Sound</w:t>
      </w:r>
      <w:r w:rsidRPr="00D60296">
        <w:rPr>
          <w:rFonts w:ascii="Times New Roman" w:hAnsi="Times New Roman" w:cs="Times New Roman"/>
          <w:sz w:val="24"/>
          <w:szCs w:val="24"/>
        </w:rPr>
        <w:t xml:space="preserve"> </w:t>
      </w:r>
      <w:r w:rsidR="003E66E4" w:rsidRPr="00D60296">
        <w:rPr>
          <w:rFonts w:ascii="Times New Roman" w:hAnsi="Times New Roman" w:cs="Times New Roman"/>
          <w:sz w:val="24"/>
          <w:szCs w:val="24"/>
        </w:rPr>
        <w:t>can be divided into its inner and outer waters</w:t>
      </w:r>
      <w:r>
        <w:rPr>
          <w:rFonts w:ascii="Times New Roman" w:hAnsi="Times New Roman" w:cs="Times New Roman"/>
          <w:sz w:val="24"/>
          <w:szCs w:val="24"/>
        </w:rPr>
        <w:t>;</w:t>
      </w:r>
      <w:r w:rsidR="003E66E4">
        <w:rPr>
          <w:rFonts w:ascii="Times New Roman" w:hAnsi="Times New Roman" w:cs="Times New Roman"/>
          <w:sz w:val="24"/>
          <w:szCs w:val="24"/>
        </w:rPr>
        <w:t xml:space="preserve"> a</w:t>
      </w:r>
      <w:r w:rsidR="0084641B" w:rsidRPr="00D60296">
        <w:rPr>
          <w:rFonts w:ascii="Times New Roman" w:hAnsi="Times New Roman" w:cs="Times New Roman"/>
          <w:sz w:val="24"/>
          <w:szCs w:val="24"/>
        </w:rPr>
        <w:t xml:space="preserve">lthough, the </w:t>
      </w:r>
      <w:r w:rsidR="009342D2">
        <w:rPr>
          <w:rFonts w:ascii="Times New Roman" w:hAnsi="Times New Roman" w:cs="Times New Roman"/>
          <w:sz w:val="24"/>
          <w:szCs w:val="24"/>
        </w:rPr>
        <w:t xml:space="preserve">separate </w:t>
      </w:r>
      <w:r w:rsidR="0084641B" w:rsidRPr="00D60296">
        <w:rPr>
          <w:rFonts w:ascii="Times New Roman" w:hAnsi="Times New Roman" w:cs="Times New Roman"/>
          <w:sz w:val="24"/>
          <w:szCs w:val="24"/>
        </w:rPr>
        <w:t>areas are not well-defined</w:t>
      </w:r>
      <w:r w:rsidR="003E66E4">
        <w:rPr>
          <w:rFonts w:ascii="Times New Roman" w:hAnsi="Times New Roman" w:cs="Times New Roman"/>
          <w:sz w:val="24"/>
          <w:szCs w:val="24"/>
        </w:rPr>
        <w:t xml:space="preserve"> with</w:t>
      </w:r>
      <w:r w:rsidR="009342D2">
        <w:rPr>
          <w:rFonts w:ascii="Times New Roman" w:hAnsi="Times New Roman" w:cs="Times New Roman"/>
          <w:sz w:val="24"/>
          <w:szCs w:val="24"/>
        </w:rPr>
        <w:t xml:space="preserve"> the</w:t>
      </w:r>
      <w:r w:rsidR="003E66E4">
        <w:rPr>
          <w:rFonts w:ascii="Times New Roman" w:hAnsi="Times New Roman" w:cs="Times New Roman"/>
          <w:sz w:val="24"/>
          <w:szCs w:val="24"/>
        </w:rPr>
        <w:t xml:space="preserve"> exception of the</w:t>
      </w:r>
      <w:r w:rsidR="009342D2">
        <w:rPr>
          <w:rFonts w:ascii="Times New Roman" w:hAnsi="Times New Roman" w:cs="Times New Roman"/>
          <w:sz w:val="24"/>
          <w:szCs w:val="24"/>
        </w:rPr>
        <w:t xml:space="preserve"> </w:t>
      </w:r>
      <w:r w:rsidR="003E66E4">
        <w:rPr>
          <w:rFonts w:ascii="Times New Roman" w:hAnsi="Times New Roman" w:cs="Times New Roman"/>
          <w:sz w:val="24"/>
          <w:szCs w:val="24"/>
        </w:rPr>
        <w:t xml:space="preserve">PWS </w:t>
      </w:r>
      <w:r w:rsidR="009342D2">
        <w:rPr>
          <w:rFonts w:ascii="Times New Roman" w:hAnsi="Times New Roman" w:cs="Times New Roman"/>
          <w:sz w:val="24"/>
          <w:szCs w:val="24"/>
        </w:rPr>
        <w:t>commercial fisheries</w:t>
      </w:r>
      <w:r w:rsidR="003E66E4">
        <w:rPr>
          <w:rFonts w:ascii="Times New Roman" w:hAnsi="Times New Roman" w:cs="Times New Roman"/>
          <w:sz w:val="24"/>
          <w:szCs w:val="24"/>
        </w:rPr>
        <w:t xml:space="preserve"> districts.</w:t>
      </w:r>
      <w:r w:rsidR="0084641B" w:rsidRPr="00D60296">
        <w:rPr>
          <w:rFonts w:ascii="Times New Roman" w:hAnsi="Times New Roman" w:cs="Times New Roman"/>
          <w:sz w:val="24"/>
          <w:szCs w:val="24"/>
        </w:rPr>
        <w:t xml:space="preserve"> The so-called inner waters of </w:t>
      </w:r>
      <w:r w:rsidR="00D60296" w:rsidRPr="00D60296">
        <w:rPr>
          <w:rFonts w:ascii="Times New Roman" w:hAnsi="Times New Roman" w:cs="Times New Roman"/>
          <w:sz w:val="24"/>
          <w:szCs w:val="24"/>
        </w:rPr>
        <w:t>PWS</w:t>
      </w:r>
      <w:r w:rsidR="00D60296">
        <w:rPr>
          <w:rFonts w:ascii="Times New Roman" w:hAnsi="Times New Roman" w:cs="Times New Roman"/>
          <w:sz w:val="24"/>
          <w:szCs w:val="24"/>
        </w:rPr>
        <w:t xml:space="preserve"> </w:t>
      </w:r>
      <w:r w:rsidR="0084641B" w:rsidRPr="00D60296">
        <w:rPr>
          <w:rFonts w:ascii="Times New Roman" w:hAnsi="Times New Roman" w:cs="Times New Roman"/>
          <w:sz w:val="24"/>
          <w:szCs w:val="24"/>
        </w:rPr>
        <w:t>are characterized by a diversity of coastal habitat</w:t>
      </w:r>
      <w:r>
        <w:rPr>
          <w:rFonts w:ascii="Times New Roman" w:hAnsi="Times New Roman" w:cs="Times New Roman"/>
          <w:sz w:val="24"/>
          <w:szCs w:val="24"/>
        </w:rPr>
        <w:t xml:space="preserve"> that</w:t>
      </w:r>
      <w:r w:rsidR="0084641B" w:rsidRPr="00D60296">
        <w:rPr>
          <w:rFonts w:ascii="Times New Roman" w:hAnsi="Times New Roman" w:cs="Times New Roman"/>
          <w:sz w:val="24"/>
          <w:szCs w:val="24"/>
        </w:rPr>
        <w:t xml:space="preserve"> includes glacial fjords, high-relief rocky islands, and tidally influenced bays. The inner waters are separated from the </w:t>
      </w:r>
      <w:r w:rsidR="00D60296" w:rsidRPr="00D60296">
        <w:rPr>
          <w:rFonts w:ascii="Times New Roman" w:hAnsi="Times New Roman" w:cs="Times New Roman"/>
          <w:sz w:val="24"/>
          <w:szCs w:val="24"/>
        </w:rPr>
        <w:t>GOA</w:t>
      </w:r>
      <w:r w:rsidR="00BE3492" w:rsidRPr="00D60296">
        <w:rPr>
          <w:rFonts w:ascii="Times New Roman" w:hAnsi="Times New Roman" w:cs="Times New Roman"/>
          <w:sz w:val="24"/>
          <w:szCs w:val="24"/>
        </w:rPr>
        <w:t xml:space="preserve"> by a series of barrier islands, which include the expansive Montague</w:t>
      </w:r>
      <w:r w:rsidR="00441745" w:rsidRPr="00D60296">
        <w:rPr>
          <w:rFonts w:ascii="Times New Roman" w:hAnsi="Times New Roman" w:cs="Times New Roman"/>
          <w:sz w:val="24"/>
          <w:szCs w:val="24"/>
        </w:rPr>
        <w:t xml:space="preserve"> (791 km</w:t>
      </w:r>
      <w:r w:rsidR="00441745" w:rsidRPr="00D60296">
        <w:rPr>
          <w:rFonts w:ascii="Times New Roman" w:hAnsi="Times New Roman" w:cs="Times New Roman"/>
          <w:sz w:val="24"/>
          <w:szCs w:val="24"/>
          <w:vertAlign w:val="superscript"/>
        </w:rPr>
        <w:t>2</w:t>
      </w:r>
      <w:r w:rsidR="00441745" w:rsidRPr="00D60296">
        <w:rPr>
          <w:rFonts w:ascii="Times New Roman" w:hAnsi="Times New Roman" w:cs="Times New Roman"/>
          <w:sz w:val="24"/>
          <w:szCs w:val="24"/>
        </w:rPr>
        <w:t>)</w:t>
      </w:r>
      <w:r w:rsidR="00BE3492" w:rsidRPr="00D60296">
        <w:rPr>
          <w:rFonts w:ascii="Times New Roman" w:hAnsi="Times New Roman" w:cs="Times New Roman"/>
          <w:sz w:val="24"/>
          <w:szCs w:val="24"/>
        </w:rPr>
        <w:t xml:space="preserve"> and Hinchinbrook</w:t>
      </w:r>
      <w:r w:rsidR="00441745" w:rsidRPr="00D60296">
        <w:rPr>
          <w:rFonts w:ascii="Times New Roman" w:hAnsi="Times New Roman" w:cs="Times New Roman"/>
          <w:sz w:val="24"/>
          <w:szCs w:val="24"/>
        </w:rPr>
        <w:t xml:space="preserve"> (445 km</w:t>
      </w:r>
      <w:r w:rsidR="00441745" w:rsidRPr="00D60296">
        <w:rPr>
          <w:rFonts w:ascii="Times New Roman" w:hAnsi="Times New Roman" w:cs="Times New Roman"/>
          <w:sz w:val="24"/>
          <w:szCs w:val="24"/>
          <w:vertAlign w:val="superscript"/>
        </w:rPr>
        <w:t>2</w:t>
      </w:r>
      <w:r w:rsidR="00441745" w:rsidRPr="00D60296">
        <w:rPr>
          <w:rFonts w:ascii="Times New Roman" w:hAnsi="Times New Roman" w:cs="Times New Roman"/>
          <w:sz w:val="24"/>
          <w:szCs w:val="24"/>
        </w:rPr>
        <w:t>)</w:t>
      </w:r>
      <w:r w:rsidR="00BE3492" w:rsidRPr="00D60296">
        <w:rPr>
          <w:rFonts w:ascii="Times New Roman" w:hAnsi="Times New Roman" w:cs="Times New Roman"/>
          <w:sz w:val="24"/>
          <w:szCs w:val="24"/>
        </w:rPr>
        <w:t xml:space="preserve"> Islands. A number of passages and</w:t>
      </w:r>
      <w:r w:rsidR="00794199">
        <w:rPr>
          <w:rFonts w:ascii="Times New Roman" w:hAnsi="Times New Roman" w:cs="Times New Roman"/>
          <w:sz w:val="24"/>
          <w:szCs w:val="24"/>
        </w:rPr>
        <w:t xml:space="preserve"> larger</w:t>
      </w:r>
      <w:r w:rsidR="005F0FA3">
        <w:rPr>
          <w:rFonts w:ascii="Times New Roman" w:hAnsi="Times New Roman" w:cs="Times New Roman"/>
          <w:sz w:val="24"/>
          <w:szCs w:val="24"/>
        </w:rPr>
        <w:t xml:space="preserve"> ocean</w:t>
      </w:r>
      <w:r w:rsidR="006B60ED">
        <w:rPr>
          <w:rFonts w:ascii="Times New Roman" w:hAnsi="Times New Roman" w:cs="Times New Roman"/>
          <w:sz w:val="24"/>
          <w:szCs w:val="24"/>
        </w:rPr>
        <w:t xml:space="preserve"> entrances connect</w:t>
      </w:r>
      <w:r w:rsidR="00BE3492" w:rsidRPr="00D60296">
        <w:rPr>
          <w:rFonts w:ascii="Times New Roman" w:hAnsi="Times New Roman" w:cs="Times New Roman"/>
          <w:sz w:val="24"/>
          <w:szCs w:val="24"/>
        </w:rPr>
        <w:t xml:space="preserve"> </w:t>
      </w:r>
      <w:r w:rsidR="00D60296" w:rsidRPr="00D60296">
        <w:rPr>
          <w:rFonts w:ascii="Times New Roman" w:hAnsi="Times New Roman" w:cs="Times New Roman"/>
          <w:sz w:val="24"/>
          <w:szCs w:val="24"/>
        </w:rPr>
        <w:t>PWS to the</w:t>
      </w:r>
      <w:r w:rsidR="00794199">
        <w:rPr>
          <w:rFonts w:ascii="Times New Roman" w:hAnsi="Times New Roman" w:cs="Times New Roman"/>
          <w:sz w:val="24"/>
          <w:szCs w:val="24"/>
        </w:rPr>
        <w:t xml:space="preserve"> northern</w:t>
      </w:r>
      <w:r w:rsidR="00D60296" w:rsidRPr="00D60296">
        <w:rPr>
          <w:rFonts w:ascii="Times New Roman" w:hAnsi="Times New Roman" w:cs="Times New Roman"/>
          <w:sz w:val="24"/>
          <w:szCs w:val="24"/>
        </w:rPr>
        <w:t xml:space="preserve"> GOA</w:t>
      </w:r>
      <w:r w:rsidR="00BE3492" w:rsidRPr="00D60296">
        <w:rPr>
          <w:rFonts w:ascii="Times New Roman" w:hAnsi="Times New Roman" w:cs="Times New Roman"/>
          <w:sz w:val="24"/>
          <w:szCs w:val="24"/>
        </w:rPr>
        <w:t>. There are strong tidal current</w:t>
      </w:r>
      <w:r w:rsidR="009342D2">
        <w:rPr>
          <w:rFonts w:ascii="Times New Roman" w:hAnsi="Times New Roman" w:cs="Times New Roman"/>
          <w:sz w:val="24"/>
          <w:szCs w:val="24"/>
        </w:rPr>
        <w:t>s</w:t>
      </w:r>
      <w:r w:rsidR="00BE3492" w:rsidRPr="00D60296">
        <w:rPr>
          <w:rFonts w:ascii="Times New Roman" w:hAnsi="Times New Roman" w:cs="Times New Roman"/>
          <w:sz w:val="24"/>
          <w:szCs w:val="24"/>
        </w:rPr>
        <w:t xml:space="preserve"> through most of these passages and entrances, and </w:t>
      </w:r>
      <w:r w:rsidR="00794199">
        <w:rPr>
          <w:rFonts w:ascii="Times New Roman" w:hAnsi="Times New Roman" w:cs="Times New Roman"/>
          <w:sz w:val="24"/>
          <w:szCs w:val="24"/>
        </w:rPr>
        <w:t xml:space="preserve">these </w:t>
      </w:r>
      <w:r w:rsidR="006B60ED">
        <w:rPr>
          <w:rFonts w:ascii="Times New Roman" w:hAnsi="Times New Roman" w:cs="Times New Roman"/>
          <w:sz w:val="24"/>
          <w:szCs w:val="24"/>
        </w:rPr>
        <w:t xml:space="preserve">large scale </w:t>
      </w:r>
      <w:r w:rsidR="00794199">
        <w:rPr>
          <w:rFonts w:ascii="Times New Roman" w:hAnsi="Times New Roman" w:cs="Times New Roman"/>
          <w:sz w:val="24"/>
          <w:szCs w:val="24"/>
        </w:rPr>
        <w:t>transports of water can</w:t>
      </w:r>
      <w:r w:rsidR="00BE3492" w:rsidRPr="00D60296">
        <w:rPr>
          <w:rFonts w:ascii="Times New Roman" w:hAnsi="Times New Roman" w:cs="Times New Roman"/>
          <w:sz w:val="24"/>
          <w:szCs w:val="24"/>
        </w:rPr>
        <w:t xml:space="preserve"> </w:t>
      </w:r>
      <w:r w:rsidR="00794199">
        <w:rPr>
          <w:rFonts w:ascii="Times New Roman" w:hAnsi="Times New Roman" w:cs="Times New Roman"/>
          <w:sz w:val="24"/>
          <w:szCs w:val="24"/>
        </w:rPr>
        <w:t>influence the movement</w:t>
      </w:r>
      <w:r w:rsidR="00E621A4">
        <w:rPr>
          <w:rFonts w:ascii="Times New Roman" w:hAnsi="Times New Roman" w:cs="Times New Roman"/>
          <w:sz w:val="24"/>
          <w:szCs w:val="24"/>
        </w:rPr>
        <w:t xml:space="preserve"> of</w:t>
      </w:r>
      <w:r w:rsidR="00BE3492" w:rsidRPr="00D60296">
        <w:rPr>
          <w:rFonts w:ascii="Times New Roman" w:hAnsi="Times New Roman" w:cs="Times New Roman"/>
          <w:sz w:val="24"/>
          <w:szCs w:val="24"/>
        </w:rPr>
        <w:t xml:space="preserve"> </w:t>
      </w:r>
      <w:r w:rsidR="003350B1">
        <w:rPr>
          <w:rFonts w:ascii="Times New Roman" w:hAnsi="Times New Roman" w:cs="Times New Roman"/>
          <w:sz w:val="24"/>
          <w:szCs w:val="24"/>
        </w:rPr>
        <w:t xml:space="preserve">flotsam and nutrients </w:t>
      </w:r>
      <w:r w:rsidR="00E621A4">
        <w:rPr>
          <w:rFonts w:ascii="Times New Roman" w:hAnsi="Times New Roman" w:cs="Times New Roman"/>
          <w:sz w:val="24"/>
          <w:szCs w:val="24"/>
        </w:rPr>
        <w:t>between</w:t>
      </w:r>
      <w:r w:rsidR="00BE3492" w:rsidRPr="00D60296">
        <w:rPr>
          <w:rFonts w:ascii="Times New Roman" w:hAnsi="Times New Roman" w:cs="Times New Roman"/>
          <w:sz w:val="24"/>
          <w:szCs w:val="24"/>
        </w:rPr>
        <w:t xml:space="preserve"> </w:t>
      </w:r>
      <w:r w:rsidR="00D60296" w:rsidRPr="00D60296">
        <w:rPr>
          <w:rFonts w:ascii="Times New Roman" w:hAnsi="Times New Roman" w:cs="Times New Roman"/>
          <w:sz w:val="24"/>
          <w:szCs w:val="24"/>
        </w:rPr>
        <w:t>PWS</w:t>
      </w:r>
      <w:r w:rsidR="005F0FA3">
        <w:rPr>
          <w:rFonts w:ascii="Times New Roman" w:hAnsi="Times New Roman" w:cs="Times New Roman"/>
          <w:sz w:val="24"/>
          <w:szCs w:val="24"/>
        </w:rPr>
        <w:t xml:space="preserve"> and the GOA</w:t>
      </w:r>
      <w:r w:rsidR="00C0297B">
        <w:rPr>
          <w:rFonts w:ascii="Times New Roman" w:hAnsi="Times New Roman" w:cs="Times New Roman"/>
          <w:sz w:val="24"/>
          <w:szCs w:val="24"/>
        </w:rPr>
        <w:t xml:space="preserve"> (Schmidt 1977; </w:t>
      </w:r>
      <w:r w:rsidR="001E06C5">
        <w:rPr>
          <w:rFonts w:ascii="Times New Roman" w:hAnsi="Times New Roman" w:cs="Times New Roman"/>
          <w:color w:val="222222"/>
          <w:sz w:val="24"/>
          <w:szCs w:val="24"/>
          <w:shd w:val="clear" w:color="auto" w:fill="FFFFFF"/>
        </w:rPr>
        <w:t xml:space="preserve">Royer et al. 1990; </w:t>
      </w:r>
      <w:r w:rsidR="006B60ED">
        <w:rPr>
          <w:rFonts w:ascii="Times New Roman" w:hAnsi="Times New Roman" w:cs="Times New Roman"/>
          <w:color w:val="222222"/>
          <w:sz w:val="24"/>
          <w:szCs w:val="24"/>
          <w:shd w:val="clear" w:color="auto" w:fill="FFFFFF"/>
        </w:rPr>
        <w:t>Neibauer et al. 1994</w:t>
      </w:r>
      <w:r w:rsidR="001E06C5">
        <w:rPr>
          <w:rFonts w:ascii="Times New Roman" w:hAnsi="Times New Roman" w:cs="Times New Roman"/>
          <w:color w:val="222222"/>
          <w:sz w:val="24"/>
          <w:szCs w:val="24"/>
          <w:shd w:val="clear" w:color="auto" w:fill="FFFFFF"/>
        </w:rPr>
        <w:t>;</w:t>
      </w:r>
      <w:r w:rsidR="006B60ED">
        <w:rPr>
          <w:rFonts w:ascii="Times New Roman" w:hAnsi="Times New Roman" w:cs="Times New Roman"/>
          <w:color w:val="222222"/>
          <w:sz w:val="24"/>
          <w:szCs w:val="24"/>
          <w:shd w:val="clear" w:color="auto" w:fill="FFFFFF"/>
        </w:rPr>
        <w:t xml:space="preserve"> </w:t>
      </w:r>
      <w:r w:rsidR="00C0297B">
        <w:rPr>
          <w:rFonts w:ascii="Times New Roman" w:hAnsi="Times New Roman" w:cs="Times New Roman"/>
          <w:sz w:val="24"/>
          <w:szCs w:val="24"/>
        </w:rPr>
        <w:t>Gay and Vaugh</w:t>
      </w:r>
      <w:r w:rsidR="006B60ED">
        <w:rPr>
          <w:rFonts w:ascii="Times New Roman" w:hAnsi="Times New Roman" w:cs="Times New Roman"/>
          <w:sz w:val="24"/>
          <w:szCs w:val="24"/>
        </w:rPr>
        <w:t>an 2001; Vaughan et al. 2001</w:t>
      </w:r>
      <w:r w:rsidR="006B60ED">
        <w:rPr>
          <w:rFonts w:ascii="Times New Roman" w:hAnsi="Times New Roman" w:cs="Times New Roman"/>
          <w:color w:val="222222"/>
          <w:sz w:val="24"/>
          <w:szCs w:val="24"/>
          <w:shd w:val="clear" w:color="auto" w:fill="FFFFFF"/>
        </w:rPr>
        <w:t>)</w:t>
      </w:r>
      <w:r w:rsidR="005F0FA3">
        <w:rPr>
          <w:rFonts w:ascii="Times New Roman" w:hAnsi="Times New Roman" w:cs="Times New Roman"/>
          <w:sz w:val="24"/>
          <w:szCs w:val="24"/>
        </w:rPr>
        <w:t xml:space="preserve">. This </w:t>
      </w:r>
      <w:r w:rsidR="003350B1">
        <w:rPr>
          <w:rFonts w:ascii="Times New Roman" w:hAnsi="Times New Roman" w:cs="Times New Roman"/>
          <w:sz w:val="24"/>
          <w:szCs w:val="24"/>
        </w:rPr>
        <w:t>transport can</w:t>
      </w:r>
      <w:r w:rsidR="00BC2609">
        <w:rPr>
          <w:rFonts w:ascii="Times New Roman" w:hAnsi="Times New Roman" w:cs="Times New Roman"/>
          <w:sz w:val="24"/>
          <w:szCs w:val="24"/>
        </w:rPr>
        <w:t xml:space="preserve"> also</w:t>
      </w:r>
      <w:r w:rsidR="003350B1">
        <w:rPr>
          <w:rFonts w:ascii="Times New Roman" w:hAnsi="Times New Roman" w:cs="Times New Roman"/>
          <w:sz w:val="24"/>
          <w:szCs w:val="24"/>
        </w:rPr>
        <w:t xml:space="preserve"> impact the dispersion of </w:t>
      </w:r>
      <w:r w:rsidR="00BC2609">
        <w:rPr>
          <w:rFonts w:ascii="Times New Roman" w:hAnsi="Times New Roman" w:cs="Times New Roman"/>
          <w:sz w:val="24"/>
          <w:szCs w:val="24"/>
        </w:rPr>
        <w:t>planktonic</w:t>
      </w:r>
      <w:r w:rsidR="003350B1">
        <w:rPr>
          <w:rFonts w:ascii="Times New Roman" w:hAnsi="Times New Roman" w:cs="Times New Roman"/>
          <w:sz w:val="24"/>
          <w:szCs w:val="24"/>
        </w:rPr>
        <w:t xml:space="preserve"> fish</w:t>
      </w:r>
      <w:r w:rsidR="00FE3354">
        <w:rPr>
          <w:rFonts w:ascii="Times New Roman" w:hAnsi="Times New Roman" w:cs="Times New Roman"/>
          <w:sz w:val="24"/>
          <w:szCs w:val="24"/>
        </w:rPr>
        <w:t xml:space="preserve"> such as Yelloweye R</w:t>
      </w:r>
      <w:r w:rsidR="00BC2609">
        <w:rPr>
          <w:rFonts w:ascii="Times New Roman" w:hAnsi="Times New Roman" w:cs="Times New Roman"/>
          <w:sz w:val="24"/>
          <w:szCs w:val="24"/>
        </w:rPr>
        <w:t xml:space="preserve">ockfish larvae, as supported by genetic work that has been performed in the eastern Pacific </w:t>
      </w:r>
      <w:r w:rsidR="00042A9A">
        <w:rPr>
          <w:rFonts w:ascii="Times New Roman" w:hAnsi="Times New Roman" w:cs="Times New Roman"/>
          <w:sz w:val="24"/>
          <w:szCs w:val="24"/>
        </w:rPr>
        <w:t>(Siegle et al</w:t>
      </w:r>
      <w:r w:rsidR="00EF0FEF">
        <w:rPr>
          <w:rFonts w:ascii="Times New Roman" w:hAnsi="Times New Roman" w:cs="Times New Roman"/>
          <w:sz w:val="24"/>
          <w:szCs w:val="24"/>
        </w:rPr>
        <w:t>.</w:t>
      </w:r>
      <w:r w:rsidR="00042A9A">
        <w:rPr>
          <w:rFonts w:ascii="Times New Roman" w:hAnsi="Times New Roman" w:cs="Times New Roman"/>
          <w:sz w:val="24"/>
          <w:szCs w:val="24"/>
        </w:rPr>
        <w:t xml:space="preserve"> 2013;</w:t>
      </w:r>
      <w:r w:rsidR="005F0FA3">
        <w:rPr>
          <w:rFonts w:ascii="Times New Roman" w:hAnsi="Times New Roman" w:cs="Times New Roman"/>
          <w:sz w:val="24"/>
          <w:szCs w:val="24"/>
        </w:rPr>
        <w:t xml:space="preserve"> Andrew</w:t>
      </w:r>
      <w:r w:rsidR="00B849B4">
        <w:rPr>
          <w:rFonts w:ascii="Times New Roman" w:hAnsi="Times New Roman" w:cs="Times New Roman"/>
          <w:sz w:val="24"/>
          <w:szCs w:val="24"/>
        </w:rPr>
        <w:t>s</w:t>
      </w:r>
      <w:r w:rsidR="005F0FA3">
        <w:rPr>
          <w:rFonts w:ascii="Times New Roman" w:hAnsi="Times New Roman" w:cs="Times New Roman"/>
          <w:sz w:val="24"/>
          <w:szCs w:val="24"/>
        </w:rPr>
        <w:t xml:space="preserve"> et al. 2018).</w:t>
      </w:r>
      <w:r w:rsidR="00BE1D0E" w:rsidRPr="00D60296">
        <w:rPr>
          <w:rFonts w:ascii="Times New Roman" w:hAnsi="Times New Roman" w:cs="Times New Roman"/>
          <w:sz w:val="24"/>
          <w:szCs w:val="24"/>
        </w:rPr>
        <w:t xml:space="preserve"> For the purpose of this project, the inner (or inside) waters of </w:t>
      </w:r>
      <w:r w:rsidR="005220C4">
        <w:rPr>
          <w:rFonts w:ascii="Times New Roman" w:hAnsi="Times New Roman" w:cs="Times New Roman"/>
          <w:sz w:val="24"/>
          <w:szCs w:val="24"/>
        </w:rPr>
        <w:t>PWS</w:t>
      </w:r>
      <w:r w:rsidR="00BE1D0E" w:rsidRPr="00D60296">
        <w:rPr>
          <w:rFonts w:ascii="Times New Roman" w:hAnsi="Times New Roman" w:cs="Times New Roman"/>
          <w:sz w:val="24"/>
          <w:szCs w:val="24"/>
        </w:rPr>
        <w:t xml:space="preserve"> will be defined as all coastal water</w:t>
      </w:r>
      <w:r w:rsidR="0089744D" w:rsidRPr="00D60296">
        <w:rPr>
          <w:rFonts w:ascii="Times New Roman" w:hAnsi="Times New Roman" w:cs="Times New Roman"/>
          <w:sz w:val="24"/>
          <w:szCs w:val="24"/>
        </w:rPr>
        <w:t>s</w:t>
      </w:r>
      <w:r w:rsidR="00BE1D0E" w:rsidRPr="00D60296">
        <w:rPr>
          <w:rFonts w:ascii="Times New Roman" w:hAnsi="Times New Roman" w:cs="Times New Roman"/>
          <w:sz w:val="24"/>
          <w:szCs w:val="24"/>
        </w:rPr>
        <w:t xml:space="preserve"> north </w:t>
      </w:r>
      <w:r w:rsidR="005220C4">
        <w:rPr>
          <w:rFonts w:ascii="Times New Roman" w:hAnsi="Times New Roman" w:cs="Times New Roman"/>
          <w:sz w:val="24"/>
          <w:szCs w:val="24"/>
        </w:rPr>
        <w:t>of lines between Cape Puget and Cape Cleare (southern Montague Is.), Zaikof Point (northeastern Montague Is.) and Cape Hinchinbrook (southwestern Hinchenbrook Is.), and Point Bentinck (southeastern Hinchinbrook Is.) and Point Whitshed</w:t>
      </w:r>
      <w:r w:rsidR="00A84707">
        <w:rPr>
          <w:rFonts w:ascii="Times New Roman" w:hAnsi="Times New Roman" w:cs="Times New Roman"/>
          <w:sz w:val="24"/>
          <w:szCs w:val="24"/>
        </w:rPr>
        <w:t xml:space="preserve"> (Figure 3</w:t>
      </w:r>
      <w:r w:rsidR="00C46EE8">
        <w:rPr>
          <w:rFonts w:ascii="Times New Roman" w:hAnsi="Times New Roman" w:cs="Times New Roman"/>
          <w:sz w:val="24"/>
          <w:szCs w:val="24"/>
        </w:rPr>
        <w:t>)</w:t>
      </w:r>
      <w:r w:rsidR="005220C4">
        <w:rPr>
          <w:rFonts w:ascii="Times New Roman" w:hAnsi="Times New Roman" w:cs="Times New Roman"/>
          <w:sz w:val="24"/>
          <w:szCs w:val="24"/>
        </w:rPr>
        <w:t xml:space="preserve">. </w:t>
      </w:r>
      <w:r w:rsidR="00EF0FEF">
        <w:rPr>
          <w:rFonts w:ascii="Times New Roman" w:hAnsi="Times New Roman" w:cs="Times New Roman"/>
          <w:sz w:val="24"/>
          <w:szCs w:val="24"/>
        </w:rPr>
        <w:t>T</w:t>
      </w:r>
      <w:r w:rsidR="008209DD">
        <w:rPr>
          <w:rFonts w:ascii="Times New Roman" w:hAnsi="Times New Roman" w:cs="Times New Roman"/>
          <w:sz w:val="24"/>
          <w:szCs w:val="24"/>
        </w:rPr>
        <w:t>he port towns of Whittier, Valdez, and Cordova, and</w:t>
      </w:r>
      <w:r w:rsidR="007872BE">
        <w:rPr>
          <w:rFonts w:ascii="Times New Roman" w:hAnsi="Times New Roman" w:cs="Times New Roman"/>
          <w:sz w:val="24"/>
          <w:szCs w:val="24"/>
        </w:rPr>
        <w:t xml:space="preserve"> the</w:t>
      </w:r>
      <w:r w:rsidR="008209DD">
        <w:rPr>
          <w:rFonts w:ascii="Times New Roman" w:hAnsi="Times New Roman" w:cs="Times New Roman"/>
          <w:sz w:val="24"/>
          <w:szCs w:val="24"/>
        </w:rPr>
        <w:t xml:space="preserve"> native villages Tatitlek and Chenaga </w:t>
      </w:r>
      <w:r w:rsidR="003E66E4">
        <w:rPr>
          <w:rFonts w:ascii="Times New Roman" w:hAnsi="Times New Roman" w:cs="Times New Roman"/>
          <w:sz w:val="24"/>
          <w:szCs w:val="24"/>
        </w:rPr>
        <w:t>are contained within the inside sample</w:t>
      </w:r>
      <w:r w:rsidR="008209DD">
        <w:rPr>
          <w:rFonts w:ascii="Times New Roman" w:hAnsi="Times New Roman" w:cs="Times New Roman"/>
          <w:sz w:val="24"/>
          <w:szCs w:val="24"/>
        </w:rPr>
        <w:t xml:space="preserve"> area of PWS</w:t>
      </w:r>
      <w:r w:rsidR="00A84707">
        <w:rPr>
          <w:rFonts w:ascii="Times New Roman" w:hAnsi="Times New Roman" w:cs="Times New Roman"/>
          <w:sz w:val="24"/>
          <w:szCs w:val="24"/>
        </w:rPr>
        <w:t xml:space="preserve"> (Figure 3</w:t>
      </w:r>
      <w:r w:rsidR="00E621A4">
        <w:rPr>
          <w:rFonts w:ascii="Times New Roman" w:hAnsi="Times New Roman" w:cs="Times New Roman"/>
          <w:sz w:val="24"/>
          <w:szCs w:val="24"/>
        </w:rPr>
        <w:t>)</w:t>
      </w:r>
      <w:r w:rsidR="008209DD">
        <w:rPr>
          <w:rFonts w:ascii="Times New Roman" w:hAnsi="Times New Roman" w:cs="Times New Roman"/>
          <w:sz w:val="24"/>
          <w:szCs w:val="24"/>
        </w:rPr>
        <w:t>.</w:t>
      </w:r>
      <w:r w:rsidR="00377CC1">
        <w:rPr>
          <w:rFonts w:ascii="Times New Roman" w:hAnsi="Times New Roman" w:cs="Times New Roman"/>
          <w:sz w:val="24"/>
          <w:szCs w:val="24"/>
        </w:rPr>
        <w:t xml:space="preserve"> </w:t>
      </w:r>
    </w:p>
    <w:p w14:paraId="715E5808" w14:textId="7E7DA023" w:rsidR="00C46EE8" w:rsidRPr="00D60296" w:rsidRDefault="00BE3492" w:rsidP="002F0A59">
      <w:pPr>
        <w:pStyle w:val="NoSpacing"/>
        <w:ind w:firstLine="720"/>
        <w:rPr>
          <w:rFonts w:ascii="Times New Roman" w:hAnsi="Times New Roman" w:cs="Times New Roman"/>
          <w:sz w:val="24"/>
          <w:szCs w:val="24"/>
        </w:rPr>
      </w:pPr>
      <w:r w:rsidRPr="00D60296">
        <w:rPr>
          <w:rFonts w:ascii="Times New Roman" w:hAnsi="Times New Roman" w:cs="Times New Roman"/>
          <w:sz w:val="24"/>
          <w:szCs w:val="24"/>
        </w:rPr>
        <w:lastRenderedPageBreak/>
        <w:t xml:space="preserve">The outer waters of </w:t>
      </w:r>
      <w:r w:rsidR="00D60296" w:rsidRPr="00D60296">
        <w:rPr>
          <w:rFonts w:ascii="Times New Roman" w:hAnsi="Times New Roman" w:cs="Times New Roman"/>
          <w:sz w:val="24"/>
          <w:szCs w:val="24"/>
        </w:rPr>
        <w:t>PWS fall entirely within the northern GOA.</w:t>
      </w:r>
      <w:r w:rsidRPr="00D60296">
        <w:rPr>
          <w:rFonts w:ascii="Times New Roman" w:hAnsi="Times New Roman" w:cs="Times New Roman"/>
          <w:sz w:val="24"/>
          <w:szCs w:val="24"/>
        </w:rPr>
        <w:t xml:space="preserve"> </w:t>
      </w:r>
      <w:r w:rsidR="00BE1D0E" w:rsidRPr="00D60296">
        <w:rPr>
          <w:rFonts w:ascii="Times New Roman" w:hAnsi="Times New Roman" w:cs="Times New Roman"/>
          <w:sz w:val="24"/>
          <w:szCs w:val="24"/>
        </w:rPr>
        <w:t>The outside waters</w:t>
      </w:r>
      <w:r w:rsidR="0014236A" w:rsidRPr="00D60296">
        <w:rPr>
          <w:rFonts w:ascii="Times New Roman" w:hAnsi="Times New Roman" w:cs="Times New Roman"/>
          <w:sz w:val="24"/>
          <w:szCs w:val="24"/>
        </w:rPr>
        <w:t xml:space="preserve"> are comparably more</w:t>
      </w:r>
      <w:r w:rsidR="00BE1D0E" w:rsidRPr="00D60296">
        <w:rPr>
          <w:rFonts w:ascii="Times New Roman" w:hAnsi="Times New Roman" w:cs="Times New Roman"/>
          <w:sz w:val="24"/>
          <w:szCs w:val="24"/>
        </w:rPr>
        <w:t xml:space="preserve"> oceanic, and the coastline is noticeably more rugged </w:t>
      </w:r>
      <w:r w:rsidR="003650E5" w:rsidRPr="00D60296">
        <w:rPr>
          <w:rFonts w:ascii="Times New Roman" w:hAnsi="Times New Roman" w:cs="Times New Roman"/>
          <w:sz w:val="24"/>
          <w:szCs w:val="24"/>
        </w:rPr>
        <w:t xml:space="preserve">likely </w:t>
      </w:r>
      <w:r w:rsidR="00BE1D0E" w:rsidRPr="00D60296">
        <w:rPr>
          <w:rFonts w:ascii="Times New Roman" w:hAnsi="Times New Roman" w:cs="Times New Roman"/>
          <w:sz w:val="24"/>
          <w:szCs w:val="24"/>
        </w:rPr>
        <w:t>due to</w:t>
      </w:r>
      <w:r w:rsidR="003650E5" w:rsidRPr="00D60296">
        <w:rPr>
          <w:rFonts w:ascii="Times New Roman" w:hAnsi="Times New Roman" w:cs="Times New Roman"/>
          <w:sz w:val="24"/>
          <w:szCs w:val="24"/>
        </w:rPr>
        <w:t xml:space="preserve"> </w:t>
      </w:r>
      <w:r w:rsidR="00BE1D0E" w:rsidRPr="00D60296">
        <w:rPr>
          <w:rFonts w:ascii="Times New Roman" w:hAnsi="Times New Roman" w:cs="Times New Roman"/>
          <w:sz w:val="24"/>
          <w:szCs w:val="24"/>
        </w:rPr>
        <w:t>erosion from</w:t>
      </w:r>
      <w:r w:rsidR="00441745" w:rsidRPr="00D60296">
        <w:rPr>
          <w:rFonts w:ascii="Times New Roman" w:hAnsi="Times New Roman" w:cs="Times New Roman"/>
          <w:sz w:val="24"/>
          <w:szCs w:val="24"/>
        </w:rPr>
        <w:t xml:space="preserve"> large oceanic swells. S</w:t>
      </w:r>
      <w:r w:rsidR="0089744D" w:rsidRPr="00D60296">
        <w:rPr>
          <w:rFonts w:ascii="Times New Roman" w:hAnsi="Times New Roman" w:cs="Times New Roman"/>
          <w:sz w:val="24"/>
          <w:szCs w:val="24"/>
        </w:rPr>
        <w:t>wells in excess of 2</w:t>
      </w:r>
      <w:r w:rsidR="003650E5" w:rsidRPr="00D60296">
        <w:rPr>
          <w:rFonts w:ascii="Times New Roman" w:hAnsi="Times New Roman" w:cs="Times New Roman"/>
          <w:sz w:val="24"/>
          <w:szCs w:val="24"/>
        </w:rPr>
        <w:t xml:space="preserve"> m are not un</w:t>
      </w:r>
      <w:r w:rsidR="00BE1D0E" w:rsidRPr="00D60296">
        <w:rPr>
          <w:rFonts w:ascii="Times New Roman" w:hAnsi="Times New Roman" w:cs="Times New Roman"/>
          <w:sz w:val="24"/>
          <w:szCs w:val="24"/>
        </w:rPr>
        <w:t xml:space="preserve">common in the </w:t>
      </w:r>
      <w:r w:rsidR="0014236A" w:rsidRPr="00D60296">
        <w:rPr>
          <w:rFonts w:ascii="Times New Roman" w:hAnsi="Times New Roman" w:cs="Times New Roman"/>
          <w:sz w:val="24"/>
          <w:szCs w:val="24"/>
        </w:rPr>
        <w:t>outside</w:t>
      </w:r>
      <w:r w:rsidR="00BE1D0E" w:rsidRPr="00D60296">
        <w:rPr>
          <w:rFonts w:ascii="Times New Roman" w:hAnsi="Times New Roman" w:cs="Times New Roman"/>
          <w:sz w:val="24"/>
          <w:szCs w:val="24"/>
        </w:rPr>
        <w:t xml:space="preserve"> waters,</w:t>
      </w:r>
      <w:r w:rsidR="00783773" w:rsidRPr="00D60296">
        <w:rPr>
          <w:rFonts w:ascii="Times New Roman" w:hAnsi="Times New Roman" w:cs="Times New Roman"/>
          <w:sz w:val="24"/>
          <w:szCs w:val="24"/>
        </w:rPr>
        <w:t xml:space="preserve"> and access is</w:t>
      </w:r>
      <w:r w:rsidR="00441745" w:rsidRPr="00D60296">
        <w:rPr>
          <w:rFonts w:ascii="Times New Roman" w:hAnsi="Times New Roman" w:cs="Times New Roman"/>
          <w:sz w:val="24"/>
          <w:szCs w:val="24"/>
        </w:rPr>
        <w:t xml:space="preserve"> limited to larger</w:t>
      </w:r>
      <w:r w:rsidR="003650E5" w:rsidRPr="00D60296">
        <w:rPr>
          <w:rFonts w:ascii="Times New Roman" w:hAnsi="Times New Roman" w:cs="Times New Roman"/>
          <w:sz w:val="24"/>
          <w:szCs w:val="24"/>
        </w:rPr>
        <w:t xml:space="preserve"> vessels. The seafloor is flat and mostly comprised of soft sediment in the northern </w:t>
      </w:r>
      <w:r w:rsidR="00D60296" w:rsidRPr="00D60296">
        <w:rPr>
          <w:rFonts w:ascii="Times New Roman" w:hAnsi="Times New Roman" w:cs="Times New Roman"/>
          <w:sz w:val="24"/>
          <w:szCs w:val="24"/>
        </w:rPr>
        <w:t>GOA</w:t>
      </w:r>
      <w:r w:rsidR="003650E5" w:rsidRPr="00D60296">
        <w:rPr>
          <w:rFonts w:ascii="Times New Roman" w:hAnsi="Times New Roman" w:cs="Times New Roman"/>
          <w:sz w:val="24"/>
          <w:szCs w:val="24"/>
        </w:rPr>
        <w:t xml:space="preserve">. </w:t>
      </w:r>
      <w:r w:rsidR="0014236A" w:rsidRPr="00D60296">
        <w:rPr>
          <w:rFonts w:ascii="Times New Roman" w:hAnsi="Times New Roman" w:cs="Times New Roman"/>
          <w:sz w:val="24"/>
          <w:szCs w:val="24"/>
        </w:rPr>
        <w:t xml:space="preserve">However, there are </w:t>
      </w:r>
      <w:r w:rsidR="00C46EE8">
        <w:rPr>
          <w:rFonts w:ascii="Times New Roman" w:hAnsi="Times New Roman" w:cs="Times New Roman"/>
          <w:sz w:val="24"/>
          <w:szCs w:val="24"/>
        </w:rPr>
        <w:t xml:space="preserve">intermittent </w:t>
      </w:r>
      <w:r w:rsidR="0014236A" w:rsidRPr="00D60296">
        <w:rPr>
          <w:rFonts w:ascii="Times New Roman" w:hAnsi="Times New Roman" w:cs="Times New Roman"/>
          <w:sz w:val="24"/>
          <w:szCs w:val="24"/>
        </w:rPr>
        <w:t xml:space="preserve">small mounds, rocky reefs, and pinnacles in the Gulf of Alaska that provide habitat for demersal fish species such as rockfish and lingcod.  Seal Rocks in Hinchinbrook entrance, Wessel Reef, and rocky outcrops of Middleton Island </w:t>
      </w:r>
      <w:r w:rsidR="00557A1F" w:rsidRPr="00D60296">
        <w:rPr>
          <w:rFonts w:ascii="Times New Roman" w:hAnsi="Times New Roman" w:cs="Times New Roman"/>
          <w:sz w:val="24"/>
          <w:szCs w:val="24"/>
        </w:rPr>
        <w:t xml:space="preserve">are well-known rocky habitat in the </w:t>
      </w:r>
      <w:r w:rsidR="00D60296" w:rsidRPr="00D60296">
        <w:rPr>
          <w:rFonts w:ascii="Times New Roman" w:hAnsi="Times New Roman" w:cs="Times New Roman"/>
          <w:sz w:val="24"/>
          <w:szCs w:val="24"/>
        </w:rPr>
        <w:t>PWS</w:t>
      </w:r>
      <w:r w:rsidR="00BA3B7F" w:rsidRPr="00D60296">
        <w:rPr>
          <w:rFonts w:ascii="Times New Roman" w:hAnsi="Times New Roman" w:cs="Times New Roman"/>
          <w:sz w:val="24"/>
          <w:szCs w:val="24"/>
        </w:rPr>
        <w:t xml:space="preserve"> outer waters. </w:t>
      </w:r>
      <w:r w:rsidR="00C46EE8">
        <w:rPr>
          <w:rFonts w:ascii="Times New Roman" w:hAnsi="Times New Roman" w:cs="Times New Roman"/>
          <w:sz w:val="24"/>
          <w:szCs w:val="24"/>
        </w:rPr>
        <w:t xml:space="preserve">The outside water will be considered any marine water south of the lines previously described out to </w:t>
      </w:r>
      <w:r w:rsidR="00EF0FEF">
        <w:rPr>
          <w:rFonts w:ascii="Times New Roman" w:hAnsi="Times New Roman" w:cs="Times New Roman"/>
          <w:sz w:val="24"/>
          <w:szCs w:val="24"/>
        </w:rPr>
        <w:t>370 km</w:t>
      </w:r>
      <w:r w:rsidR="00C46EE8">
        <w:rPr>
          <w:rFonts w:ascii="Times New Roman" w:hAnsi="Times New Roman" w:cs="Times New Roman"/>
          <w:sz w:val="24"/>
          <w:szCs w:val="24"/>
        </w:rPr>
        <w:t xml:space="preserve">. </w:t>
      </w:r>
      <w:r w:rsidR="00C900BF">
        <w:rPr>
          <w:rFonts w:ascii="Times New Roman" w:hAnsi="Times New Roman" w:cs="Times New Roman"/>
          <w:sz w:val="24"/>
          <w:szCs w:val="24"/>
        </w:rPr>
        <w:t>The outside waters</w:t>
      </w:r>
      <w:r w:rsidR="00616F0D">
        <w:rPr>
          <w:rFonts w:ascii="Times New Roman" w:hAnsi="Times New Roman" w:cs="Times New Roman"/>
          <w:sz w:val="24"/>
          <w:szCs w:val="24"/>
        </w:rPr>
        <w:t xml:space="preserve"> of PWS </w:t>
      </w:r>
      <w:r w:rsidR="00C900BF">
        <w:rPr>
          <w:rFonts w:ascii="Times New Roman" w:hAnsi="Times New Roman" w:cs="Times New Roman"/>
          <w:sz w:val="24"/>
          <w:szCs w:val="24"/>
        </w:rPr>
        <w:t>will be bounded in the east by a line extending south near Cape Suckling (144°00’00”W) and in the west by a line extending south near Cape Fairfield (148°00’25”W)</w:t>
      </w:r>
      <w:r w:rsidR="00A84707">
        <w:rPr>
          <w:rFonts w:ascii="Times New Roman" w:hAnsi="Times New Roman" w:cs="Times New Roman"/>
          <w:sz w:val="24"/>
          <w:szCs w:val="24"/>
        </w:rPr>
        <w:t xml:space="preserve"> (Figure 3</w:t>
      </w:r>
      <w:r w:rsidR="00C900BF">
        <w:rPr>
          <w:rFonts w:ascii="Times New Roman" w:hAnsi="Times New Roman" w:cs="Times New Roman"/>
          <w:sz w:val="24"/>
          <w:szCs w:val="24"/>
        </w:rPr>
        <w:t xml:space="preserve">). </w:t>
      </w:r>
      <w:r w:rsidR="008209DD">
        <w:rPr>
          <w:rFonts w:ascii="Times New Roman" w:hAnsi="Times New Roman" w:cs="Times New Roman"/>
          <w:sz w:val="24"/>
          <w:szCs w:val="24"/>
        </w:rPr>
        <w:t xml:space="preserve">There are no towns </w:t>
      </w:r>
      <w:r w:rsidR="00616F0D">
        <w:rPr>
          <w:rFonts w:ascii="Times New Roman" w:hAnsi="Times New Roman" w:cs="Times New Roman"/>
          <w:sz w:val="24"/>
          <w:szCs w:val="24"/>
        </w:rPr>
        <w:t>contained</w:t>
      </w:r>
      <w:r w:rsidR="008209DD">
        <w:rPr>
          <w:rFonts w:ascii="Times New Roman" w:hAnsi="Times New Roman" w:cs="Times New Roman"/>
          <w:sz w:val="24"/>
          <w:szCs w:val="24"/>
        </w:rPr>
        <w:t xml:space="preserve"> within the outside sample area of PWS, yet this area is commonly accessed from the ports of Whittier,</w:t>
      </w:r>
      <w:r w:rsidR="008A1EED">
        <w:rPr>
          <w:rFonts w:ascii="Times New Roman" w:hAnsi="Times New Roman" w:cs="Times New Roman"/>
          <w:sz w:val="24"/>
          <w:szCs w:val="24"/>
        </w:rPr>
        <w:t xml:space="preserve"> Cordova,</w:t>
      </w:r>
      <w:r w:rsidR="008209DD">
        <w:rPr>
          <w:rFonts w:ascii="Times New Roman" w:hAnsi="Times New Roman" w:cs="Times New Roman"/>
          <w:sz w:val="24"/>
          <w:szCs w:val="24"/>
        </w:rPr>
        <w:t xml:space="preserve"> Valdez, and Seward</w:t>
      </w:r>
      <w:r w:rsidR="008A1EED">
        <w:rPr>
          <w:rFonts w:ascii="Times New Roman" w:hAnsi="Times New Roman" w:cs="Times New Roman"/>
          <w:sz w:val="24"/>
          <w:szCs w:val="24"/>
        </w:rPr>
        <w:t xml:space="preserve"> by the commercial and recreational fishing fleet</w:t>
      </w:r>
      <w:r w:rsidR="00CD7708">
        <w:rPr>
          <w:rFonts w:ascii="Times New Roman" w:hAnsi="Times New Roman" w:cs="Times New Roman"/>
          <w:sz w:val="24"/>
          <w:szCs w:val="24"/>
        </w:rPr>
        <w:t>s</w:t>
      </w:r>
      <w:r w:rsidR="008209DD">
        <w:rPr>
          <w:rFonts w:ascii="Times New Roman" w:hAnsi="Times New Roman" w:cs="Times New Roman"/>
          <w:sz w:val="24"/>
          <w:szCs w:val="24"/>
        </w:rPr>
        <w:t>. Due</w:t>
      </w:r>
      <w:r w:rsidR="00C900BF">
        <w:rPr>
          <w:rFonts w:ascii="Times New Roman" w:hAnsi="Times New Roman" w:cs="Times New Roman"/>
          <w:sz w:val="24"/>
          <w:szCs w:val="24"/>
        </w:rPr>
        <w:t xml:space="preserve"> to t</w:t>
      </w:r>
      <w:r w:rsidR="007872BE">
        <w:rPr>
          <w:rFonts w:ascii="Times New Roman" w:hAnsi="Times New Roman" w:cs="Times New Roman"/>
          <w:sz w:val="24"/>
          <w:szCs w:val="24"/>
        </w:rPr>
        <w:t xml:space="preserve">he opportunistic nature of </w:t>
      </w:r>
      <w:r w:rsidR="00C900BF">
        <w:rPr>
          <w:rFonts w:ascii="Times New Roman" w:hAnsi="Times New Roman" w:cs="Times New Roman"/>
          <w:sz w:val="24"/>
          <w:szCs w:val="24"/>
        </w:rPr>
        <w:t xml:space="preserve">sampling, primarily recreational and </w:t>
      </w:r>
      <w:r w:rsidR="00FE3354">
        <w:rPr>
          <w:rFonts w:ascii="Times New Roman" w:hAnsi="Times New Roman" w:cs="Times New Roman"/>
          <w:sz w:val="24"/>
          <w:szCs w:val="24"/>
        </w:rPr>
        <w:t>commercial port sampling, some Yelloweye R</w:t>
      </w:r>
      <w:r w:rsidR="00C900BF">
        <w:rPr>
          <w:rFonts w:ascii="Times New Roman" w:hAnsi="Times New Roman" w:cs="Times New Roman"/>
          <w:sz w:val="24"/>
          <w:szCs w:val="24"/>
        </w:rPr>
        <w:t xml:space="preserve">ockfish may be sampled as far west as a line extending </w:t>
      </w:r>
      <w:r w:rsidR="00916980">
        <w:rPr>
          <w:rFonts w:ascii="Times New Roman" w:hAnsi="Times New Roman" w:cs="Times New Roman"/>
          <w:sz w:val="24"/>
          <w:szCs w:val="24"/>
        </w:rPr>
        <w:t xml:space="preserve">south near Gore Point </w:t>
      </w:r>
      <w:r w:rsidR="00C900BF">
        <w:rPr>
          <w:rFonts w:ascii="Times New Roman" w:hAnsi="Times New Roman" w:cs="Times New Roman"/>
          <w:sz w:val="24"/>
          <w:szCs w:val="24"/>
        </w:rPr>
        <w:t>at</w:t>
      </w:r>
      <w:r w:rsidR="00916980">
        <w:rPr>
          <w:rFonts w:ascii="Times New Roman" w:hAnsi="Times New Roman" w:cs="Times New Roman"/>
          <w:sz w:val="24"/>
          <w:szCs w:val="24"/>
        </w:rPr>
        <w:t xml:space="preserve"> 151</w:t>
      </w:r>
      <w:r w:rsidR="00CE2893">
        <w:rPr>
          <w:rFonts w:ascii="Times New Roman" w:hAnsi="Times New Roman" w:cs="Times New Roman"/>
          <w:sz w:val="24"/>
          <w:szCs w:val="24"/>
        </w:rPr>
        <w:t>°</w:t>
      </w:r>
      <w:r w:rsidR="00916980">
        <w:rPr>
          <w:rFonts w:ascii="Times New Roman" w:hAnsi="Times New Roman" w:cs="Times New Roman"/>
          <w:sz w:val="24"/>
          <w:szCs w:val="24"/>
        </w:rPr>
        <w:t>0</w:t>
      </w:r>
      <w:r w:rsidR="00CE2893">
        <w:rPr>
          <w:rFonts w:ascii="Times New Roman" w:hAnsi="Times New Roman" w:cs="Times New Roman"/>
          <w:sz w:val="24"/>
          <w:szCs w:val="24"/>
        </w:rPr>
        <w:t>0’00”</w:t>
      </w:r>
      <w:r w:rsidR="00FE4ED5">
        <w:rPr>
          <w:rFonts w:ascii="Times New Roman" w:hAnsi="Times New Roman" w:cs="Times New Roman"/>
          <w:sz w:val="24"/>
          <w:szCs w:val="24"/>
        </w:rPr>
        <w:t xml:space="preserve"> (Figure 2</w:t>
      </w:r>
      <w:r w:rsidR="00C900BF">
        <w:rPr>
          <w:rFonts w:ascii="Times New Roman" w:hAnsi="Times New Roman" w:cs="Times New Roman"/>
          <w:sz w:val="24"/>
          <w:szCs w:val="24"/>
        </w:rPr>
        <w:t>)</w:t>
      </w:r>
      <w:r w:rsidR="00601D21">
        <w:rPr>
          <w:rFonts w:ascii="Times New Roman" w:hAnsi="Times New Roman" w:cs="Times New Roman"/>
          <w:sz w:val="24"/>
          <w:szCs w:val="24"/>
        </w:rPr>
        <w:t>; this area will be referred to as the Norther GOA supplemental sample area</w:t>
      </w:r>
      <w:r w:rsidR="00C900BF">
        <w:rPr>
          <w:rFonts w:ascii="Times New Roman" w:hAnsi="Times New Roman" w:cs="Times New Roman"/>
          <w:sz w:val="24"/>
          <w:szCs w:val="24"/>
        </w:rPr>
        <w:t>.</w:t>
      </w:r>
      <w:r w:rsidR="00601D21">
        <w:rPr>
          <w:rFonts w:ascii="Times New Roman" w:hAnsi="Times New Roman" w:cs="Times New Roman"/>
          <w:sz w:val="24"/>
          <w:szCs w:val="24"/>
        </w:rPr>
        <w:t xml:space="preserve"> Samples from this supplemental area </w:t>
      </w:r>
      <w:r w:rsidR="00D724AB">
        <w:rPr>
          <w:rFonts w:ascii="Times New Roman" w:hAnsi="Times New Roman" w:cs="Times New Roman"/>
          <w:sz w:val="24"/>
          <w:szCs w:val="24"/>
        </w:rPr>
        <w:t xml:space="preserve">will </w:t>
      </w:r>
      <w:r w:rsidR="00601D21">
        <w:rPr>
          <w:rFonts w:ascii="Times New Roman" w:hAnsi="Times New Roman" w:cs="Times New Roman"/>
          <w:sz w:val="24"/>
          <w:szCs w:val="24"/>
        </w:rPr>
        <w:t>either</w:t>
      </w:r>
      <w:r w:rsidR="00616F0D">
        <w:rPr>
          <w:rFonts w:ascii="Times New Roman" w:hAnsi="Times New Roman" w:cs="Times New Roman"/>
          <w:sz w:val="24"/>
          <w:szCs w:val="24"/>
        </w:rPr>
        <w:t xml:space="preserve"> be</w:t>
      </w:r>
      <w:r w:rsidR="00601D21">
        <w:rPr>
          <w:rFonts w:ascii="Times New Roman" w:hAnsi="Times New Roman" w:cs="Times New Roman"/>
          <w:sz w:val="24"/>
          <w:szCs w:val="24"/>
        </w:rPr>
        <w:t xml:space="preserve"> archived or analyzed with samples from the PWS outside water</w:t>
      </w:r>
      <w:r w:rsidR="00EF0FEF">
        <w:rPr>
          <w:rFonts w:ascii="Times New Roman" w:hAnsi="Times New Roman" w:cs="Times New Roman"/>
          <w:sz w:val="24"/>
          <w:szCs w:val="24"/>
        </w:rPr>
        <w:t>s</w:t>
      </w:r>
      <w:r w:rsidR="00601D21">
        <w:rPr>
          <w:rFonts w:ascii="Times New Roman" w:hAnsi="Times New Roman" w:cs="Times New Roman"/>
          <w:sz w:val="24"/>
          <w:szCs w:val="24"/>
        </w:rPr>
        <w:t>.</w:t>
      </w:r>
    </w:p>
    <w:p w14:paraId="4C361CCF" w14:textId="36AD7B7F" w:rsidR="002F0A59" w:rsidRDefault="001E42D6" w:rsidP="002F0A59">
      <w:pPr>
        <w:pStyle w:val="NoSpacing"/>
        <w:ind w:firstLine="720"/>
        <w:rPr>
          <w:rFonts w:ascii="Times New Roman" w:hAnsi="Times New Roman" w:cs="Times New Roman"/>
          <w:sz w:val="24"/>
          <w:szCs w:val="24"/>
        </w:rPr>
      </w:pPr>
      <w:r>
        <w:rPr>
          <w:rFonts w:ascii="Times New Roman" w:hAnsi="Times New Roman" w:cs="Times New Roman"/>
          <w:sz w:val="24"/>
          <w:szCs w:val="24"/>
        </w:rPr>
        <w:t xml:space="preserve">The </w:t>
      </w:r>
      <w:r w:rsidR="00BA3B7F" w:rsidRPr="00D60296">
        <w:rPr>
          <w:rFonts w:ascii="Times New Roman" w:hAnsi="Times New Roman" w:cs="Times New Roman"/>
          <w:sz w:val="24"/>
          <w:szCs w:val="24"/>
        </w:rPr>
        <w:t>outer waters on the continental shelf are relatively sha</w:t>
      </w:r>
      <w:r w:rsidR="008209DD">
        <w:rPr>
          <w:rFonts w:ascii="Times New Roman" w:hAnsi="Times New Roman" w:cs="Times New Roman"/>
          <w:sz w:val="24"/>
          <w:szCs w:val="24"/>
        </w:rPr>
        <w:t xml:space="preserve">llower than the inside water of </w:t>
      </w:r>
      <w:r w:rsidR="00D60296" w:rsidRPr="00D60296">
        <w:rPr>
          <w:rFonts w:ascii="Times New Roman" w:hAnsi="Times New Roman" w:cs="Times New Roman"/>
          <w:sz w:val="24"/>
          <w:szCs w:val="24"/>
        </w:rPr>
        <w:t>PWS</w:t>
      </w:r>
      <w:r w:rsidR="007872BE">
        <w:rPr>
          <w:rFonts w:ascii="Times New Roman" w:hAnsi="Times New Roman" w:cs="Times New Roman"/>
          <w:sz w:val="24"/>
          <w:szCs w:val="24"/>
        </w:rPr>
        <w:t xml:space="preserve">, albeit the GOA </w:t>
      </w:r>
      <w:r>
        <w:rPr>
          <w:rFonts w:ascii="Times New Roman" w:hAnsi="Times New Roman" w:cs="Times New Roman"/>
          <w:sz w:val="24"/>
          <w:szCs w:val="24"/>
        </w:rPr>
        <w:t xml:space="preserve">significantly increases with depth over the continental slope and </w:t>
      </w:r>
      <w:r w:rsidR="00D46F37">
        <w:rPr>
          <w:rFonts w:ascii="Times New Roman" w:hAnsi="Times New Roman" w:cs="Times New Roman"/>
          <w:sz w:val="24"/>
          <w:szCs w:val="24"/>
        </w:rPr>
        <w:t>rise</w:t>
      </w:r>
      <w:r>
        <w:rPr>
          <w:rFonts w:ascii="Times New Roman" w:hAnsi="Times New Roman" w:cs="Times New Roman"/>
          <w:sz w:val="24"/>
          <w:szCs w:val="24"/>
        </w:rPr>
        <w:t xml:space="preserve"> (NOAA Chart</w:t>
      </w:r>
      <w:r w:rsidR="00972E2A">
        <w:rPr>
          <w:rFonts w:ascii="Times New Roman" w:hAnsi="Times New Roman" w:cs="Times New Roman"/>
          <w:sz w:val="24"/>
          <w:szCs w:val="24"/>
        </w:rPr>
        <w:t>s</w:t>
      </w:r>
      <w:r w:rsidR="00807407">
        <w:rPr>
          <w:rFonts w:ascii="Times New Roman" w:hAnsi="Times New Roman" w:cs="Times New Roman"/>
          <w:sz w:val="24"/>
          <w:szCs w:val="24"/>
        </w:rPr>
        <w:t xml:space="preserve"> 16013 and 16700</w:t>
      </w:r>
      <w:r w:rsidR="003350B1">
        <w:rPr>
          <w:rFonts w:ascii="Times New Roman" w:hAnsi="Times New Roman" w:cs="Times New Roman"/>
          <w:sz w:val="24"/>
          <w:szCs w:val="24"/>
        </w:rPr>
        <w:t>; Schmidt 1977; Neibauer et al. 1994</w:t>
      </w:r>
      <w:r w:rsidR="00807407">
        <w:rPr>
          <w:rFonts w:ascii="Times New Roman" w:hAnsi="Times New Roman" w:cs="Times New Roman"/>
          <w:sz w:val="24"/>
          <w:szCs w:val="24"/>
        </w:rPr>
        <w:t xml:space="preserve">). The </w:t>
      </w:r>
      <w:r>
        <w:rPr>
          <w:rFonts w:ascii="Times New Roman" w:hAnsi="Times New Roman" w:cs="Times New Roman"/>
          <w:sz w:val="24"/>
          <w:szCs w:val="24"/>
        </w:rPr>
        <w:t xml:space="preserve">GOA over </w:t>
      </w:r>
      <w:r w:rsidR="0008450B">
        <w:rPr>
          <w:rFonts w:ascii="Times New Roman" w:hAnsi="Times New Roman" w:cs="Times New Roman"/>
          <w:sz w:val="24"/>
          <w:szCs w:val="24"/>
        </w:rPr>
        <w:t xml:space="preserve">the </w:t>
      </w:r>
      <w:r>
        <w:rPr>
          <w:rFonts w:ascii="Times New Roman" w:hAnsi="Times New Roman" w:cs="Times New Roman"/>
          <w:sz w:val="24"/>
          <w:szCs w:val="24"/>
        </w:rPr>
        <w:t>continental shelf is considered to be</w:t>
      </w:r>
      <w:r w:rsidR="00807407">
        <w:rPr>
          <w:rFonts w:ascii="Times New Roman" w:hAnsi="Times New Roman" w:cs="Times New Roman"/>
          <w:sz w:val="24"/>
          <w:szCs w:val="24"/>
        </w:rPr>
        <w:t xml:space="preserve"> </w:t>
      </w:r>
      <w:r w:rsidR="00EF0FEF">
        <w:rPr>
          <w:rFonts w:ascii="Times New Roman" w:hAnsi="Times New Roman" w:cs="Times New Roman"/>
          <w:sz w:val="24"/>
          <w:szCs w:val="24"/>
        </w:rPr>
        <w:t xml:space="preserve">a </w:t>
      </w:r>
      <w:r w:rsidR="00807407">
        <w:rPr>
          <w:rFonts w:ascii="Times New Roman" w:hAnsi="Times New Roman" w:cs="Times New Roman"/>
          <w:sz w:val="24"/>
          <w:szCs w:val="24"/>
        </w:rPr>
        <w:t>moderately to</w:t>
      </w:r>
      <w:r>
        <w:rPr>
          <w:rFonts w:ascii="Times New Roman" w:hAnsi="Times New Roman" w:cs="Times New Roman"/>
          <w:sz w:val="24"/>
          <w:szCs w:val="24"/>
        </w:rPr>
        <w:t xml:space="preserve"> highly productive</w:t>
      </w:r>
      <w:r w:rsidR="00E26EC7">
        <w:rPr>
          <w:rFonts w:ascii="Times New Roman" w:hAnsi="Times New Roman" w:cs="Times New Roman"/>
          <w:sz w:val="24"/>
          <w:szCs w:val="24"/>
        </w:rPr>
        <w:t xml:space="preserve"> </w:t>
      </w:r>
      <w:r w:rsidR="000770DD">
        <w:rPr>
          <w:rFonts w:ascii="Times New Roman" w:hAnsi="Times New Roman" w:cs="Times New Roman"/>
          <w:sz w:val="24"/>
          <w:szCs w:val="24"/>
        </w:rPr>
        <w:t xml:space="preserve">large marine </w:t>
      </w:r>
      <w:r w:rsidR="00E26EC7">
        <w:rPr>
          <w:rFonts w:ascii="Times New Roman" w:hAnsi="Times New Roman" w:cs="Times New Roman"/>
          <w:sz w:val="24"/>
          <w:szCs w:val="24"/>
        </w:rPr>
        <w:t>ecosystem</w:t>
      </w:r>
      <w:r>
        <w:rPr>
          <w:rFonts w:ascii="Times New Roman" w:hAnsi="Times New Roman" w:cs="Times New Roman"/>
          <w:sz w:val="24"/>
          <w:szCs w:val="24"/>
        </w:rPr>
        <w:t xml:space="preserve"> </w:t>
      </w:r>
      <w:r w:rsidR="000770DD">
        <w:rPr>
          <w:rFonts w:ascii="Times New Roman" w:hAnsi="Times New Roman" w:cs="Times New Roman"/>
          <w:sz w:val="24"/>
          <w:szCs w:val="24"/>
        </w:rPr>
        <w:t xml:space="preserve">with respect to primary productivity </w:t>
      </w:r>
      <w:r w:rsidR="0008450B">
        <w:rPr>
          <w:rFonts w:ascii="Times New Roman" w:hAnsi="Times New Roman" w:cs="Times New Roman"/>
          <w:sz w:val="24"/>
          <w:szCs w:val="24"/>
        </w:rPr>
        <w:t>(</w:t>
      </w:r>
      <w:r w:rsidR="00042A9A">
        <w:rPr>
          <w:rFonts w:ascii="Times New Roman" w:hAnsi="Times New Roman" w:cs="Times New Roman"/>
          <w:sz w:val="24"/>
          <w:szCs w:val="24"/>
        </w:rPr>
        <w:t>OCSEAP 1986;</w:t>
      </w:r>
      <w:r w:rsidR="0073206D">
        <w:t xml:space="preserve"> </w:t>
      </w:r>
      <w:r w:rsidR="00042A9A">
        <w:rPr>
          <w:rFonts w:ascii="Times New Roman" w:hAnsi="Times New Roman" w:cs="Times New Roman"/>
          <w:sz w:val="24"/>
          <w:szCs w:val="24"/>
        </w:rPr>
        <w:t>Stabeno et al. 2004;</w:t>
      </w:r>
      <w:r w:rsidR="00E26EC7">
        <w:rPr>
          <w:rFonts w:ascii="Times New Roman" w:hAnsi="Times New Roman" w:cs="Times New Roman"/>
          <w:sz w:val="24"/>
          <w:szCs w:val="24"/>
        </w:rPr>
        <w:t xml:space="preserve"> </w:t>
      </w:r>
      <w:r w:rsidR="0008450B">
        <w:rPr>
          <w:rFonts w:ascii="Times New Roman" w:hAnsi="Times New Roman" w:cs="Times New Roman"/>
          <w:sz w:val="24"/>
          <w:szCs w:val="24"/>
        </w:rPr>
        <w:t>Agu</w:t>
      </w:r>
      <w:r w:rsidR="00A4535A">
        <w:rPr>
          <w:rFonts w:ascii="Times New Roman" w:hAnsi="Times New Roman" w:cs="Times New Roman"/>
          <w:sz w:val="24"/>
          <w:szCs w:val="24"/>
        </w:rPr>
        <w:t>i</w:t>
      </w:r>
      <w:r w:rsidR="0008450B">
        <w:rPr>
          <w:rFonts w:ascii="Times New Roman" w:hAnsi="Times New Roman" w:cs="Times New Roman"/>
          <w:sz w:val="24"/>
          <w:szCs w:val="24"/>
        </w:rPr>
        <w:t>lar-Islas et al. 2016)</w:t>
      </w:r>
      <w:r w:rsidR="00E26EC7">
        <w:rPr>
          <w:rFonts w:ascii="Times New Roman" w:hAnsi="Times New Roman" w:cs="Times New Roman"/>
          <w:sz w:val="24"/>
          <w:szCs w:val="24"/>
        </w:rPr>
        <w:t xml:space="preserve">. </w:t>
      </w:r>
      <w:r w:rsidR="00FE3354">
        <w:rPr>
          <w:rFonts w:ascii="Times New Roman" w:hAnsi="Times New Roman" w:cs="Times New Roman"/>
          <w:sz w:val="24"/>
          <w:szCs w:val="24"/>
        </w:rPr>
        <w:t>There are indications that Yelloweye R</w:t>
      </w:r>
      <w:r w:rsidR="0073206D">
        <w:rPr>
          <w:rFonts w:ascii="Times New Roman" w:hAnsi="Times New Roman" w:cs="Times New Roman"/>
          <w:sz w:val="24"/>
          <w:szCs w:val="24"/>
        </w:rPr>
        <w:t>oc</w:t>
      </w:r>
      <w:r w:rsidR="008A1EED">
        <w:rPr>
          <w:rFonts w:ascii="Times New Roman" w:hAnsi="Times New Roman" w:cs="Times New Roman"/>
          <w:sz w:val="24"/>
          <w:szCs w:val="24"/>
        </w:rPr>
        <w:t>kfish</w:t>
      </w:r>
      <w:r w:rsidR="00941654">
        <w:rPr>
          <w:rFonts w:ascii="Times New Roman" w:hAnsi="Times New Roman" w:cs="Times New Roman"/>
          <w:sz w:val="24"/>
          <w:szCs w:val="24"/>
        </w:rPr>
        <w:t xml:space="preserve"> achieve greater size-at-age in </w:t>
      </w:r>
      <w:r w:rsidR="0073206D">
        <w:rPr>
          <w:rFonts w:ascii="Times New Roman" w:hAnsi="Times New Roman" w:cs="Times New Roman"/>
          <w:sz w:val="24"/>
          <w:szCs w:val="24"/>
        </w:rPr>
        <w:t>the outside waters of PWS and the northern GOA (S. Meyer, Alaska Department of Fish and</w:t>
      </w:r>
      <w:r w:rsidR="00941654">
        <w:rPr>
          <w:rFonts w:ascii="Times New Roman" w:hAnsi="Times New Roman" w:cs="Times New Roman"/>
          <w:sz w:val="24"/>
          <w:szCs w:val="24"/>
        </w:rPr>
        <w:t xml:space="preserve"> Game, personal communication). </w:t>
      </w:r>
      <w:r w:rsidR="008A1EED">
        <w:rPr>
          <w:rFonts w:ascii="Times New Roman" w:hAnsi="Times New Roman" w:cs="Times New Roman"/>
          <w:sz w:val="24"/>
          <w:szCs w:val="24"/>
        </w:rPr>
        <w:t xml:space="preserve">Due to </w:t>
      </w:r>
      <w:r w:rsidR="00FE3354">
        <w:rPr>
          <w:rFonts w:ascii="Times New Roman" w:hAnsi="Times New Roman" w:cs="Times New Roman"/>
          <w:sz w:val="24"/>
          <w:szCs w:val="24"/>
        </w:rPr>
        <w:t>the differences in habitat and Yelloweye R</w:t>
      </w:r>
      <w:r w:rsidR="008A1EED">
        <w:rPr>
          <w:rFonts w:ascii="Times New Roman" w:hAnsi="Times New Roman" w:cs="Times New Roman"/>
          <w:sz w:val="24"/>
          <w:szCs w:val="24"/>
        </w:rPr>
        <w:t>ockfish growth between the inside waters of PWS and outside waters in the northern GOA, samples from these two sample areas will potentially be a</w:t>
      </w:r>
      <w:r w:rsidR="00616F0D">
        <w:rPr>
          <w:rFonts w:ascii="Times New Roman" w:hAnsi="Times New Roman" w:cs="Times New Roman"/>
          <w:sz w:val="24"/>
          <w:szCs w:val="24"/>
        </w:rPr>
        <w:t>nalyzed separately for maturity and fecundity schedules.</w:t>
      </w:r>
    </w:p>
    <w:p w14:paraId="35E0428F" w14:textId="77777777" w:rsidR="002F0A59" w:rsidRDefault="002F0A59" w:rsidP="002F0A59">
      <w:pPr>
        <w:pStyle w:val="NoSpacing"/>
        <w:ind w:firstLine="720"/>
        <w:rPr>
          <w:rFonts w:ascii="Times New Roman" w:hAnsi="Times New Roman" w:cs="Times New Roman"/>
          <w:sz w:val="24"/>
          <w:szCs w:val="24"/>
        </w:rPr>
      </w:pPr>
    </w:p>
    <w:p w14:paraId="11397E0F" w14:textId="26147C6B" w:rsidR="008A1EED" w:rsidRDefault="008A1EED" w:rsidP="002F0A59">
      <w:pPr>
        <w:pStyle w:val="NoSpacing"/>
        <w:rPr>
          <w:rFonts w:ascii="Times New Roman" w:hAnsi="Times New Roman" w:cs="Times New Roman"/>
          <w:b/>
          <w:i/>
          <w:sz w:val="24"/>
          <w:szCs w:val="24"/>
        </w:rPr>
      </w:pPr>
      <w:r w:rsidRPr="002F0A59">
        <w:rPr>
          <w:rFonts w:ascii="Times New Roman" w:hAnsi="Times New Roman" w:cs="Times New Roman"/>
          <w:b/>
          <w:i/>
          <w:sz w:val="24"/>
          <w:szCs w:val="24"/>
        </w:rPr>
        <w:t xml:space="preserve">Sample </w:t>
      </w:r>
      <w:r w:rsidR="002F0A59" w:rsidRPr="002F0A59">
        <w:rPr>
          <w:rFonts w:ascii="Times New Roman" w:hAnsi="Times New Roman" w:cs="Times New Roman"/>
          <w:b/>
          <w:i/>
          <w:sz w:val="24"/>
          <w:szCs w:val="24"/>
        </w:rPr>
        <w:t xml:space="preserve">and Data </w:t>
      </w:r>
      <w:r w:rsidRPr="002F0A59">
        <w:rPr>
          <w:rFonts w:ascii="Times New Roman" w:hAnsi="Times New Roman" w:cs="Times New Roman"/>
          <w:b/>
          <w:i/>
          <w:sz w:val="24"/>
          <w:szCs w:val="24"/>
        </w:rPr>
        <w:t>Collection</w:t>
      </w:r>
    </w:p>
    <w:p w14:paraId="7AF5E424" w14:textId="77777777" w:rsidR="002F0A59" w:rsidRPr="002F0A59" w:rsidRDefault="002F0A59" w:rsidP="002F0A59">
      <w:pPr>
        <w:pStyle w:val="NoSpacing"/>
        <w:rPr>
          <w:rFonts w:ascii="Times New Roman" w:hAnsi="Times New Roman" w:cs="Times New Roman"/>
          <w:b/>
          <w:i/>
          <w:sz w:val="24"/>
          <w:szCs w:val="24"/>
        </w:rPr>
      </w:pPr>
    </w:p>
    <w:p w14:paraId="6724731F" w14:textId="3144F41E" w:rsidR="00E8273D" w:rsidRPr="00E8273D" w:rsidRDefault="008A1EED" w:rsidP="002F0A59">
      <w:pPr>
        <w:pStyle w:val="NoSpacing"/>
        <w:rPr>
          <w:rFonts w:ascii="Times New Roman" w:hAnsi="Times New Roman" w:cs="Times New Roman"/>
          <w:sz w:val="24"/>
          <w:szCs w:val="24"/>
        </w:rPr>
      </w:pPr>
      <w:r>
        <w:rPr>
          <w:rFonts w:ascii="Times New Roman" w:hAnsi="Times New Roman" w:cs="Times New Roman"/>
          <w:sz w:val="24"/>
          <w:szCs w:val="24"/>
        </w:rPr>
        <w:tab/>
      </w:r>
      <w:r w:rsidR="00FE3354">
        <w:rPr>
          <w:rFonts w:ascii="Times New Roman" w:hAnsi="Times New Roman" w:cs="Times New Roman"/>
          <w:sz w:val="24"/>
          <w:szCs w:val="24"/>
        </w:rPr>
        <w:t>Yelloweye R</w:t>
      </w:r>
      <w:r w:rsidR="00E8273D" w:rsidRPr="00E8273D">
        <w:rPr>
          <w:rFonts w:ascii="Times New Roman" w:hAnsi="Times New Roman" w:cs="Times New Roman"/>
          <w:sz w:val="24"/>
          <w:szCs w:val="24"/>
        </w:rPr>
        <w:t>ockfish gonads will be collected opportunistically</w:t>
      </w:r>
      <w:r w:rsidR="00E8273D">
        <w:rPr>
          <w:rFonts w:ascii="Times New Roman" w:hAnsi="Times New Roman" w:cs="Times New Roman"/>
          <w:sz w:val="24"/>
          <w:szCs w:val="24"/>
        </w:rPr>
        <w:t xml:space="preserve"> throughout 2018-19</w:t>
      </w:r>
      <w:r w:rsidR="00E8273D" w:rsidRPr="00E8273D">
        <w:rPr>
          <w:rFonts w:ascii="Times New Roman" w:hAnsi="Times New Roman" w:cs="Times New Roman"/>
          <w:sz w:val="24"/>
          <w:szCs w:val="24"/>
        </w:rPr>
        <w:t xml:space="preserve">; however, sampling collection </w:t>
      </w:r>
      <w:r w:rsidR="00246F8D">
        <w:rPr>
          <w:rFonts w:ascii="Times New Roman" w:hAnsi="Times New Roman" w:cs="Times New Roman"/>
          <w:sz w:val="24"/>
          <w:szCs w:val="24"/>
        </w:rPr>
        <w:t>will be</w:t>
      </w:r>
      <w:r w:rsidR="00E8273D" w:rsidRPr="00E8273D">
        <w:rPr>
          <w:rFonts w:ascii="Times New Roman" w:hAnsi="Times New Roman" w:cs="Times New Roman"/>
          <w:sz w:val="24"/>
          <w:szCs w:val="24"/>
        </w:rPr>
        <w:t xml:space="preserve"> focused </w:t>
      </w:r>
      <w:r w:rsidR="00CB0B2E">
        <w:rPr>
          <w:rFonts w:ascii="Times New Roman" w:hAnsi="Times New Roman" w:cs="Times New Roman"/>
          <w:sz w:val="24"/>
          <w:szCs w:val="24"/>
        </w:rPr>
        <w:t>within</w:t>
      </w:r>
      <w:r w:rsidR="00CB0B2E" w:rsidRPr="00E8273D">
        <w:rPr>
          <w:rFonts w:ascii="Times New Roman" w:hAnsi="Times New Roman" w:cs="Times New Roman"/>
          <w:sz w:val="24"/>
          <w:szCs w:val="24"/>
        </w:rPr>
        <w:t xml:space="preserve"> </w:t>
      </w:r>
      <w:r w:rsidR="00E8273D" w:rsidRPr="00E8273D">
        <w:rPr>
          <w:rFonts w:ascii="Times New Roman" w:hAnsi="Times New Roman" w:cs="Times New Roman"/>
          <w:sz w:val="24"/>
          <w:szCs w:val="24"/>
        </w:rPr>
        <w:t>the expected gestational period for females in PWS and the northern GOA between January and August. Yelloweye</w:t>
      </w:r>
      <w:r w:rsidR="00FE3354">
        <w:rPr>
          <w:rFonts w:ascii="Times New Roman" w:hAnsi="Times New Roman" w:cs="Times New Roman"/>
          <w:sz w:val="24"/>
          <w:szCs w:val="24"/>
        </w:rPr>
        <w:t xml:space="preserve"> Rockfish</w:t>
      </w:r>
      <w:r w:rsidR="00E8273D" w:rsidRPr="00E8273D">
        <w:rPr>
          <w:rFonts w:ascii="Times New Roman" w:hAnsi="Times New Roman" w:cs="Times New Roman"/>
          <w:sz w:val="24"/>
          <w:szCs w:val="24"/>
        </w:rPr>
        <w:t xml:space="preserve"> gonads will primarily </w:t>
      </w:r>
      <w:r w:rsidR="00D724AB">
        <w:rPr>
          <w:rFonts w:ascii="Times New Roman" w:hAnsi="Times New Roman" w:cs="Times New Roman"/>
          <w:sz w:val="24"/>
          <w:szCs w:val="24"/>
        </w:rPr>
        <w:t xml:space="preserve">be </w:t>
      </w:r>
      <w:r w:rsidR="00E8273D" w:rsidRPr="00E8273D">
        <w:rPr>
          <w:rFonts w:ascii="Times New Roman" w:hAnsi="Times New Roman" w:cs="Times New Roman"/>
          <w:sz w:val="24"/>
          <w:szCs w:val="24"/>
        </w:rPr>
        <w:t>collected through field sampling</w:t>
      </w:r>
      <w:r w:rsidR="00CB0B2E">
        <w:rPr>
          <w:rFonts w:ascii="Times New Roman" w:hAnsi="Times New Roman" w:cs="Times New Roman"/>
          <w:sz w:val="24"/>
          <w:szCs w:val="24"/>
        </w:rPr>
        <w:t xml:space="preserve"> but</w:t>
      </w:r>
      <w:r w:rsidR="00E8273D">
        <w:rPr>
          <w:rFonts w:ascii="Times New Roman" w:hAnsi="Times New Roman" w:cs="Times New Roman"/>
          <w:sz w:val="24"/>
          <w:szCs w:val="24"/>
        </w:rPr>
        <w:t xml:space="preserve"> </w:t>
      </w:r>
      <w:r w:rsidR="00CB0B2E">
        <w:rPr>
          <w:rFonts w:ascii="Times New Roman" w:hAnsi="Times New Roman" w:cs="Times New Roman"/>
          <w:sz w:val="24"/>
          <w:szCs w:val="24"/>
        </w:rPr>
        <w:t>s</w:t>
      </w:r>
      <w:r w:rsidR="00E8273D">
        <w:rPr>
          <w:rFonts w:ascii="Times New Roman" w:hAnsi="Times New Roman" w:cs="Times New Roman"/>
          <w:sz w:val="24"/>
          <w:szCs w:val="24"/>
        </w:rPr>
        <w:t xml:space="preserve">upplemental samples will </w:t>
      </w:r>
      <w:r w:rsidR="00CB0B2E">
        <w:rPr>
          <w:rFonts w:ascii="Times New Roman" w:hAnsi="Times New Roman" w:cs="Times New Roman"/>
          <w:sz w:val="24"/>
          <w:szCs w:val="24"/>
        </w:rPr>
        <w:t xml:space="preserve">also </w:t>
      </w:r>
      <w:r w:rsidR="00E8273D">
        <w:rPr>
          <w:rFonts w:ascii="Times New Roman" w:hAnsi="Times New Roman" w:cs="Times New Roman"/>
          <w:sz w:val="24"/>
          <w:szCs w:val="24"/>
        </w:rPr>
        <w:t>be collected</w:t>
      </w:r>
      <w:r w:rsidR="00E8273D" w:rsidRPr="00E8273D">
        <w:rPr>
          <w:rFonts w:ascii="Times New Roman" w:hAnsi="Times New Roman" w:cs="Times New Roman"/>
          <w:sz w:val="24"/>
          <w:szCs w:val="24"/>
        </w:rPr>
        <w:t xml:space="preserve"> from the port sampling of c</w:t>
      </w:r>
      <w:r w:rsidR="00616F0D">
        <w:rPr>
          <w:rFonts w:ascii="Times New Roman" w:hAnsi="Times New Roman" w:cs="Times New Roman"/>
          <w:sz w:val="24"/>
          <w:szCs w:val="24"/>
        </w:rPr>
        <w:t>ommercial and recreational harvest</w:t>
      </w:r>
      <w:r w:rsidR="00E8273D">
        <w:rPr>
          <w:rFonts w:ascii="Times New Roman" w:hAnsi="Times New Roman" w:cs="Times New Roman"/>
          <w:sz w:val="24"/>
          <w:szCs w:val="24"/>
        </w:rPr>
        <w:t>.</w:t>
      </w:r>
      <w:r w:rsidR="00CF20A5">
        <w:rPr>
          <w:rFonts w:ascii="Times New Roman" w:hAnsi="Times New Roman" w:cs="Times New Roman"/>
          <w:sz w:val="24"/>
          <w:szCs w:val="24"/>
        </w:rPr>
        <w:t xml:space="preserve"> Port sampling staff will be provided with </w:t>
      </w:r>
      <w:r w:rsidR="00D724AB">
        <w:rPr>
          <w:rFonts w:ascii="Times New Roman" w:hAnsi="Times New Roman" w:cs="Times New Roman"/>
          <w:sz w:val="24"/>
          <w:szCs w:val="24"/>
        </w:rPr>
        <w:t>sampling</w:t>
      </w:r>
      <w:r w:rsidR="00CF20A5">
        <w:rPr>
          <w:rFonts w:ascii="Times New Roman" w:hAnsi="Times New Roman" w:cs="Times New Roman"/>
          <w:sz w:val="24"/>
          <w:szCs w:val="24"/>
        </w:rPr>
        <w:t xml:space="preserve"> materials and trained to collect necessary data.</w:t>
      </w:r>
    </w:p>
    <w:p w14:paraId="2EAE627A" w14:textId="3676553C" w:rsidR="00E8273D" w:rsidRPr="00E8273D" w:rsidRDefault="00616F0D" w:rsidP="002F0A59">
      <w:pPr>
        <w:pStyle w:val="NoSpacing"/>
        <w:ind w:firstLine="720"/>
        <w:rPr>
          <w:rFonts w:ascii="Times New Roman" w:hAnsi="Times New Roman" w:cs="Times New Roman"/>
          <w:sz w:val="24"/>
          <w:szCs w:val="24"/>
        </w:rPr>
      </w:pPr>
      <w:r>
        <w:rPr>
          <w:rFonts w:ascii="Times New Roman" w:hAnsi="Times New Roman" w:cs="Times New Roman"/>
          <w:sz w:val="24"/>
          <w:szCs w:val="24"/>
        </w:rPr>
        <w:t>Field collection will be</w:t>
      </w:r>
      <w:r w:rsidR="00E8273D" w:rsidRPr="00E8273D">
        <w:rPr>
          <w:rFonts w:ascii="Times New Roman" w:hAnsi="Times New Roman" w:cs="Times New Roman"/>
          <w:sz w:val="24"/>
          <w:szCs w:val="24"/>
        </w:rPr>
        <w:t xml:space="preserve"> conducted primarily from </w:t>
      </w:r>
      <w:r w:rsidR="002F0A59">
        <w:rPr>
          <w:rFonts w:ascii="Times New Roman" w:hAnsi="Times New Roman" w:cs="Times New Roman"/>
          <w:sz w:val="24"/>
          <w:szCs w:val="24"/>
        </w:rPr>
        <w:t xml:space="preserve">the M/V Standard Error </w:t>
      </w:r>
      <w:r w:rsidR="00CF20A5">
        <w:rPr>
          <w:rFonts w:ascii="Times New Roman" w:hAnsi="Times New Roman" w:cs="Times New Roman"/>
          <w:sz w:val="24"/>
          <w:szCs w:val="24"/>
        </w:rPr>
        <w:t xml:space="preserve">using </w:t>
      </w:r>
      <w:r w:rsidR="00CF20A5" w:rsidRPr="00E8273D">
        <w:rPr>
          <w:rFonts w:ascii="Times New Roman" w:hAnsi="Times New Roman" w:cs="Times New Roman"/>
          <w:sz w:val="24"/>
          <w:szCs w:val="24"/>
        </w:rPr>
        <w:t>hook</w:t>
      </w:r>
      <w:r w:rsidR="00E8273D" w:rsidRPr="00E8273D">
        <w:rPr>
          <w:rFonts w:ascii="Times New Roman" w:hAnsi="Times New Roman" w:cs="Times New Roman"/>
          <w:sz w:val="24"/>
          <w:szCs w:val="24"/>
        </w:rPr>
        <w:t>-and-line</w:t>
      </w:r>
      <w:r w:rsidR="00E8273D">
        <w:rPr>
          <w:rFonts w:ascii="Times New Roman" w:hAnsi="Times New Roman" w:cs="Times New Roman"/>
          <w:sz w:val="24"/>
          <w:szCs w:val="24"/>
        </w:rPr>
        <w:t xml:space="preserve"> and setline gear</w:t>
      </w:r>
      <w:r w:rsidR="00FE3354">
        <w:rPr>
          <w:rFonts w:ascii="Times New Roman" w:hAnsi="Times New Roman" w:cs="Times New Roman"/>
          <w:sz w:val="24"/>
          <w:szCs w:val="24"/>
        </w:rPr>
        <w:t>. Field crews will target Yelloweye R</w:t>
      </w:r>
      <w:r w:rsidR="00E8273D" w:rsidRPr="00E8273D">
        <w:rPr>
          <w:rFonts w:ascii="Times New Roman" w:hAnsi="Times New Roman" w:cs="Times New Roman"/>
          <w:sz w:val="24"/>
          <w:szCs w:val="24"/>
        </w:rPr>
        <w:t xml:space="preserve">ockfish throughout PWS and the northern GOA from a variety of </w:t>
      </w:r>
      <w:r w:rsidR="00E8273D">
        <w:rPr>
          <w:rFonts w:ascii="Times New Roman" w:hAnsi="Times New Roman" w:cs="Times New Roman"/>
          <w:sz w:val="24"/>
          <w:szCs w:val="24"/>
        </w:rPr>
        <w:t>habitats, locations,</w:t>
      </w:r>
      <w:r w:rsidR="00E8273D" w:rsidRPr="00E8273D">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E8273D" w:rsidRPr="00E8273D">
        <w:rPr>
          <w:rFonts w:ascii="Times New Roman" w:hAnsi="Times New Roman" w:cs="Times New Roman"/>
          <w:sz w:val="24"/>
          <w:szCs w:val="24"/>
        </w:rPr>
        <w:t>depths. Depth readings and GPS location (DDD.DDDD°) from the vessel’s depthfinder at the time that the fish is hooked</w:t>
      </w:r>
      <w:r w:rsidR="00E8273D">
        <w:rPr>
          <w:rFonts w:ascii="Times New Roman" w:hAnsi="Times New Roman" w:cs="Times New Roman"/>
          <w:sz w:val="24"/>
          <w:szCs w:val="24"/>
        </w:rPr>
        <w:t xml:space="preserve"> will be </w:t>
      </w:r>
      <w:r w:rsidR="00CF20A5">
        <w:rPr>
          <w:rFonts w:ascii="Times New Roman" w:hAnsi="Times New Roman" w:cs="Times New Roman"/>
          <w:sz w:val="24"/>
          <w:szCs w:val="24"/>
        </w:rPr>
        <w:t>recorded</w:t>
      </w:r>
      <w:r w:rsidR="00FE3354">
        <w:rPr>
          <w:rFonts w:ascii="Times New Roman" w:hAnsi="Times New Roman" w:cs="Times New Roman"/>
          <w:sz w:val="24"/>
          <w:szCs w:val="24"/>
        </w:rPr>
        <w:t>. Upon capture of a target Y</w:t>
      </w:r>
      <w:r w:rsidR="00E8273D" w:rsidRPr="00E8273D">
        <w:rPr>
          <w:rFonts w:ascii="Times New Roman" w:hAnsi="Times New Roman" w:cs="Times New Roman"/>
          <w:sz w:val="24"/>
          <w:szCs w:val="24"/>
        </w:rPr>
        <w:t>elloweye</w:t>
      </w:r>
      <w:r w:rsidR="00FE3354">
        <w:rPr>
          <w:rFonts w:ascii="Times New Roman" w:hAnsi="Times New Roman" w:cs="Times New Roman"/>
          <w:sz w:val="24"/>
          <w:szCs w:val="24"/>
        </w:rPr>
        <w:t xml:space="preserve"> Rockfish</w:t>
      </w:r>
      <w:r w:rsidR="00E8273D" w:rsidRPr="00E8273D">
        <w:rPr>
          <w:rFonts w:ascii="Times New Roman" w:hAnsi="Times New Roman" w:cs="Times New Roman"/>
          <w:sz w:val="24"/>
          <w:szCs w:val="24"/>
        </w:rPr>
        <w:t>, the fish will be subdued with a concussive blow to the top of the head</w:t>
      </w:r>
      <w:r w:rsidR="00E8273D">
        <w:rPr>
          <w:rFonts w:ascii="Times New Roman" w:hAnsi="Times New Roman" w:cs="Times New Roman"/>
          <w:sz w:val="24"/>
          <w:szCs w:val="24"/>
        </w:rPr>
        <w:t xml:space="preserve">, followed by pithing. </w:t>
      </w:r>
      <w:r w:rsidR="00070302">
        <w:rPr>
          <w:rFonts w:ascii="Times New Roman" w:hAnsi="Times New Roman" w:cs="Times New Roman"/>
          <w:sz w:val="24"/>
          <w:szCs w:val="24"/>
        </w:rPr>
        <w:t>Fork length</w:t>
      </w:r>
      <w:r w:rsidR="00E8273D" w:rsidRPr="00E8273D">
        <w:rPr>
          <w:rFonts w:ascii="Times New Roman" w:hAnsi="Times New Roman" w:cs="Times New Roman"/>
          <w:sz w:val="24"/>
          <w:szCs w:val="24"/>
        </w:rPr>
        <w:t xml:space="preserve"> will be measured</w:t>
      </w:r>
      <w:r w:rsidR="00070302">
        <w:rPr>
          <w:rFonts w:ascii="Times New Roman" w:hAnsi="Times New Roman" w:cs="Times New Roman"/>
          <w:sz w:val="24"/>
          <w:szCs w:val="24"/>
        </w:rPr>
        <w:t xml:space="preserve"> and recorded</w:t>
      </w:r>
      <w:r w:rsidR="00FE3354">
        <w:rPr>
          <w:rFonts w:ascii="Times New Roman" w:hAnsi="Times New Roman" w:cs="Times New Roman"/>
          <w:sz w:val="24"/>
          <w:szCs w:val="24"/>
        </w:rPr>
        <w:t xml:space="preserve"> for each Y</w:t>
      </w:r>
      <w:r w:rsidR="00E8273D" w:rsidRPr="00E8273D">
        <w:rPr>
          <w:rFonts w:ascii="Times New Roman" w:hAnsi="Times New Roman" w:cs="Times New Roman"/>
          <w:sz w:val="24"/>
          <w:szCs w:val="24"/>
        </w:rPr>
        <w:t>elloweye</w:t>
      </w:r>
      <w:r w:rsidR="00FE3354">
        <w:rPr>
          <w:rFonts w:ascii="Times New Roman" w:hAnsi="Times New Roman" w:cs="Times New Roman"/>
          <w:sz w:val="24"/>
          <w:szCs w:val="24"/>
        </w:rPr>
        <w:t xml:space="preserve"> Rockfish</w:t>
      </w:r>
      <w:r w:rsidR="00E8273D" w:rsidRPr="00E8273D">
        <w:rPr>
          <w:rFonts w:ascii="Times New Roman" w:hAnsi="Times New Roman" w:cs="Times New Roman"/>
          <w:sz w:val="24"/>
          <w:szCs w:val="24"/>
        </w:rPr>
        <w:t xml:space="preserve"> to the nearest 0.1</w:t>
      </w:r>
      <w:r w:rsidR="00CB0B2E">
        <w:rPr>
          <w:rFonts w:ascii="Times New Roman" w:hAnsi="Times New Roman" w:cs="Times New Roman"/>
          <w:sz w:val="24"/>
          <w:szCs w:val="24"/>
        </w:rPr>
        <w:t xml:space="preserve"> </w:t>
      </w:r>
      <w:r w:rsidR="00E8273D" w:rsidRPr="00E8273D">
        <w:rPr>
          <w:rFonts w:ascii="Times New Roman" w:hAnsi="Times New Roman" w:cs="Times New Roman"/>
          <w:sz w:val="24"/>
          <w:szCs w:val="24"/>
        </w:rPr>
        <w:t>cm using a measuring board. If conditions permit, a fish will be weighed to the nearest 0.01</w:t>
      </w:r>
      <w:r w:rsidR="00CB0B2E">
        <w:rPr>
          <w:rFonts w:ascii="Times New Roman" w:hAnsi="Times New Roman" w:cs="Times New Roman"/>
          <w:sz w:val="24"/>
          <w:szCs w:val="24"/>
        </w:rPr>
        <w:t xml:space="preserve"> </w:t>
      </w:r>
      <w:r w:rsidR="00E8273D" w:rsidRPr="00E8273D">
        <w:rPr>
          <w:rFonts w:ascii="Times New Roman" w:hAnsi="Times New Roman" w:cs="Times New Roman"/>
          <w:sz w:val="24"/>
          <w:szCs w:val="24"/>
        </w:rPr>
        <w:t>kg using a hanging scale. However</w:t>
      </w:r>
      <w:r w:rsidR="00070302">
        <w:rPr>
          <w:rFonts w:ascii="Times New Roman" w:hAnsi="Times New Roman" w:cs="Times New Roman"/>
          <w:sz w:val="24"/>
          <w:szCs w:val="24"/>
        </w:rPr>
        <w:t>, if conditions do not allow</w:t>
      </w:r>
      <w:r w:rsidR="00E8273D" w:rsidRPr="00E8273D">
        <w:rPr>
          <w:rFonts w:ascii="Times New Roman" w:hAnsi="Times New Roman" w:cs="Times New Roman"/>
          <w:sz w:val="24"/>
          <w:szCs w:val="24"/>
        </w:rPr>
        <w:t xml:space="preserve"> </w:t>
      </w:r>
      <w:r>
        <w:rPr>
          <w:rFonts w:ascii="Times New Roman" w:hAnsi="Times New Roman" w:cs="Times New Roman"/>
          <w:sz w:val="24"/>
          <w:szCs w:val="24"/>
        </w:rPr>
        <w:t xml:space="preserve">for an accurate weight </w:t>
      </w:r>
      <w:r w:rsidR="00E8273D" w:rsidRPr="00E8273D">
        <w:rPr>
          <w:rFonts w:ascii="Times New Roman" w:hAnsi="Times New Roman" w:cs="Times New Roman"/>
          <w:sz w:val="24"/>
          <w:szCs w:val="24"/>
        </w:rPr>
        <w:t xml:space="preserve">due to wave action or wind, a weight </w:t>
      </w:r>
      <w:r w:rsidR="00D724AB">
        <w:rPr>
          <w:rFonts w:ascii="Times New Roman" w:hAnsi="Times New Roman" w:cs="Times New Roman"/>
          <w:sz w:val="24"/>
          <w:szCs w:val="24"/>
        </w:rPr>
        <w:t>will</w:t>
      </w:r>
      <w:r w:rsidR="00D724AB" w:rsidRPr="00E8273D">
        <w:rPr>
          <w:rFonts w:ascii="Times New Roman" w:hAnsi="Times New Roman" w:cs="Times New Roman"/>
          <w:sz w:val="24"/>
          <w:szCs w:val="24"/>
        </w:rPr>
        <w:t xml:space="preserve"> </w:t>
      </w:r>
      <w:r w:rsidR="00E8273D" w:rsidRPr="00E8273D">
        <w:rPr>
          <w:rFonts w:ascii="Times New Roman" w:hAnsi="Times New Roman" w:cs="Times New Roman"/>
          <w:sz w:val="24"/>
          <w:szCs w:val="24"/>
        </w:rPr>
        <w:t xml:space="preserve">be obtained </w:t>
      </w:r>
      <w:r>
        <w:rPr>
          <w:rFonts w:ascii="Times New Roman" w:hAnsi="Times New Roman" w:cs="Times New Roman"/>
          <w:sz w:val="24"/>
          <w:szCs w:val="24"/>
        </w:rPr>
        <w:t xml:space="preserve">on shore </w:t>
      </w:r>
      <w:r w:rsidR="00E8273D" w:rsidRPr="00E8273D">
        <w:rPr>
          <w:rFonts w:ascii="Times New Roman" w:hAnsi="Times New Roman" w:cs="Times New Roman"/>
          <w:sz w:val="24"/>
          <w:szCs w:val="24"/>
        </w:rPr>
        <w:t xml:space="preserve">at a later </w:t>
      </w:r>
      <w:r w:rsidR="00E8273D" w:rsidRPr="00E8273D">
        <w:rPr>
          <w:rFonts w:ascii="Times New Roman" w:hAnsi="Times New Roman" w:cs="Times New Roman"/>
          <w:sz w:val="24"/>
          <w:szCs w:val="24"/>
        </w:rPr>
        <w:lastRenderedPageBreak/>
        <w:t xml:space="preserve">time. A numbered floy-tag or zip-tie will be </w:t>
      </w:r>
      <w:r w:rsidR="00CB0B2E">
        <w:rPr>
          <w:rFonts w:ascii="Times New Roman" w:hAnsi="Times New Roman" w:cs="Times New Roman"/>
          <w:sz w:val="24"/>
          <w:szCs w:val="24"/>
        </w:rPr>
        <w:t>attached to t</w:t>
      </w:r>
      <w:r w:rsidR="00E8273D" w:rsidRPr="00E8273D">
        <w:rPr>
          <w:rFonts w:ascii="Times New Roman" w:hAnsi="Times New Roman" w:cs="Times New Roman"/>
          <w:sz w:val="24"/>
          <w:szCs w:val="24"/>
        </w:rPr>
        <w:t xml:space="preserve">he </w:t>
      </w:r>
      <w:r w:rsidR="00CB0B2E">
        <w:rPr>
          <w:rFonts w:ascii="Times New Roman" w:hAnsi="Times New Roman" w:cs="Times New Roman"/>
          <w:sz w:val="24"/>
          <w:szCs w:val="24"/>
        </w:rPr>
        <w:t>carcass</w:t>
      </w:r>
      <w:r w:rsidR="00CB0287">
        <w:rPr>
          <w:rFonts w:ascii="Times New Roman" w:hAnsi="Times New Roman" w:cs="Times New Roman"/>
          <w:sz w:val="24"/>
          <w:szCs w:val="24"/>
        </w:rPr>
        <w:t xml:space="preserve"> to assign an ID</w:t>
      </w:r>
      <w:r w:rsidR="00E8273D" w:rsidRPr="00E8273D">
        <w:rPr>
          <w:rFonts w:ascii="Times New Roman" w:hAnsi="Times New Roman" w:cs="Times New Roman"/>
          <w:sz w:val="24"/>
          <w:szCs w:val="24"/>
        </w:rPr>
        <w:t xml:space="preserve"> number to pair data and samples for each fish. </w:t>
      </w:r>
      <w:r w:rsidR="00CB0B2E">
        <w:rPr>
          <w:rFonts w:ascii="Times New Roman" w:hAnsi="Times New Roman" w:cs="Times New Roman"/>
          <w:sz w:val="24"/>
          <w:szCs w:val="24"/>
        </w:rPr>
        <w:t>Carcasses</w:t>
      </w:r>
      <w:r w:rsidR="00E8273D" w:rsidRPr="00E8273D">
        <w:rPr>
          <w:rFonts w:ascii="Times New Roman" w:hAnsi="Times New Roman" w:cs="Times New Roman"/>
          <w:sz w:val="24"/>
          <w:szCs w:val="24"/>
        </w:rPr>
        <w:t xml:space="preserve"> will then be placed in a cooler until the crew returns to shore or port where the remaining data and sample collection can occur. Notes on each fish </w:t>
      </w:r>
      <w:r w:rsidR="00D724AB">
        <w:rPr>
          <w:rFonts w:ascii="Times New Roman" w:hAnsi="Times New Roman" w:cs="Times New Roman"/>
          <w:sz w:val="24"/>
          <w:szCs w:val="24"/>
        </w:rPr>
        <w:t>will be</w:t>
      </w:r>
      <w:r w:rsidR="00E8273D" w:rsidRPr="00E8273D">
        <w:rPr>
          <w:rFonts w:ascii="Times New Roman" w:hAnsi="Times New Roman" w:cs="Times New Roman"/>
          <w:sz w:val="24"/>
          <w:szCs w:val="24"/>
        </w:rPr>
        <w:t xml:space="preserve"> recorded on the </w:t>
      </w:r>
      <w:r w:rsidR="00070302">
        <w:rPr>
          <w:rFonts w:ascii="Times New Roman" w:hAnsi="Times New Roman" w:cs="Times New Roman"/>
          <w:sz w:val="24"/>
          <w:szCs w:val="24"/>
        </w:rPr>
        <w:t xml:space="preserve">field </w:t>
      </w:r>
      <w:r w:rsidR="00E8273D" w:rsidRPr="00E8273D">
        <w:rPr>
          <w:rFonts w:ascii="Times New Roman" w:hAnsi="Times New Roman" w:cs="Times New Roman"/>
          <w:sz w:val="24"/>
          <w:szCs w:val="24"/>
        </w:rPr>
        <w:t>data</w:t>
      </w:r>
      <w:r w:rsidR="00070302">
        <w:rPr>
          <w:rFonts w:ascii="Times New Roman" w:hAnsi="Times New Roman" w:cs="Times New Roman"/>
          <w:sz w:val="24"/>
          <w:szCs w:val="24"/>
        </w:rPr>
        <w:t>sheet</w:t>
      </w:r>
      <w:r w:rsidR="00CB0B2E">
        <w:rPr>
          <w:rFonts w:ascii="Times New Roman" w:hAnsi="Times New Roman" w:cs="Times New Roman"/>
          <w:sz w:val="24"/>
          <w:szCs w:val="24"/>
        </w:rPr>
        <w:t xml:space="preserve"> to indicate whether</w:t>
      </w:r>
      <w:r w:rsidR="00E8273D" w:rsidRPr="00E8273D">
        <w:rPr>
          <w:rFonts w:ascii="Times New Roman" w:hAnsi="Times New Roman" w:cs="Times New Roman"/>
          <w:sz w:val="24"/>
          <w:szCs w:val="24"/>
        </w:rPr>
        <w:t xml:space="preserve"> fish </w:t>
      </w:r>
      <w:r w:rsidR="00CB0B2E">
        <w:rPr>
          <w:rFonts w:ascii="Times New Roman" w:hAnsi="Times New Roman" w:cs="Times New Roman"/>
          <w:sz w:val="24"/>
          <w:szCs w:val="24"/>
        </w:rPr>
        <w:t>were</w:t>
      </w:r>
      <w:r w:rsidR="00E8273D" w:rsidRPr="00E8273D">
        <w:rPr>
          <w:rFonts w:ascii="Times New Roman" w:hAnsi="Times New Roman" w:cs="Times New Roman"/>
          <w:sz w:val="24"/>
          <w:szCs w:val="24"/>
        </w:rPr>
        <w:t xml:space="preserve"> </w:t>
      </w:r>
      <w:r w:rsidR="00CB0287">
        <w:rPr>
          <w:rFonts w:ascii="Times New Roman" w:hAnsi="Times New Roman" w:cs="Times New Roman"/>
          <w:sz w:val="24"/>
          <w:szCs w:val="24"/>
        </w:rPr>
        <w:t>releasing</w:t>
      </w:r>
      <w:r w:rsidR="00E8273D" w:rsidRPr="00E8273D">
        <w:rPr>
          <w:rFonts w:ascii="Times New Roman" w:hAnsi="Times New Roman" w:cs="Times New Roman"/>
          <w:sz w:val="24"/>
          <w:szCs w:val="24"/>
        </w:rPr>
        <w:t xml:space="preserve"> eggs or larvae due to the change of pressure. If the case th</w:t>
      </w:r>
      <w:r w:rsidR="00CB0287">
        <w:rPr>
          <w:rFonts w:ascii="Times New Roman" w:hAnsi="Times New Roman" w:cs="Times New Roman"/>
          <w:sz w:val="24"/>
          <w:szCs w:val="24"/>
        </w:rPr>
        <w:t xml:space="preserve">at the captured </w:t>
      </w:r>
      <w:r w:rsidR="00D724AB">
        <w:rPr>
          <w:rFonts w:ascii="Times New Roman" w:hAnsi="Times New Roman" w:cs="Times New Roman"/>
          <w:sz w:val="24"/>
          <w:szCs w:val="24"/>
        </w:rPr>
        <w:t xml:space="preserve">individual </w:t>
      </w:r>
      <w:r w:rsidR="00CB0287">
        <w:rPr>
          <w:rFonts w:ascii="Times New Roman" w:hAnsi="Times New Roman" w:cs="Times New Roman"/>
          <w:sz w:val="24"/>
          <w:szCs w:val="24"/>
        </w:rPr>
        <w:t xml:space="preserve">is losing </w:t>
      </w:r>
      <w:r w:rsidR="00DE44E3">
        <w:rPr>
          <w:rFonts w:ascii="Times New Roman" w:hAnsi="Times New Roman" w:cs="Times New Roman"/>
          <w:sz w:val="24"/>
          <w:szCs w:val="24"/>
        </w:rPr>
        <w:t>embryos</w:t>
      </w:r>
      <w:r w:rsidR="00E8273D" w:rsidRPr="00E8273D">
        <w:rPr>
          <w:rFonts w:ascii="Times New Roman" w:hAnsi="Times New Roman" w:cs="Times New Roman"/>
          <w:sz w:val="24"/>
          <w:szCs w:val="24"/>
        </w:rPr>
        <w:t xml:space="preserve"> </w:t>
      </w:r>
      <w:r w:rsidR="00D724AB">
        <w:rPr>
          <w:rFonts w:ascii="Times New Roman" w:hAnsi="Times New Roman" w:cs="Times New Roman"/>
          <w:sz w:val="24"/>
          <w:szCs w:val="24"/>
        </w:rPr>
        <w:t>rapidly</w:t>
      </w:r>
      <w:r w:rsidR="00E8273D" w:rsidRPr="00E8273D">
        <w:rPr>
          <w:rFonts w:ascii="Times New Roman" w:hAnsi="Times New Roman" w:cs="Times New Roman"/>
          <w:sz w:val="24"/>
          <w:szCs w:val="24"/>
        </w:rPr>
        <w:t xml:space="preserve">, the fish </w:t>
      </w:r>
      <w:r w:rsidR="00CB0B2E">
        <w:rPr>
          <w:rFonts w:ascii="Times New Roman" w:hAnsi="Times New Roman" w:cs="Times New Roman"/>
          <w:sz w:val="24"/>
          <w:szCs w:val="24"/>
        </w:rPr>
        <w:t>will</w:t>
      </w:r>
      <w:r w:rsidR="00CB0B2E" w:rsidRPr="00E8273D">
        <w:rPr>
          <w:rFonts w:ascii="Times New Roman" w:hAnsi="Times New Roman" w:cs="Times New Roman"/>
          <w:sz w:val="24"/>
          <w:szCs w:val="24"/>
        </w:rPr>
        <w:t xml:space="preserve"> </w:t>
      </w:r>
      <w:r w:rsidR="00E8273D" w:rsidRPr="00E8273D">
        <w:rPr>
          <w:rFonts w:ascii="Times New Roman" w:hAnsi="Times New Roman" w:cs="Times New Roman"/>
          <w:sz w:val="24"/>
          <w:szCs w:val="24"/>
        </w:rPr>
        <w:t xml:space="preserve">either be placed in a </w:t>
      </w:r>
      <w:r w:rsidR="00CB0B2E">
        <w:rPr>
          <w:rFonts w:ascii="Times New Roman" w:hAnsi="Times New Roman" w:cs="Times New Roman"/>
          <w:sz w:val="24"/>
          <w:szCs w:val="24"/>
        </w:rPr>
        <w:t>plastic</w:t>
      </w:r>
      <w:r w:rsidR="00E8273D" w:rsidRPr="00E8273D">
        <w:rPr>
          <w:rFonts w:ascii="Times New Roman" w:hAnsi="Times New Roman" w:cs="Times New Roman"/>
          <w:sz w:val="24"/>
          <w:szCs w:val="24"/>
        </w:rPr>
        <w:t xml:space="preserve"> bag or dissected for ovary extraction immediately.</w:t>
      </w:r>
    </w:p>
    <w:p w14:paraId="6A5F00A9" w14:textId="00B3B753" w:rsidR="00070302" w:rsidRDefault="00E8273D" w:rsidP="002F0A59">
      <w:pPr>
        <w:pStyle w:val="NoSpacing"/>
        <w:ind w:firstLine="720"/>
        <w:rPr>
          <w:rFonts w:ascii="Times New Roman" w:hAnsi="Times New Roman" w:cs="Times New Roman"/>
          <w:sz w:val="24"/>
          <w:szCs w:val="24"/>
        </w:rPr>
      </w:pPr>
      <w:r w:rsidRPr="00E8273D">
        <w:rPr>
          <w:rFonts w:ascii="Times New Roman" w:hAnsi="Times New Roman" w:cs="Times New Roman"/>
          <w:sz w:val="24"/>
          <w:szCs w:val="24"/>
        </w:rPr>
        <w:t xml:space="preserve">Once the field crew has returned to port or shore for the day, gonads and otoliths </w:t>
      </w:r>
      <w:r w:rsidR="00D724AB">
        <w:rPr>
          <w:rFonts w:ascii="Times New Roman" w:hAnsi="Times New Roman" w:cs="Times New Roman"/>
          <w:sz w:val="24"/>
          <w:szCs w:val="24"/>
        </w:rPr>
        <w:t>will</w:t>
      </w:r>
      <w:r w:rsidR="00D724AB" w:rsidRPr="00E8273D">
        <w:rPr>
          <w:rFonts w:ascii="Times New Roman" w:hAnsi="Times New Roman" w:cs="Times New Roman"/>
          <w:sz w:val="24"/>
          <w:szCs w:val="24"/>
        </w:rPr>
        <w:t xml:space="preserve"> </w:t>
      </w:r>
      <w:r w:rsidRPr="00E8273D">
        <w:rPr>
          <w:rFonts w:ascii="Times New Roman" w:hAnsi="Times New Roman" w:cs="Times New Roman"/>
          <w:sz w:val="24"/>
          <w:szCs w:val="24"/>
        </w:rPr>
        <w:t xml:space="preserve">be extracted and stored. A careful incision </w:t>
      </w:r>
      <w:r w:rsidR="00D724AB">
        <w:rPr>
          <w:rFonts w:ascii="Times New Roman" w:hAnsi="Times New Roman" w:cs="Times New Roman"/>
          <w:sz w:val="24"/>
          <w:szCs w:val="24"/>
        </w:rPr>
        <w:t>will</w:t>
      </w:r>
      <w:r w:rsidR="00D724AB" w:rsidRPr="00E8273D">
        <w:rPr>
          <w:rFonts w:ascii="Times New Roman" w:hAnsi="Times New Roman" w:cs="Times New Roman"/>
          <w:sz w:val="24"/>
          <w:szCs w:val="24"/>
        </w:rPr>
        <w:t xml:space="preserve"> </w:t>
      </w:r>
      <w:r w:rsidRPr="00E8273D">
        <w:rPr>
          <w:rFonts w:ascii="Times New Roman" w:hAnsi="Times New Roman" w:cs="Times New Roman"/>
          <w:sz w:val="24"/>
          <w:szCs w:val="24"/>
        </w:rPr>
        <w:t xml:space="preserve">be made from the vent along the ventral side of the fish. Flesh and skin along the side of the gut cavity </w:t>
      </w:r>
      <w:r w:rsidR="00246F8D">
        <w:rPr>
          <w:rFonts w:ascii="Times New Roman" w:hAnsi="Times New Roman" w:cs="Times New Roman"/>
          <w:sz w:val="24"/>
          <w:szCs w:val="24"/>
        </w:rPr>
        <w:t>will</w:t>
      </w:r>
      <w:r w:rsidRPr="00E8273D">
        <w:rPr>
          <w:rFonts w:ascii="Times New Roman" w:hAnsi="Times New Roman" w:cs="Times New Roman"/>
          <w:sz w:val="24"/>
          <w:szCs w:val="24"/>
        </w:rPr>
        <w:t xml:space="preserve"> be cut away, exposing the organs. Gonads can be removed by separating the gonads from membranous connective tissue. It </w:t>
      </w:r>
      <w:r w:rsidR="00CB0B2E">
        <w:rPr>
          <w:rFonts w:ascii="Times New Roman" w:hAnsi="Times New Roman" w:cs="Times New Roman"/>
          <w:sz w:val="24"/>
          <w:szCs w:val="24"/>
        </w:rPr>
        <w:t>will be</w:t>
      </w:r>
      <w:r w:rsidR="00CE0C9A">
        <w:rPr>
          <w:rFonts w:ascii="Times New Roman" w:hAnsi="Times New Roman" w:cs="Times New Roman"/>
          <w:sz w:val="24"/>
          <w:szCs w:val="24"/>
        </w:rPr>
        <w:t xml:space="preserve"> </w:t>
      </w:r>
      <w:r w:rsidRPr="00E8273D">
        <w:rPr>
          <w:rFonts w:ascii="Times New Roman" w:hAnsi="Times New Roman" w:cs="Times New Roman"/>
          <w:sz w:val="24"/>
          <w:szCs w:val="24"/>
        </w:rPr>
        <w:t xml:space="preserve">imperative to </w:t>
      </w:r>
      <w:r w:rsidR="00CB0B2E">
        <w:rPr>
          <w:rFonts w:ascii="Times New Roman" w:hAnsi="Times New Roman" w:cs="Times New Roman"/>
          <w:sz w:val="24"/>
          <w:szCs w:val="24"/>
        </w:rPr>
        <w:t>en</w:t>
      </w:r>
      <w:r w:rsidRPr="00E8273D">
        <w:rPr>
          <w:rFonts w:ascii="Times New Roman" w:hAnsi="Times New Roman" w:cs="Times New Roman"/>
          <w:sz w:val="24"/>
          <w:szCs w:val="24"/>
        </w:rPr>
        <w:t xml:space="preserve">sure that gonads are not punctured. Gonads </w:t>
      </w:r>
      <w:r w:rsidR="00CF20A5">
        <w:rPr>
          <w:rFonts w:ascii="Times New Roman" w:hAnsi="Times New Roman" w:cs="Times New Roman"/>
          <w:sz w:val="24"/>
          <w:szCs w:val="24"/>
        </w:rPr>
        <w:t xml:space="preserve">will temporarily be stored in </w:t>
      </w:r>
      <w:r w:rsidR="00CB0B2E">
        <w:rPr>
          <w:rFonts w:ascii="Times New Roman" w:hAnsi="Times New Roman" w:cs="Times New Roman"/>
          <w:sz w:val="24"/>
          <w:szCs w:val="24"/>
        </w:rPr>
        <w:t>plastic</w:t>
      </w:r>
      <w:r w:rsidRPr="00E8273D">
        <w:rPr>
          <w:rFonts w:ascii="Times New Roman" w:hAnsi="Times New Roman" w:cs="Times New Roman"/>
          <w:sz w:val="24"/>
          <w:szCs w:val="24"/>
        </w:rPr>
        <w:t xml:space="preserve"> bag</w:t>
      </w:r>
      <w:r w:rsidR="00CB0B2E">
        <w:rPr>
          <w:rFonts w:ascii="Times New Roman" w:hAnsi="Times New Roman" w:cs="Times New Roman"/>
          <w:sz w:val="24"/>
          <w:szCs w:val="24"/>
        </w:rPr>
        <w:t>s</w:t>
      </w:r>
      <w:r w:rsidRPr="00E8273D">
        <w:rPr>
          <w:rFonts w:ascii="Times New Roman" w:hAnsi="Times New Roman" w:cs="Times New Roman"/>
          <w:sz w:val="24"/>
          <w:szCs w:val="24"/>
        </w:rPr>
        <w:t xml:space="preserve"> labeled with the corresponding fish ID number</w:t>
      </w:r>
      <w:r w:rsidR="00CB0B2E">
        <w:rPr>
          <w:rFonts w:ascii="Times New Roman" w:hAnsi="Times New Roman" w:cs="Times New Roman"/>
          <w:sz w:val="24"/>
          <w:szCs w:val="24"/>
        </w:rPr>
        <w:t xml:space="preserve"> and c</w:t>
      </w:r>
      <w:r w:rsidRPr="00E8273D">
        <w:rPr>
          <w:rFonts w:ascii="Times New Roman" w:hAnsi="Times New Roman" w:cs="Times New Roman"/>
          <w:sz w:val="24"/>
          <w:szCs w:val="24"/>
        </w:rPr>
        <w:t>hilled in a cooler or refrigerator. The gonads</w:t>
      </w:r>
      <w:r w:rsidR="00CB0B2E">
        <w:rPr>
          <w:rFonts w:ascii="Times New Roman" w:hAnsi="Times New Roman" w:cs="Times New Roman"/>
          <w:sz w:val="24"/>
          <w:szCs w:val="24"/>
        </w:rPr>
        <w:t xml:space="preserve"> will</w:t>
      </w:r>
      <w:r w:rsidRPr="00E8273D">
        <w:rPr>
          <w:rFonts w:ascii="Times New Roman" w:hAnsi="Times New Roman" w:cs="Times New Roman"/>
          <w:sz w:val="24"/>
          <w:szCs w:val="24"/>
        </w:rPr>
        <w:t xml:space="preserve"> never be placed directly in contact with ice or in a freezer</w:t>
      </w:r>
      <w:r w:rsidR="00CB0287">
        <w:rPr>
          <w:rFonts w:ascii="Times New Roman" w:hAnsi="Times New Roman" w:cs="Times New Roman"/>
          <w:sz w:val="24"/>
          <w:szCs w:val="24"/>
        </w:rPr>
        <w:t xml:space="preserve"> to avoid cell lysis due to freezing</w:t>
      </w:r>
      <w:r w:rsidRPr="00E8273D">
        <w:rPr>
          <w:rFonts w:ascii="Times New Roman" w:hAnsi="Times New Roman" w:cs="Times New Roman"/>
          <w:sz w:val="24"/>
          <w:szCs w:val="24"/>
        </w:rPr>
        <w:t xml:space="preserve">. A photograph </w:t>
      </w:r>
      <w:r w:rsidR="00CB0B2E">
        <w:rPr>
          <w:rFonts w:ascii="Times New Roman" w:hAnsi="Times New Roman" w:cs="Times New Roman"/>
          <w:sz w:val="24"/>
          <w:szCs w:val="24"/>
        </w:rPr>
        <w:t>will</w:t>
      </w:r>
      <w:r w:rsidR="00CB0B2E" w:rsidRPr="00E8273D">
        <w:rPr>
          <w:rFonts w:ascii="Times New Roman" w:hAnsi="Times New Roman" w:cs="Times New Roman"/>
          <w:sz w:val="24"/>
          <w:szCs w:val="24"/>
        </w:rPr>
        <w:t xml:space="preserve"> </w:t>
      </w:r>
      <w:r w:rsidRPr="00E8273D">
        <w:rPr>
          <w:rFonts w:ascii="Times New Roman" w:hAnsi="Times New Roman" w:cs="Times New Roman"/>
          <w:sz w:val="24"/>
          <w:szCs w:val="24"/>
        </w:rPr>
        <w:t>be taken of each set of gonads, and notes describing the gonads recorded on data sheet</w:t>
      </w:r>
      <w:r w:rsidR="00CB0B2E">
        <w:rPr>
          <w:rFonts w:ascii="Times New Roman" w:hAnsi="Times New Roman" w:cs="Times New Roman"/>
          <w:sz w:val="24"/>
          <w:szCs w:val="24"/>
        </w:rPr>
        <w:t>s</w:t>
      </w:r>
      <w:r w:rsidRPr="00E8273D">
        <w:rPr>
          <w:rFonts w:ascii="Times New Roman" w:hAnsi="Times New Roman" w:cs="Times New Roman"/>
          <w:sz w:val="24"/>
          <w:szCs w:val="24"/>
        </w:rPr>
        <w:t xml:space="preserve">. A pre-fixed gonad weight </w:t>
      </w:r>
      <w:r w:rsidR="001B2EA9">
        <w:rPr>
          <w:rFonts w:ascii="Times New Roman" w:hAnsi="Times New Roman" w:cs="Times New Roman"/>
          <w:sz w:val="24"/>
          <w:szCs w:val="24"/>
        </w:rPr>
        <w:t>will</w:t>
      </w:r>
      <w:r w:rsidR="001B2EA9" w:rsidRPr="00E8273D">
        <w:rPr>
          <w:rFonts w:ascii="Times New Roman" w:hAnsi="Times New Roman" w:cs="Times New Roman"/>
          <w:sz w:val="24"/>
          <w:szCs w:val="24"/>
        </w:rPr>
        <w:t xml:space="preserve"> </w:t>
      </w:r>
      <w:r w:rsidRPr="00E8273D">
        <w:rPr>
          <w:rFonts w:ascii="Times New Roman" w:hAnsi="Times New Roman" w:cs="Times New Roman"/>
          <w:sz w:val="24"/>
          <w:szCs w:val="24"/>
        </w:rPr>
        <w:t>be collected</w:t>
      </w:r>
      <w:r w:rsidR="00CB0287">
        <w:rPr>
          <w:rFonts w:ascii="Times New Roman" w:hAnsi="Times New Roman" w:cs="Times New Roman"/>
          <w:sz w:val="24"/>
          <w:szCs w:val="24"/>
        </w:rPr>
        <w:t>,</w:t>
      </w:r>
      <w:r w:rsidRPr="00E8273D">
        <w:rPr>
          <w:rFonts w:ascii="Times New Roman" w:hAnsi="Times New Roman" w:cs="Times New Roman"/>
          <w:sz w:val="24"/>
          <w:szCs w:val="24"/>
        </w:rPr>
        <w:t xml:space="preserve"> whenever possible. The gonads will then be transferred to storage jars and fixed in a </w:t>
      </w:r>
      <w:r w:rsidR="00070302">
        <w:rPr>
          <w:rFonts w:ascii="Times New Roman" w:hAnsi="Times New Roman" w:cs="Times New Roman"/>
          <w:sz w:val="24"/>
          <w:szCs w:val="24"/>
        </w:rPr>
        <w:t>glyoxal-based fixative (Glyo-Fixx)</w:t>
      </w:r>
      <w:r w:rsidRPr="00E8273D">
        <w:rPr>
          <w:rFonts w:ascii="Times New Roman" w:hAnsi="Times New Roman" w:cs="Times New Roman"/>
          <w:sz w:val="24"/>
          <w:szCs w:val="24"/>
        </w:rPr>
        <w:t xml:space="preserve">. After the gonads have successfully been removed, otoliths </w:t>
      </w:r>
      <w:r w:rsidR="001B2EA9">
        <w:rPr>
          <w:rFonts w:ascii="Times New Roman" w:hAnsi="Times New Roman" w:cs="Times New Roman"/>
          <w:sz w:val="24"/>
          <w:szCs w:val="24"/>
        </w:rPr>
        <w:t>will</w:t>
      </w:r>
      <w:r w:rsidRPr="00E8273D">
        <w:rPr>
          <w:rFonts w:ascii="Times New Roman" w:hAnsi="Times New Roman" w:cs="Times New Roman"/>
          <w:sz w:val="24"/>
          <w:szCs w:val="24"/>
        </w:rPr>
        <w:t xml:space="preserve"> be extracted, cleaned, and stored for future aging. Yelloweye</w:t>
      </w:r>
      <w:r w:rsidR="00FE3354">
        <w:rPr>
          <w:rFonts w:ascii="Times New Roman" w:hAnsi="Times New Roman" w:cs="Times New Roman"/>
          <w:sz w:val="24"/>
          <w:szCs w:val="24"/>
        </w:rPr>
        <w:t xml:space="preserve"> Rockfish</w:t>
      </w:r>
      <w:r w:rsidRPr="00E8273D">
        <w:rPr>
          <w:rFonts w:ascii="Times New Roman" w:hAnsi="Times New Roman" w:cs="Times New Roman"/>
          <w:sz w:val="24"/>
          <w:szCs w:val="24"/>
        </w:rPr>
        <w:t xml:space="preserve"> will be aged using the break-and-burn method (Chilton and Beamish 1982) with assistance from </w:t>
      </w:r>
      <w:r w:rsidR="001B2EA9">
        <w:rPr>
          <w:rFonts w:ascii="Times New Roman" w:hAnsi="Times New Roman" w:cs="Times New Roman"/>
          <w:sz w:val="24"/>
          <w:szCs w:val="24"/>
        </w:rPr>
        <w:t xml:space="preserve">ADFG </w:t>
      </w:r>
      <w:r w:rsidRPr="00E8273D">
        <w:rPr>
          <w:rFonts w:ascii="Times New Roman" w:hAnsi="Times New Roman" w:cs="Times New Roman"/>
          <w:sz w:val="24"/>
          <w:szCs w:val="24"/>
        </w:rPr>
        <w:t xml:space="preserve">Sportfish </w:t>
      </w:r>
      <w:r w:rsidR="001B2EA9">
        <w:rPr>
          <w:rFonts w:ascii="Times New Roman" w:hAnsi="Times New Roman" w:cs="Times New Roman"/>
          <w:sz w:val="24"/>
          <w:szCs w:val="24"/>
        </w:rPr>
        <w:t xml:space="preserve">Division </w:t>
      </w:r>
      <w:r w:rsidRPr="00E8273D">
        <w:rPr>
          <w:rFonts w:ascii="Times New Roman" w:hAnsi="Times New Roman" w:cs="Times New Roman"/>
          <w:sz w:val="24"/>
          <w:szCs w:val="24"/>
        </w:rPr>
        <w:t>staff</w:t>
      </w:r>
      <w:r w:rsidR="001B2EA9">
        <w:rPr>
          <w:rFonts w:ascii="Times New Roman" w:hAnsi="Times New Roman" w:cs="Times New Roman"/>
          <w:sz w:val="24"/>
          <w:szCs w:val="24"/>
        </w:rPr>
        <w:t xml:space="preserve"> in Homer, Alaska</w:t>
      </w:r>
      <w:r w:rsidRPr="00E8273D">
        <w:rPr>
          <w:rFonts w:ascii="Times New Roman" w:hAnsi="Times New Roman" w:cs="Times New Roman"/>
          <w:sz w:val="24"/>
          <w:szCs w:val="24"/>
        </w:rPr>
        <w:t>.</w:t>
      </w:r>
      <w:r w:rsidR="00070302">
        <w:rPr>
          <w:rFonts w:ascii="Times New Roman" w:hAnsi="Times New Roman" w:cs="Times New Roman"/>
          <w:sz w:val="24"/>
          <w:szCs w:val="24"/>
        </w:rPr>
        <w:t xml:space="preserve"> </w:t>
      </w:r>
      <w:r w:rsidR="00070302" w:rsidRPr="00070302">
        <w:rPr>
          <w:rFonts w:ascii="Times New Roman" w:hAnsi="Times New Roman" w:cs="Times New Roman"/>
          <w:sz w:val="24"/>
          <w:szCs w:val="24"/>
        </w:rPr>
        <w:t xml:space="preserve">All data will be assimilated in a Microsoft Excel spreadsheet upon return from the field. </w:t>
      </w:r>
    </w:p>
    <w:p w14:paraId="051A0969" w14:textId="77518F42" w:rsidR="00DE44E3" w:rsidRDefault="00FE3354" w:rsidP="001D0A08">
      <w:pPr>
        <w:pStyle w:val="NoSpacing"/>
        <w:ind w:firstLine="720"/>
        <w:rPr>
          <w:rFonts w:ascii="Times New Roman" w:hAnsi="Times New Roman" w:cs="Times New Roman"/>
          <w:sz w:val="24"/>
          <w:szCs w:val="24"/>
        </w:rPr>
      </w:pPr>
      <w:r>
        <w:rPr>
          <w:rFonts w:ascii="Times New Roman" w:hAnsi="Times New Roman" w:cs="Times New Roman"/>
          <w:sz w:val="24"/>
          <w:szCs w:val="24"/>
        </w:rPr>
        <w:t>Ovaries collected from Y</w:t>
      </w:r>
      <w:r w:rsidR="00E8273D" w:rsidRPr="00E8273D">
        <w:rPr>
          <w:rFonts w:ascii="Times New Roman" w:hAnsi="Times New Roman" w:cs="Times New Roman"/>
          <w:sz w:val="24"/>
          <w:szCs w:val="24"/>
        </w:rPr>
        <w:t xml:space="preserve">elloweye </w:t>
      </w:r>
      <w:r>
        <w:rPr>
          <w:rFonts w:ascii="Times New Roman" w:hAnsi="Times New Roman" w:cs="Times New Roman"/>
          <w:sz w:val="24"/>
          <w:szCs w:val="24"/>
        </w:rPr>
        <w:t xml:space="preserve">Rockfish </w:t>
      </w:r>
      <w:r w:rsidR="00E8273D" w:rsidRPr="00E8273D">
        <w:rPr>
          <w:rFonts w:ascii="Times New Roman" w:hAnsi="Times New Roman" w:cs="Times New Roman"/>
          <w:sz w:val="24"/>
          <w:szCs w:val="24"/>
        </w:rPr>
        <w:t>will be assessed for maturity (mature=1 and immature=0) and stage of ovary development (</w:t>
      </w:r>
      <w:r w:rsidR="00042A9A">
        <w:rPr>
          <w:rFonts w:ascii="Times New Roman" w:hAnsi="Times New Roman" w:cs="Times New Roman"/>
          <w:sz w:val="24"/>
          <w:szCs w:val="24"/>
        </w:rPr>
        <w:t>Table 3</w:t>
      </w:r>
      <w:r w:rsidR="00070302">
        <w:rPr>
          <w:rFonts w:ascii="Times New Roman" w:hAnsi="Times New Roman" w:cs="Times New Roman"/>
          <w:sz w:val="24"/>
          <w:szCs w:val="24"/>
        </w:rPr>
        <w:t xml:space="preserve">, </w:t>
      </w:r>
      <w:r w:rsidR="00E8273D" w:rsidRPr="00E8273D">
        <w:rPr>
          <w:rFonts w:ascii="Times New Roman" w:hAnsi="Times New Roman" w:cs="Times New Roman"/>
          <w:sz w:val="24"/>
          <w:szCs w:val="24"/>
        </w:rPr>
        <w:t>Stage 1-7). Crude maturity will be assigned based on macroscopic observations using criteria adap</w:t>
      </w:r>
      <w:r w:rsidR="00042A9A">
        <w:rPr>
          <w:rFonts w:ascii="Times New Roman" w:hAnsi="Times New Roman" w:cs="Times New Roman"/>
          <w:sz w:val="24"/>
          <w:szCs w:val="24"/>
        </w:rPr>
        <w:t xml:space="preserve">ted from Westrheim </w:t>
      </w:r>
      <w:r w:rsidR="00BC2609">
        <w:rPr>
          <w:rFonts w:ascii="Times New Roman" w:hAnsi="Times New Roman" w:cs="Times New Roman"/>
          <w:sz w:val="24"/>
          <w:szCs w:val="24"/>
        </w:rPr>
        <w:t>(</w:t>
      </w:r>
      <w:r w:rsidR="00042A9A">
        <w:rPr>
          <w:rFonts w:ascii="Times New Roman" w:hAnsi="Times New Roman" w:cs="Times New Roman"/>
          <w:sz w:val="24"/>
          <w:szCs w:val="24"/>
        </w:rPr>
        <w:t>1975</w:t>
      </w:r>
      <w:r w:rsidR="00BC2609">
        <w:rPr>
          <w:rFonts w:ascii="Times New Roman" w:hAnsi="Times New Roman" w:cs="Times New Roman"/>
          <w:sz w:val="24"/>
          <w:szCs w:val="24"/>
        </w:rPr>
        <w:t>)</w:t>
      </w:r>
      <w:r w:rsidR="00042A9A">
        <w:rPr>
          <w:rFonts w:ascii="Times New Roman" w:hAnsi="Times New Roman" w:cs="Times New Roman"/>
          <w:sz w:val="24"/>
          <w:szCs w:val="24"/>
        </w:rPr>
        <w:t xml:space="preserve"> (Table 3</w:t>
      </w:r>
      <w:r w:rsidR="00BC2609">
        <w:rPr>
          <w:rFonts w:ascii="Times New Roman" w:hAnsi="Times New Roman" w:cs="Times New Roman"/>
          <w:sz w:val="24"/>
          <w:szCs w:val="24"/>
        </w:rPr>
        <w:t>). If possible</w:t>
      </w:r>
      <w:r w:rsidR="00E8273D" w:rsidRPr="00E8273D">
        <w:rPr>
          <w:rFonts w:ascii="Times New Roman" w:hAnsi="Times New Roman" w:cs="Times New Roman"/>
          <w:sz w:val="24"/>
          <w:szCs w:val="24"/>
        </w:rPr>
        <w:t xml:space="preserve">, an initial macroscopic determination of maturity and stage of development will be </w:t>
      </w:r>
      <w:r w:rsidR="00070302">
        <w:rPr>
          <w:rFonts w:ascii="Times New Roman" w:hAnsi="Times New Roman" w:cs="Times New Roman"/>
          <w:sz w:val="24"/>
          <w:szCs w:val="24"/>
        </w:rPr>
        <w:t>made</w:t>
      </w:r>
      <w:r w:rsidR="00E8273D" w:rsidRPr="00E8273D">
        <w:rPr>
          <w:rFonts w:ascii="Times New Roman" w:hAnsi="Times New Roman" w:cs="Times New Roman"/>
          <w:sz w:val="24"/>
          <w:szCs w:val="24"/>
        </w:rPr>
        <w:t xml:space="preserve"> in the field. Validation of maturity values and stage of development will be based on the stage of the most advanced oocyte/embryo described in keys from Bowers </w:t>
      </w:r>
      <w:r w:rsidR="00BC2609">
        <w:rPr>
          <w:rFonts w:ascii="Times New Roman" w:hAnsi="Times New Roman" w:cs="Times New Roman"/>
          <w:sz w:val="24"/>
          <w:szCs w:val="24"/>
        </w:rPr>
        <w:t>(</w:t>
      </w:r>
      <w:r w:rsidR="00E8273D" w:rsidRPr="00E8273D">
        <w:rPr>
          <w:rFonts w:ascii="Times New Roman" w:hAnsi="Times New Roman" w:cs="Times New Roman"/>
          <w:sz w:val="24"/>
          <w:szCs w:val="24"/>
        </w:rPr>
        <w:t>1992</w:t>
      </w:r>
      <w:r w:rsidR="00BC2609">
        <w:rPr>
          <w:rFonts w:ascii="Times New Roman" w:hAnsi="Times New Roman" w:cs="Times New Roman"/>
          <w:sz w:val="24"/>
          <w:szCs w:val="24"/>
        </w:rPr>
        <w:t>)</w:t>
      </w:r>
      <w:r w:rsidR="00E8273D" w:rsidRPr="00E8273D">
        <w:rPr>
          <w:rFonts w:ascii="Times New Roman" w:hAnsi="Times New Roman" w:cs="Times New Roman"/>
          <w:sz w:val="24"/>
          <w:szCs w:val="24"/>
        </w:rPr>
        <w:t xml:space="preserve"> and Bobko and Berkeley </w:t>
      </w:r>
      <w:r w:rsidR="00BC2609">
        <w:rPr>
          <w:rFonts w:ascii="Times New Roman" w:hAnsi="Times New Roman" w:cs="Times New Roman"/>
          <w:sz w:val="24"/>
          <w:szCs w:val="24"/>
        </w:rPr>
        <w:t>(</w:t>
      </w:r>
      <w:r w:rsidR="00E8273D" w:rsidRPr="00E8273D">
        <w:rPr>
          <w:rFonts w:ascii="Times New Roman" w:hAnsi="Times New Roman" w:cs="Times New Roman"/>
          <w:sz w:val="24"/>
          <w:szCs w:val="24"/>
        </w:rPr>
        <w:t>2004</w:t>
      </w:r>
      <w:r w:rsidR="00BC2609">
        <w:rPr>
          <w:rFonts w:ascii="Times New Roman" w:hAnsi="Times New Roman" w:cs="Times New Roman"/>
          <w:sz w:val="24"/>
          <w:szCs w:val="24"/>
        </w:rPr>
        <w:t>)</w:t>
      </w:r>
      <w:r w:rsidR="00E8273D" w:rsidRPr="00E8273D">
        <w:rPr>
          <w:rFonts w:ascii="Times New Roman" w:hAnsi="Times New Roman" w:cs="Times New Roman"/>
          <w:sz w:val="24"/>
          <w:szCs w:val="24"/>
        </w:rPr>
        <w:t xml:space="preserve"> </w:t>
      </w:r>
      <w:r w:rsidR="001B2EA9">
        <w:rPr>
          <w:rFonts w:ascii="Times New Roman" w:hAnsi="Times New Roman" w:cs="Times New Roman"/>
          <w:sz w:val="24"/>
          <w:szCs w:val="24"/>
        </w:rPr>
        <w:t>using</w:t>
      </w:r>
      <w:r w:rsidR="00E8273D" w:rsidRPr="00E8273D">
        <w:rPr>
          <w:rFonts w:ascii="Times New Roman" w:hAnsi="Times New Roman" w:cs="Times New Roman"/>
          <w:sz w:val="24"/>
          <w:szCs w:val="24"/>
        </w:rPr>
        <w:t xml:space="preserve"> histological examination. Histological sections will be prepped from preserved ovaries by embedding them in paraffin wax, thin-secti</w:t>
      </w:r>
      <w:r w:rsidR="00CB0287">
        <w:rPr>
          <w:rFonts w:ascii="Times New Roman" w:hAnsi="Times New Roman" w:cs="Times New Roman"/>
          <w:sz w:val="24"/>
          <w:szCs w:val="24"/>
        </w:rPr>
        <w:t xml:space="preserve">oned to 5-7µm, and then staining the subsamples </w:t>
      </w:r>
      <w:r w:rsidR="00E8273D" w:rsidRPr="00E8273D">
        <w:rPr>
          <w:rFonts w:ascii="Times New Roman" w:hAnsi="Times New Roman" w:cs="Times New Roman"/>
          <w:sz w:val="24"/>
          <w:szCs w:val="24"/>
        </w:rPr>
        <w:t>with hematoxylin and eosin Y while on a slid</w:t>
      </w:r>
      <w:r w:rsidR="00FF7162">
        <w:rPr>
          <w:rFonts w:ascii="Times New Roman" w:hAnsi="Times New Roman" w:cs="Times New Roman"/>
          <w:sz w:val="24"/>
          <w:szCs w:val="24"/>
        </w:rPr>
        <w:t>e (West 1990; Hannah et al. 2009</w:t>
      </w:r>
      <w:r w:rsidR="00FF7162" w:rsidRPr="00E8273D">
        <w:rPr>
          <w:rFonts w:ascii="Times New Roman" w:hAnsi="Times New Roman" w:cs="Times New Roman"/>
          <w:sz w:val="24"/>
          <w:szCs w:val="24"/>
        </w:rPr>
        <w:t xml:space="preserve">). </w:t>
      </w:r>
      <w:r w:rsidR="00FF7162">
        <w:rPr>
          <w:rFonts w:ascii="Times New Roman" w:hAnsi="Times New Roman" w:cs="Times New Roman"/>
          <w:sz w:val="24"/>
          <w:szCs w:val="24"/>
        </w:rPr>
        <w:t xml:space="preserve">Histological samples will be mounted by </w:t>
      </w:r>
      <w:r w:rsidR="00070302">
        <w:rPr>
          <w:rFonts w:ascii="Times New Roman" w:hAnsi="Times New Roman" w:cs="Times New Roman"/>
          <w:sz w:val="24"/>
          <w:szCs w:val="24"/>
        </w:rPr>
        <w:t>Veterinary Services</w:t>
      </w:r>
      <w:r w:rsidR="00FF7162">
        <w:rPr>
          <w:rFonts w:ascii="Times New Roman" w:hAnsi="Times New Roman" w:cs="Times New Roman"/>
          <w:sz w:val="24"/>
          <w:szCs w:val="24"/>
        </w:rPr>
        <w:t xml:space="preserve"> at the </w:t>
      </w:r>
      <w:r w:rsidR="00FF7162" w:rsidRPr="00FF7162">
        <w:rPr>
          <w:rFonts w:ascii="Times New Roman" w:hAnsi="Times New Roman" w:cs="Times New Roman"/>
          <w:sz w:val="24"/>
          <w:szCs w:val="24"/>
        </w:rPr>
        <w:t>University of Alaska Fairbanks</w:t>
      </w:r>
      <w:r w:rsidR="00FF7162">
        <w:rPr>
          <w:rFonts w:ascii="Times New Roman" w:hAnsi="Times New Roman" w:cs="Times New Roman"/>
          <w:sz w:val="24"/>
          <w:szCs w:val="24"/>
        </w:rPr>
        <w:t xml:space="preserve">. </w:t>
      </w:r>
      <w:r w:rsidR="00E8273D" w:rsidRPr="00E8273D">
        <w:rPr>
          <w:rFonts w:ascii="Times New Roman" w:hAnsi="Times New Roman" w:cs="Times New Roman"/>
          <w:sz w:val="24"/>
          <w:szCs w:val="24"/>
        </w:rPr>
        <w:t>Later, slides will be viewed under a compound microscope. Additionally, the stage of development</w:t>
      </w:r>
      <w:r w:rsidR="001B2EA9">
        <w:rPr>
          <w:rFonts w:ascii="Times New Roman" w:hAnsi="Times New Roman" w:cs="Times New Roman"/>
          <w:sz w:val="24"/>
          <w:szCs w:val="24"/>
        </w:rPr>
        <w:t>,</w:t>
      </w:r>
      <w:r w:rsidR="00E8273D" w:rsidRPr="00E8273D">
        <w:rPr>
          <w:rFonts w:ascii="Times New Roman" w:hAnsi="Times New Roman" w:cs="Times New Roman"/>
          <w:sz w:val="24"/>
          <w:szCs w:val="24"/>
        </w:rPr>
        <w:t xml:space="preserve"> coupled with observ</w:t>
      </w:r>
      <w:r w:rsidR="001B2EA9">
        <w:rPr>
          <w:rFonts w:ascii="Times New Roman" w:hAnsi="Times New Roman" w:cs="Times New Roman"/>
          <w:sz w:val="24"/>
          <w:szCs w:val="24"/>
        </w:rPr>
        <w:t>ed</w:t>
      </w:r>
      <w:r w:rsidR="00E8273D" w:rsidRPr="00E8273D">
        <w:rPr>
          <w:rFonts w:ascii="Times New Roman" w:hAnsi="Times New Roman" w:cs="Times New Roman"/>
          <w:sz w:val="24"/>
          <w:szCs w:val="24"/>
        </w:rPr>
        <w:t xml:space="preserve"> diagnostic features of spawning omission</w:t>
      </w:r>
      <w:r w:rsidR="001B2EA9">
        <w:rPr>
          <w:rFonts w:ascii="Times New Roman" w:hAnsi="Times New Roman" w:cs="Times New Roman"/>
          <w:sz w:val="24"/>
          <w:szCs w:val="24"/>
        </w:rPr>
        <w:t>,</w:t>
      </w:r>
      <w:r w:rsidR="00E8273D" w:rsidRPr="00E8273D">
        <w:rPr>
          <w:rFonts w:ascii="Times New Roman" w:hAnsi="Times New Roman" w:cs="Times New Roman"/>
          <w:sz w:val="24"/>
          <w:szCs w:val="24"/>
        </w:rPr>
        <w:t xml:space="preserve"> </w:t>
      </w:r>
      <w:r w:rsidR="001B2EA9">
        <w:rPr>
          <w:rFonts w:ascii="Times New Roman" w:hAnsi="Times New Roman" w:cs="Times New Roman"/>
          <w:sz w:val="24"/>
          <w:szCs w:val="24"/>
        </w:rPr>
        <w:t>will</w:t>
      </w:r>
      <w:r w:rsidR="00E8273D" w:rsidRPr="00E8273D">
        <w:rPr>
          <w:rFonts w:ascii="Times New Roman" w:hAnsi="Times New Roman" w:cs="Times New Roman"/>
          <w:sz w:val="24"/>
          <w:szCs w:val="24"/>
        </w:rPr>
        <w:t xml:space="preserve"> be used to identify skip-spawning fish and type of skip-spawning (resting, reabsorbing, or retaining), as described in Rideout et al. </w:t>
      </w:r>
      <w:r w:rsidR="00BC2609">
        <w:rPr>
          <w:rFonts w:ascii="Times New Roman" w:hAnsi="Times New Roman" w:cs="Times New Roman"/>
          <w:sz w:val="24"/>
          <w:szCs w:val="24"/>
        </w:rPr>
        <w:t>(</w:t>
      </w:r>
      <w:r w:rsidR="00E8273D" w:rsidRPr="00E8273D">
        <w:rPr>
          <w:rFonts w:ascii="Times New Roman" w:hAnsi="Times New Roman" w:cs="Times New Roman"/>
          <w:sz w:val="24"/>
          <w:szCs w:val="24"/>
        </w:rPr>
        <w:t>2005</w:t>
      </w:r>
      <w:r w:rsidR="00BC2609">
        <w:rPr>
          <w:rFonts w:ascii="Times New Roman" w:hAnsi="Times New Roman" w:cs="Times New Roman"/>
          <w:sz w:val="24"/>
          <w:szCs w:val="24"/>
        </w:rPr>
        <w:t>)</w:t>
      </w:r>
      <w:r w:rsidR="00E8273D" w:rsidRPr="00E8273D">
        <w:rPr>
          <w:rFonts w:ascii="Times New Roman" w:hAnsi="Times New Roman" w:cs="Times New Roman"/>
          <w:sz w:val="24"/>
          <w:szCs w:val="24"/>
        </w:rPr>
        <w:t xml:space="preserve"> and Conrath </w:t>
      </w:r>
      <w:r w:rsidR="00BC2609">
        <w:rPr>
          <w:rFonts w:ascii="Times New Roman" w:hAnsi="Times New Roman" w:cs="Times New Roman"/>
          <w:sz w:val="24"/>
          <w:szCs w:val="24"/>
        </w:rPr>
        <w:t>(</w:t>
      </w:r>
      <w:r w:rsidR="00E8273D" w:rsidRPr="00E8273D">
        <w:rPr>
          <w:rFonts w:ascii="Times New Roman" w:hAnsi="Times New Roman" w:cs="Times New Roman"/>
          <w:sz w:val="24"/>
          <w:szCs w:val="24"/>
        </w:rPr>
        <w:t>2017</w:t>
      </w:r>
      <w:r w:rsidR="00BC2609">
        <w:rPr>
          <w:rFonts w:ascii="Times New Roman" w:hAnsi="Times New Roman" w:cs="Times New Roman"/>
          <w:sz w:val="24"/>
          <w:szCs w:val="24"/>
        </w:rPr>
        <w:t>)</w:t>
      </w:r>
      <w:r w:rsidR="00E8273D" w:rsidRPr="00E8273D">
        <w:rPr>
          <w:rFonts w:ascii="Times New Roman" w:hAnsi="Times New Roman" w:cs="Times New Roman"/>
          <w:sz w:val="24"/>
          <w:szCs w:val="24"/>
        </w:rPr>
        <w:t>. The final determination of maturity and reproductive activity will be assessed from histological observations.</w:t>
      </w:r>
    </w:p>
    <w:p w14:paraId="4479BE70" w14:textId="77777777" w:rsidR="001B2EA9" w:rsidRPr="00E8273D" w:rsidRDefault="001B2EA9" w:rsidP="001D0A08">
      <w:pPr>
        <w:pStyle w:val="NoSpacing"/>
        <w:ind w:firstLine="720"/>
        <w:rPr>
          <w:rFonts w:ascii="Times New Roman" w:hAnsi="Times New Roman" w:cs="Times New Roman"/>
          <w:sz w:val="24"/>
          <w:szCs w:val="24"/>
        </w:rPr>
      </w:pPr>
    </w:p>
    <w:p w14:paraId="070E1B0D" w14:textId="0FC8C516" w:rsidR="00E8273D" w:rsidRPr="00E8273D" w:rsidRDefault="00E8273D" w:rsidP="002F0A59">
      <w:pPr>
        <w:pStyle w:val="NoSpacing"/>
        <w:rPr>
          <w:rFonts w:ascii="Times New Roman" w:hAnsi="Times New Roman" w:cs="Times New Roman"/>
          <w:sz w:val="24"/>
          <w:szCs w:val="24"/>
        </w:rPr>
      </w:pPr>
      <w:r w:rsidRPr="00E8273D">
        <w:rPr>
          <w:rFonts w:ascii="Times New Roman" w:hAnsi="Times New Roman" w:cs="Times New Roman"/>
          <w:sz w:val="24"/>
          <w:szCs w:val="24"/>
        </w:rPr>
        <w:t>Ta</w:t>
      </w:r>
      <w:r w:rsidR="00042A9A">
        <w:rPr>
          <w:rFonts w:ascii="Times New Roman" w:hAnsi="Times New Roman" w:cs="Times New Roman"/>
          <w:sz w:val="24"/>
          <w:szCs w:val="24"/>
        </w:rPr>
        <w:t>ble 3</w:t>
      </w:r>
      <w:r w:rsidRPr="00E8273D">
        <w:rPr>
          <w:rFonts w:ascii="Times New Roman" w:hAnsi="Times New Roman" w:cs="Times New Roman"/>
          <w:sz w:val="24"/>
          <w:szCs w:val="24"/>
        </w:rPr>
        <w:t xml:space="preserve">.– Macroscopic observation of rockfish </w:t>
      </w:r>
      <w:r w:rsidR="001B2EA9" w:rsidRPr="00E8273D">
        <w:rPr>
          <w:rFonts w:ascii="Times New Roman" w:hAnsi="Times New Roman" w:cs="Times New Roman"/>
          <w:sz w:val="24"/>
          <w:szCs w:val="24"/>
        </w:rPr>
        <w:t>ovar</w:t>
      </w:r>
      <w:r w:rsidR="001B2EA9">
        <w:rPr>
          <w:rFonts w:ascii="Times New Roman" w:hAnsi="Times New Roman" w:cs="Times New Roman"/>
          <w:sz w:val="24"/>
          <w:szCs w:val="24"/>
        </w:rPr>
        <w:t>ies</w:t>
      </w:r>
      <w:r w:rsidR="001B2EA9" w:rsidRPr="00E8273D">
        <w:rPr>
          <w:rFonts w:ascii="Times New Roman" w:hAnsi="Times New Roman" w:cs="Times New Roman"/>
          <w:sz w:val="24"/>
          <w:szCs w:val="24"/>
        </w:rPr>
        <w:t xml:space="preserve"> </w:t>
      </w:r>
      <w:r w:rsidRPr="00E8273D">
        <w:rPr>
          <w:rFonts w:ascii="Times New Roman" w:hAnsi="Times New Roman" w:cs="Times New Roman"/>
          <w:sz w:val="24"/>
          <w:szCs w:val="24"/>
        </w:rPr>
        <w:t>for assessment of maturity and development stage (Westrheim 1975).</w:t>
      </w:r>
    </w:p>
    <w:tbl>
      <w:tblPr>
        <w:tblW w:w="9360" w:type="dxa"/>
        <w:tblLayout w:type="fixed"/>
        <w:tblLook w:val="04A0" w:firstRow="1" w:lastRow="0" w:firstColumn="1" w:lastColumn="0" w:noHBand="0" w:noVBand="1"/>
      </w:tblPr>
      <w:tblGrid>
        <w:gridCol w:w="360"/>
        <w:gridCol w:w="2700"/>
        <w:gridCol w:w="6300"/>
      </w:tblGrid>
      <w:tr w:rsidR="00E8273D" w:rsidRPr="00E8273D" w14:paraId="72528D5B" w14:textId="77777777" w:rsidTr="00C0297B">
        <w:tc>
          <w:tcPr>
            <w:tcW w:w="360" w:type="dxa"/>
            <w:tcBorders>
              <w:top w:val="single" w:sz="4" w:space="0" w:color="auto"/>
              <w:left w:val="nil"/>
              <w:bottom w:val="single" w:sz="4" w:space="0" w:color="auto"/>
              <w:right w:val="nil"/>
            </w:tcBorders>
          </w:tcPr>
          <w:p w14:paraId="43306949" w14:textId="77777777" w:rsidR="00E8273D" w:rsidRPr="00E8273D" w:rsidRDefault="00E8273D" w:rsidP="00E8273D">
            <w:pPr>
              <w:pStyle w:val="NoSpacing"/>
              <w:spacing w:line="480" w:lineRule="auto"/>
              <w:rPr>
                <w:rFonts w:ascii="Times New Roman" w:hAnsi="Times New Roman" w:cs="Times New Roman"/>
                <w:sz w:val="24"/>
                <w:szCs w:val="24"/>
              </w:rPr>
            </w:pPr>
          </w:p>
        </w:tc>
        <w:tc>
          <w:tcPr>
            <w:tcW w:w="2700" w:type="dxa"/>
            <w:tcBorders>
              <w:top w:val="single" w:sz="4" w:space="0" w:color="auto"/>
              <w:left w:val="nil"/>
              <w:bottom w:val="single" w:sz="4" w:space="0" w:color="auto"/>
              <w:right w:val="nil"/>
            </w:tcBorders>
          </w:tcPr>
          <w:p w14:paraId="3343EBC3" w14:textId="77777777" w:rsidR="00E8273D" w:rsidRPr="00E8273D" w:rsidRDefault="00E8273D" w:rsidP="00E8273D">
            <w:pPr>
              <w:pStyle w:val="NoSpacing"/>
              <w:spacing w:line="480" w:lineRule="auto"/>
              <w:rPr>
                <w:rFonts w:ascii="Times New Roman" w:hAnsi="Times New Roman" w:cs="Times New Roman"/>
                <w:sz w:val="24"/>
                <w:szCs w:val="24"/>
              </w:rPr>
            </w:pPr>
            <w:r w:rsidRPr="00E8273D">
              <w:rPr>
                <w:rFonts w:ascii="Times New Roman" w:hAnsi="Times New Roman" w:cs="Times New Roman"/>
                <w:sz w:val="24"/>
                <w:szCs w:val="24"/>
              </w:rPr>
              <w:t>Stage of Development</w:t>
            </w:r>
          </w:p>
        </w:tc>
        <w:tc>
          <w:tcPr>
            <w:tcW w:w="6300" w:type="dxa"/>
            <w:tcBorders>
              <w:top w:val="single" w:sz="4" w:space="0" w:color="auto"/>
              <w:left w:val="nil"/>
              <w:bottom w:val="single" w:sz="4" w:space="0" w:color="auto"/>
              <w:right w:val="nil"/>
            </w:tcBorders>
          </w:tcPr>
          <w:p w14:paraId="4FB8744D" w14:textId="77777777" w:rsidR="00E8273D" w:rsidRPr="00E8273D" w:rsidRDefault="00E8273D" w:rsidP="00E8273D">
            <w:pPr>
              <w:pStyle w:val="NoSpacing"/>
              <w:spacing w:line="480" w:lineRule="auto"/>
              <w:rPr>
                <w:rFonts w:ascii="Times New Roman" w:hAnsi="Times New Roman" w:cs="Times New Roman"/>
                <w:sz w:val="24"/>
                <w:szCs w:val="24"/>
              </w:rPr>
            </w:pPr>
            <w:r w:rsidRPr="00E8273D">
              <w:rPr>
                <w:rFonts w:ascii="Times New Roman" w:hAnsi="Times New Roman" w:cs="Times New Roman"/>
                <w:sz w:val="24"/>
                <w:szCs w:val="24"/>
              </w:rPr>
              <w:t>Macroscopic Description</w:t>
            </w:r>
          </w:p>
        </w:tc>
      </w:tr>
      <w:tr w:rsidR="00E8273D" w:rsidRPr="00E8273D" w14:paraId="76D820D0" w14:textId="77777777" w:rsidTr="00C0297B">
        <w:tc>
          <w:tcPr>
            <w:tcW w:w="360" w:type="dxa"/>
            <w:tcBorders>
              <w:top w:val="single" w:sz="4" w:space="0" w:color="auto"/>
              <w:left w:val="nil"/>
              <w:bottom w:val="nil"/>
              <w:right w:val="nil"/>
            </w:tcBorders>
          </w:tcPr>
          <w:p w14:paraId="6405BEAA" w14:textId="77777777" w:rsidR="00E8273D" w:rsidRPr="00E8273D" w:rsidRDefault="00E8273D" w:rsidP="00CC62EE">
            <w:pPr>
              <w:pStyle w:val="NoSpacing"/>
              <w:rPr>
                <w:rFonts w:ascii="Times New Roman" w:hAnsi="Times New Roman" w:cs="Times New Roman"/>
                <w:sz w:val="24"/>
                <w:szCs w:val="24"/>
              </w:rPr>
            </w:pPr>
            <w:r w:rsidRPr="00E8273D">
              <w:rPr>
                <w:rFonts w:ascii="Times New Roman" w:hAnsi="Times New Roman" w:cs="Times New Roman"/>
                <w:sz w:val="24"/>
                <w:szCs w:val="24"/>
              </w:rPr>
              <w:t>1</w:t>
            </w:r>
          </w:p>
        </w:tc>
        <w:tc>
          <w:tcPr>
            <w:tcW w:w="2700" w:type="dxa"/>
            <w:tcBorders>
              <w:top w:val="single" w:sz="4" w:space="0" w:color="auto"/>
              <w:left w:val="nil"/>
              <w:bottom w:val="nil"/>
              <w:right w:val="nil"/>
            </w:tcBorders>
          </w:tcPr>
          <w:p w14:paraId="4B705B18" w14:textId="77777777" w:rsidR="00E8273D" w:rsidRPr="00E8273D" w:rsidRDefault="00E8273D" w:rsidP="00CC62EE">
            <w:pPr>
              <w:pStyle w:val="NoSpacing"/>
              <w:rPr>
                <w:rFonts w:ascii="Times New Roman" w:hAnsi="Times New Roman" w:cs="Times New Roman"/>
                <w:sz w:val="24"/>
                <w:szCs w:val="24"/>
              </w:rPr>
            </w:pPr>
            <w:r w:rsidRPr="00E8273D">
              <w:rPr>
                <w:rFonts w:ascii="Times New Roman" w:hAnsi="Times New Roman" w:cs="Times New Roman"/>
                <w:sz w:val="24"/>
                <w:szCs w:val="24"/>
              </w:rPr>
              <w:t>Immature</w:t>
            </w:r>
          </w:p>
        </w:tc>
        <w:tc>
          <w:tcPr>
            <w:tcW w:w="6300" w:type="dxa"/>
            <w:tcBorders>
              <w:top w:val="single" w:sz="4" w:space="0" w:color="auto"/>
              <w:left w:val="nil"/>
              <w:bottom w:val="nil"/>
              <w:right w:val="nil"/>
            </w:tcBorders>
          </w:tcPr>
          <w:p w14:paraId="306391AB" w14:textId="45E7107E" w:rsidR="00E8273D" w:rsidRPr="00E8273D" w:rsidRDefault="00E8273D">
            <w:pPr>
              <w:pStyle w:val="NoSpacing"/>
              <w:rPr>
                <w:rFonts w:ascii="Times New Roman" w:hAnsi="Times New Roman" w:cs="Times New Roman"/>
                <w:sz w:val="24"/>
                <w:szCs w:val="24"/>
              </w:rPr>
            </w:pPr>
            <w:r w:rsidRPr="00E8273D">
              <w:rPr>
                <w:rFonts w:ascii="Times New Roman" w:hAnsi="Times New Roman" w:cs="Times New Roman"/>
                <w:sz w:val="24"/>
                <w:szCs w:val="24"/>
              </w:rPr>
              <w:t xml:space="preserve">Ovaries small, </w:t>
            </w:r>
            <w:r w:rsidR="001B2EA9">
              <w:rPr>
                <w:rFonts w:ascii="Times New Roman" w:hAnsi="Times New Roman" w:cs="Times New Roman"/>
                <w:sz w:val="24"/>
                <w:szCs w:val="24"/>
              </w:rPr>
              <w:t>t</w:t>
            </w:r>
            <w:r w:rsidR="001B2EA9" w:rsidRPr="00E8273D">
              <w:rPr>
                <w:rFonts w:ascii="Times New Roman" w:hAnsi="Times New Roman" w:cs="Times New Roman"/>
                <w:sz w:val="24"/>
                <w:szCs w:val="24"/>
              </w:rPr>
              <w:t>ranslucent</w:t>
            </w:r>
            <w:r w:rsidRPr="00E8273D">
              <w:rPr>
                <w:rFonts w:ascii="Times New Roman" w:hAnsi="Times New Roman" w:cs="Times New Roman"/>
                <w:sz w:val="24"/>
                <w:szCs w:val="24"/>
              </w:rPr>
              <w:t xml:space="preserve">, and </w:t>
            </w:r>
            <w:r w:rsidR="001B2EA9">
              <w:rPr>
                <w:rFonts w:ascii="Times New Roman" w:hAnsi="Times New Roman" w:cs="Times New Roman"/>
                <w:sz w:val="24"/>
                <w:szCs w:val="24"/>
              </w:rPr>
              <w:t>p</w:t>
            </w:r>
            <w:r w:rsidR="001B2EA9" w:rsidRPr="00E8273D">
              <w:rPr>
                <w:rFonts w:ascii="Times New Roman" w:hAnsi="Times New Roman" w:cs="Times New Roman"/>
                <w:sz w:val="24"/>
                <w:szCs w:val="24"/>
              </w:rPr>
              <w:t xml:space="preserve">each </w:t>
            </w:r>
            <w:r w:rsidRPr="00E8273D">
              <w:rPr>
                <w:rFonts w:ascii="Times New Roman" w:hAnsi="Times New Roman" w:cs="Times New Roman"/>
                <w:sz w:val="24"/>
                <w:szCs w:val="24"/>
              </w:rPr>
              <w:t>or yellow in color.</w:t>
            </w:r>
          </w:p>
        </w:tc>
      </w:tr>
      <w:tr w:rsidR="00E8273D" w:rsidRPr="00E8273D" w14:paraId="68B41B46" w14:textId="77777777" w:rsidTr="00C0297B">
        <w:tc>
          <w:tcPr>
            <w:tcW w:w="360" w:type="dxa"/>
            <w:tcBorders>
              <w:top w:val="nil"/>
              <w:left w:val="nil"/>
              <w:bottom w:val="nil"/>
              <w:right w:val="nil"/>
            </w:tcBorders>
          </w:tcPr>
          <w:p w14:paraId="5C6FC7A4" w14:textId="77777777" w:rsidR="00E8273D" w:rsidRPr="00E8273D" w:rsidRDefault="00E8273D" w:rsidP="00CC62EE">
            <w:pPr>
              <w:pStyle w:val="NoSpacing"/>
              <w:rPr>
                <w:rFonts w:ascii="Times New Roman" w:hAnsi="Times New Roman" w:cs="Times New Roman"/>
                <w:sz w:val="24"/>
                <w:szCs w:val="24"/>
              </w:rPr>
            </w:pPr>
            <w:r w:rsidRPr="00E8273D">
              <w:rPr>
                <w:rFonts w:ascii="Times New Roman" w:hAnsi="Times New Roman" w:cs="Times New Roman"/>
                <w:sz w:val="24"/>
                <w:szCs w:val="24"/>
              </w:rPr>
              <w:t>2</w:t>
            </w:r>
          </w:p>
        </w:tc>
        <w:tc>
          <w:tcPr>
            <w:tcW w:w="2700" w:type="dxa"/>
            <w:tcBorders>
              <w:top w:val="nil"/>
              <w:left w:val="nil"/>
              <w:bottom w:val="nil"/>
              <w:right w:val="nil"/>
            </w:tcBorders>
          </w:tcPr>
          <w:p w14:paraId="474AD6FD" w14:textId="77777777" w:rsidR="00E8273D" w:rsidRPr="00E8273D" w:rsidRDefault="00E8273D" w:rsidP="00CC62EE">
            <w:pPr>
              <w:pStyle w:val="NoSpacing"/>
              <w:rPr>
                <w:rFonts w:ascii="Times New Roman" w:hAnsi="Times New Roman" w:cs="Times New Roman"/>
                <w:sz w:val="24"/>
                <w:szCs w:val="24"/>
              </w:rPr>
            </w:pPr>
            <w:r w:rsidRPr="00E8273D">
              <w:rPr>
                <w:rFonts w:ascii="Times New Roman" w:hAnsi="Times New Roman" w:cs="Times New Roman"/>
                <w:sz w:val="24"/>
                <w:szCs w:val="24"/>
              </w:rPr>
              <w:t>Maturing (Immature)</w:t>
            </w:r>
          </w:p>
        </w:tc>
        <w:tc>
          <w:tcPr>
            <w:tcW w:w="6300" w:type="dxa"/>
            <w:tcBorders>
              <w:top w:val="nil"/>
              <w:left w:val="nil"/>
              <w:bottom w:val="nil"/>
              <w:right w:val="nil"/>
            </w:tcBorders>
          </w:tcPr>
          <w:p w14:paraId="1D267DC8" w14:textId="709F7D5B" w:rsidR="00E8273D" w:rsidRPr="00E8273D" w:rsidRDefault="00E8273D">
            <w:pPr>
              <w:pStyle w:val="NoSpacing"/>
              <w:rPr>
                <w:rFonts w:ascii="Times New Roman" w:hAnsi="Times New Roman" w:cs="Times New Roman"/>
                <w:sz w:val="24"/>
                <w:szCs w:val="24"/>
              </w:rPr>
            </w:pPr>
            <w:r w:rsidRPr="00E8273D">
              <w:rPr>
                <w:rFonts w:ascii="Times New Roman" w:hAnsi="Times New Roman" w:cs="Times New Roman"/>
                <w:sz w:val="24"/>
                <w:szCs w:val="24"/>
              </w:rPr>
              <w:t xml:space="preserve">Ovaries small to medium, </w:t>
            </w:r>
            <w:r w:rsidR="001B2EA9">
              <w:rPr>
                <w:rFonts w:ascii="Times New Roman" w:hAnsi="Times New Roman" w:cs="Times New Roman"/>
                <w:sz w:val="24"/>
                <w:szCs w:val="24"/>
              </w:rPr>
              <w:t>f</w:t>
            </w:r>
            <w:r w:rsidR="001B2EA9" w:rsidRPr="00E8273D">
              <w:rPr>
                <w:rFonts w:ascii="Times New Roman" w:hAnsi="Times New Roman" w:cs="Times New Roman"/>
                <w:sz w:val="24"/>
                <w:szCs w:val="24"/>
              </w:rPr>
              <w:t>irm</w:t>
            </w:r>
            <w:r w:rsidRPr="00E8273D">
              <w:rPr>
                <w:rFonts w:ascii="Times New Roman" w:hAnsi="Times New Roman" w:cs="Times New Roman"/>
                <w:sz w:val="24"/>
                <w:szCs w:val="24"/>
              </w:rPr>
              <w:t xml:space="preserve">, </w:t>
            </w:r>
            <w:r w:rsidR="001B2EA9">
              <w:rPr>
                <w:rFonts w:ascii="Times New Roman" w:hAnsi="Times New Roman" w:cs="Times New Roman"/>
                <w:sz w:val="24"/>
                <w:szCs w:val="24"/>
              </w:rPr>
              <w:t>t</w:t>
            </w:r>
            <w:r w:rsidR="001B2EA9" w:rsidRPr="00E8273D">
              <w:rPr>
                <w:rFonts w:ascii="Times New Roman" w:hAnsi="Times New Roman" w:cs="Times New Roman"/>
                <w:sz w:val="24"/>
                <w:szCs w:val="24"/>
              </w:rPr>
              <w:t xml:space="preserve">ranslucent </w:t>
            </w:r>
            <w:r w:rsidRPr="00E8273D">
              <w:rPr>
                <w:rFonts w:ascii="Times New Roman" w:hAnsi="Times New Roman" w:cs="Times New Roman"/>
                <w:sz w:val="24"/>
                <w:szCs w:val="24"/>
              </w:rPr>
              <w:t xml:space="preserve">or opaque, </w:t>
            </w:r>
            <w:r w:rsidR="00100E2A">
              <w:rPr>
                <w:rFonts w:ascii="Times New Roman" w:hAnsi="Times New Roman" w:cs="Times New Roman"/>
                <w:sz w:val="24"/>
                <w:szCs w:val="24"/>
              </w:rPr>
              <w:t>y</w:t>
            </w:r>
            <w:r w:rsidRPr="00E8273D">
              <w:rPr>
                <w:rFonts w:ascii="Times New Roman" w:hAnsi="Times New Roman" w:cs="Times New Roman"/>
                <w:sz w:val="24"/>
                <w:szCs w:val="24"/>
              </w:rPr>
              <w:t>ellowish in color.</w:t>
            </w:r>
          </w:p>
        </w:tc>
      </w:tr>
      <w:tr w:rsidR="00E8273D" w:rsidRPr="00E8273D" w14:paraId="149F39B7" w14:textId="77777777" w:rsidTr="00C0297B">
        <w:tc>
          <w:tcPr>
            <w:tcW w:w="360" w:type="dxa"/>
            <w:tcBorders>
              <w:top w:val="nil"/>
              <w:left w:val="nil"/>
              <w:bottom w:val="nil"/>
              <w:right w:val="nil"/>
            </w:tcBorders>
          </w:tcPr>
          <w:p w14:paraId="6087406B" w14:textId="77777777" w:rsidR="00E8273D" w:rsidRPr="00E8273D" w:rsidRDefault="00E8273D" w:rsidP="00CC62EE">
            <w:pPr>
              <w:pStyle w:val="NoSpacing"/>
              <w:rPr>
                <w:rFonts w:ascii="Times New Roman" w:hAnsi="Times New Roman" w:cs="Times New Roman"/>
                <w:sz w:val="24"/>
                <w:szCs w:val="24"/>
              </w:rPr>
            </w:pPr>
            <w:r w:rsidRPr="00E8273D">
              <w:rPr>
                <w:rFonts w:ascii="Times New Roman" w:hAnsi="Times New Roman" w:cs="Times New Roman"/>
                <w:sz w:val="24"/>
                <w:szCs w:val="24"/>
              </w:rPr>
              <w:t>3</w:t>
            </w:r>
          </w:p>
        </w:tc>
        <w:tc>
          <w:tcPr>
            <w:tcW w:w="2700" w:type="dxa"/>
            <w:tcBorders>
              <w:top w:val="nil"/>
              <w:left w:val="nil"/>
              <w:bottom w:val="nil"/>
              <w:right w:val="nil"/>
            </w:tcBorders>
          </w:tcPr>
          <w:p w14:paraId="3FBF299B" w14:textId="77777777" w:rsidR="00E8273D" w:rsidRPr="00E8273D" w:rsidRDefault="00E8273D" w:rsidP="00CC62EE">
            <w:pPr>
              <w:pStyle w:val="NoSpacing"/>
              <w:rPr>
                <w:rFonts w:ascii="Times New Roman" w:hAnsi="Times New Roman" w:cs="Times New Roman"/>
                <w:sz w:val="24"/>
                <w:szCs w:val="24"/>
              </w:rPr>
            </w:pPr>
            <w:r w:rsidRPr="00E8273D">
              <w:rPr>
                <w:rFonts w:ascii="Times New Roman" w:hAnsi="Times New Roman" w:cs="Times New Roman"/>
                <w:sz w:val="24"/>
                <w:szCs w:val="24"/>
              </w:rPr>
              <w:t>Mature</w:t>
            </w:r>
          </w:p>
        </w:tc>
        <w:tc>
          <w:tcPr>
            <w:tcW w:w="6300" w:type="dxa"/>
            <w:tcBorders>
              <w:top w:val="nil"/>
              <w:left w:val="nil"/>
              <w:bottom w:val="nil"/>
              <w:right w:val="nil"/>
            </w:tcBorders>
          </w:tcPr>
          <w:p w14:paraId="23ABE5E5" w14:textId="4C6F685E" w:rsidR="00E8273D" w:rsidRPr="00E8273D" w:rsidRDefault="00E8273D" w:rsidP="00CC62EE">
            <w:pPr>
              <w:pStyle w:val="NoSpacing"/>
              <w:rPr>
                <w:rFonts w:ascii="Times New Roman" w:hAnsi="Times New Roman" w:cs="Times New Roman"/>
                <w:sz w:val="24"/>
                <w:szCs w:val="24"/>
              </w:rPr>
            </w:pPr>
            <w:r w:rsidRPr="00E8273D">
              <w:rPr>
                <w:rFonts w:ascii="Times New Roman" w:hAnsi="Times New Roman" w:cs="Times New Roman"/>
                <w:sz w:val="24"/>
                <w:szCs w:val="24"/>
              </w:rPr>
              <w:t xml:space="preserve">Ovaries large, </w:t>
            </w:r>
            <w:r w:rsidR="00100E2A">
              <w:rPr>
                <w:rFonts w:ascii="Times New Roman" w:hAnsi="Times New Roman" w:cs="Times New Roman"/>
                <w:sz w:val="24"/>
                <w:szCs w:val="24"/>
              </w:rPr>
              <w:t>t</w:t>
            </w:r>
            <w:r w:rsidRPr="00E8273D">
              <w:rPr>
                <w:rFonts w:ascii="Times New Roman" w:hAnsi="Times New Roman" w:cs="Times New Roman"/>
                <w:sz w:val="24"/>
                <w:szCs w:val="24"/>
              </w:rPr>
              <w:t>ranslucent or opaque, yellow in color.</w:t>
            </w:r>
          </w:p>
        </w:tc>
      </w:tr>
      <w:tr w:rsidR="00E8273D" w:rsidRPr="00E8273D" w14:paraId="7DB45A3A" w14:textId="77777777" w:rsidTr="00C0297B">
        <w:tc>
          <w:tcPr>
            <w:tcW w:w="360" w:type="dxa"/>
            <w:tcBorders>
              <w:top w:val="nil"/>
              <w:left w:val="nil"/>
              <w:bottom w:val="nil"/>
              <w:right w:val="nil"/>
            </w:tcBorders>
          </w:tcPr>
          <w:p w14:paraId="3B75EBCF" w14:textId="77777777" w:rsidR="00E8273D" w:rsidRPr="00E8273D" w:rsidRDefault="00E8273D" w:rsidP="00CC62EE">
            <w:pPr>
              <w:pStyle w:val="NoSpacing"/>
              <w:rPr>
                <w:rFonts w:ascii="Times New Roman" w:hAnsi="Times New Roman" w:cs="Times New Roman"/>
                <w:sz w:val="24"/>
                <w:szCs w:val="24"/>
              </w:rPr>
            </w:pPr>
            <w:r w:rsidRPr="00E8273D">
              <w:rPr>
                <w:rFonts w:ascii="Times New Roman" w:hAnsi="Times New Roman" w:cs="Times New Roman"/>
                <w:sz w:val="24"/>
                <w:szCs w:val="24"/>
              </w:rPr>
              <w:t>4</w:t>
            </w:r>
          </w:p>
        </w:tc>
        <w:tc>
          <w:tcPr>
            <w:tcW w:w="2700" w:type="dxa"/>
            <w:tcBorders>
              <w:top w:val="nil"/>
              <w:left w:val="nil"/>
              <w:bottom w:val="nil"/>
              <w:right w:val="nil"/>
            </w:tcBorders>
          </w:tcPr>
          <w:p w14:paraId="35E4453B" w14:textId="77777777" w:rsidR="00E8273D" w:rsidRPr="00E8273D" w:rsidRDefault="00E8273D" w:rsidP="00CC62EE">
            <w:pPr>
              <w:pStyle w:val="NoSpacing"/>
              <w:rPr>
                <w:rFonts w:ascii="Times New Roman" w:hAnsi="Times New Roman" w:cs="Times New Roman"/>
                <w:sz w:val="24"/>
                <w:szCs w:val="24"/>
              </w:rPr>
            </w:pPr>
            <w:r w:rsidRPr="00E8273D">
              <w:rPr>
                <w:rFonts w:ascii="Times New Roman" w:hAnsi="Times New Roman" w:cs="Times New Roman"/>
                <w:sz w:val="24"/>
                <w:szCs w:val="24"/>
              </w:rPr>
              <w:t>Fertilized</w:t>
            </w:r>
          </w:p>
        </w:tc>
        <w:tc>
          <w:tcPr>
            <w:tcW w:w="6300" w:type="dxa"/>
            <w:tcBorders>
              <w:top w:val="nil"/>
              <w:left w:val="nil"/>
              <w:bottom w:val="nil"/>
              <w:right w:val="nil"/>
            </w:tcBorders>
          </w:tcPr>
          <w:p w14:paraId="1140CAE4" w14:textId="544693AE" w:rsidR="00E8273D" w:rsidRPr="00E8273D" w:rsidRDefault="00E8273D" w:rsidP="00CC62EE">
            <w:pPr>
              <w:pStyle w:val="NoSpacing"/>
              <w:rPr>
                <w:rFonts w:ascii="Times New Roman" w:hAnsi="Times New Roman" w:cs="Times New Roman"/>
                <w:sz w:val="24"/>
                <w:szCs w:val="24"/>
              </w:rPr>
            </w:pPr>
            <w:r w:rsidRPr="00E8273D">
              <w:rPr>
                <w:rFonts w:ascii="Times New Roman" w:hAnsi="Times New Roman" w:cs="Times New Roman"/>
                <w:sz w:val="24"/>
                <w:szCs w:val="24"/>
              </w:rPr>
              <w:t xml:space="preserve">Ovaries large, </w:t>
            </w:r>
            <w:r w:rsidR="00100E2A">
              <w:rPr>
                <w:rFonts w:ascii="Times New Roman" w:hAnsi="Times New Roman" w:cs="Times New Roman"/>
                <w:sz w:val="24"/>
                <w:szCs w:val="24"/>
              </w:rPr>
              <w:t>m</w:t>
            </w:r>
            <w:r w:rsidRPr="00E8273D">
              <w:rPr>
                <w:rFonts w:ascii="Times New Roman" w:hAnsi="Times New Roman" w:cs="Times New Roman"/>
                <w:sz w:val="24"/>
                <w:szCs w:val="24"/>
              </w:rPr>
              <w:t>ay b</w:t>
            </w:r>
            <w:r w:rsidR="00CC62EE">
              <w:rPr>
                <w:rFonts w:ascii="Times New Roman" w:hAnsi="Times New Roman" w:cs="Times New Roman"/>
                <w:sz w:val="24"/>
                <w:szCs w:val="24"/>
              </w:rPr>
              <w:t xml:space="preserve">e hydrated or loose (not firm), </w:t>
            </w:r>
            <w:r w:rsidR="00100E2A">
              <w:rPr>
                <w:rFonts w:ascii="Times New Roman" w:hAnsi="Times New Roman" w:cs="Times New Roman"/>
                <w:sz w:val="24"/>
                <w:szCs w:val="24"/>
              </w:rPr>
              <w:t>t</w:t>
            </w:r>
            <w:r w:rsidRPr="00E8273D">
              <w:rPr>
                <w:rFonts w:ascii="Times New Roman" w:hAnsi="Times New Roman" w:cs="Times New Roman"/>
                <w:sz w:val="24"/>
                <w:szCs w:val="24"/>
              </w:rPr>
              <w:t xml:space="preserve">ranslucent, </w:t>
            </w:r>
            <w:r w:rsidR="00100E2A">
              <w:rPr>
                <w:rFonts w:ascii="Times New Roman" w:hAnsi="Times New Roman" w:cs="Times New Roman"/>
                <w:sz w:val="24"/>
                <w:szCs w:val="24"/>
              </w:rPr>
              <w:t>y</w:t>
            </w:r>
            <w:r w:rsidRPr="00E8273D">
              <w:rPr>
                <w:rFonts w:ascii="Times New Roman" w:hAnsi="Times New Roman" w:cs="Times New Roman"/>
                <w:sz w:val="24"/>
                <w:szCs w:val="24"/>
              </w:rPr>
              <w:t>ellow-orange in color.</w:t>
            </w:r>
          </w:p>
        </w:tc>
      </w:tr>
      <w:tr w:rsidR="00E8273D" w:rsidRPr="00E8273D" w14:paraId="3C7F460D" w14:textId="77777777" w:rsidTr="00C0297B">
        <w:tc>
          <w:tcPr>
            <w:tcW w:w="360" w:type="dxa"/>
            <w:tcBorders>
              <w:top w:val="nil"/>
              <w:left w:val="nil"/>
              <w:bottom w:val="nil"/>
              <w:right w:val="nil"/>
            </w:tcBorders>
          </w:tcPr>
          <w:p w14:paraId="0AF65544" w14:textId="77777777" w:rsidR="00E8273D" w:rsidRPr="00E8273D" w:rsidRDefault="00E8273D" w:rsidP="00E8273D">
            <w:pPr>
              <w:pStyle w:val="NoSpacing"/>
              <w:spacing w:line="480" w:lineRule="auto"/>
              <w:rPr>
                <w:rFonts w:ascii="Times New Roman" w:hAnsi="Times New Roman" w:cs="Times New Roman"/>
                <w:sz w:val="24"/>
                <w:szCs w:val="24"/>
              </w:rPr>
            </w:pPr>
            <w:r w:rsidRPr="00E8273D">
              <w:rPr>
                <w:rFonts w:ascii="Times New Roman" w:hAnsi="Times New Roman" w:cs="Times New Roman"/>
                <w:sz w:val="24"/>
                <w:szCs w:val="24"/>
              </w:rPr>
              <w:lastRenderedPageBreak/>
              <w:t>5</w:t>
            </w:r>
          </w:p>
        </w:tc>
        <w:tc>
          <w:tcPr>
            <w:tcW w:w="2700" w:type="dxa"/>
            <w:tcBorders>
              <w:top w:val="nil"/>
              <w:left w:val="nil"/>
              <w:bottom w:val="nil"/>
              <w:right w:val="nil"/>
            </w:tcBorders>
          </w:tcPr>
          <w:p w14:paraId="2731BE4A" w14:textId="77777777" w:rsidR="00E8273D" w:rsidRPr="00E8273D" w:rsidRDefault="00E8273D" w:rsidP="00CC62EE">
            <w:pPr>
              <w:pStyle w:val="NoSpacing"/>
              <w:rPr>
                <w:rFonts w:ascii="Times New Roman" w:hAnsi="Times New Roman" w:cs="Times New Roman"/>
                <w:sz w:val="24"/>
                <w:szCs w:val="24"/>
              </w:rPr>
            </w:pPr>
            <w:r w:rsidRPr="00E8273D">
              <w:rPr>
                <w:rFonts w:ascii="Times New Roman" w:hAnsi="Times New Roman" w:cs="Times New Roman"/>
                <w:sz w:val="24"/>
                <w:szCs w:val="24"/>
              </w:rPr>
              <w:t>Ripe</w:t>
            </w:r>
          </w:p>
        </w:tc>
        <w:tc>
          <w:tcPr>
            <w:tcW w:w="6300" w:type="dxa"/>
            <w:tcBorders>
              <w:top w:val="nil"/>
              <w:left w:val="nil"/>
              <w:bottom w:val="nil"/>
              <w:right w:val="nil"/>
            </w:tcBorders>
          </w:tcPr>
          <w:p w14:paraId="3A5DD348" w14:textId="367391F5" w:rsidR="00E8273D" w:rsidRPr="00E8273D" w:rsidRDefault="00E8273D" w:rsidP="00CC62EE">
            <w:pPr>
              <w:pStyle w:val="NoSpacing"/>
              <w:rPr>
                <w:rFonts w:ascii="Times New Roman" w:hAnsi="Times New Roman" w:cs="Times New Roman"/>
                <w:sz w:val="24"/>
                <w:szCs w:val="24"/>
              </w:rPr>
            </w:pPr>
            <w:r w:rsidRPr="00E8273D">
              <w:rPr>
                <w:rFonts w:ascii="Times New Roman" w:hAnsi="Times New Roman" w:cs="Times New Roman"/>
                <w:sz w:val="24"/>
                <w:szCs w:val="24"/>
              </w:rPr>
              <w:t xml:space="preserve">Ovaries large, </w:t>
            </w:r>
            <w:r w:rsidR="00100E2A">
              <w:rPr>
                <w:rFonts w:ascii="Times New Roman" w:hAnsi="Times New Roman" w:cs="Times New Roman"/>
                <w:sz w:val="24"/>
                <w:szCs w:val="24"/>
              </w:rPr>
              <w:t>h</w:t>
            </w:r>
            <w:r w:rsidRPr="00E8273D">
              <w:rPr>
                <w:rFonts w:ascii="Times New Roman" w:hAnsi="Times New Roman" w:cs="Times New Roman"/>
                <w:sz w:val="24"/>
                <w:szCs w:val="24"/>
              </w:rPr>
              <w:t xml:space="preserve">ydrated or loose, </w:t>
            </w:r>
            <w:r w:rsidR="00100E2A">
              <w:rPr>
                <w:rFonts w:ascii="Times New Roman" w:hAnsi="Times New Roman" w:cs="Times New Roman"/>
                <w:sz w:val="24"/>
                <w:szCs w:val="24"/>
              </w:rPr>
              <w:t>y</w:t>
            </w:r>
            <w:r w:rsidRPr="00E8273D">
              <w:rPr>
                <w:rFonts w:ascii="Times New Roman" w:hAnsi="Times New Roman" w:cs="Times New Roman"/>
                <w:sz w:val="24"/>
                <w:szCs w:val="24"/>
              </w:rPr>
              <w:t>ellow or gray in color with black dots (presence of eye pigment from embryos or larvae).</w:t>
            </w:r>
          </w:p>
        </w:tc>
      </w:tr>
      <w:tr w:rsidR="00E8273D" w:rsidRPr="00E8273D" w14:paraId="4D587B66" w14:textId="77777777" w:rsidTr="00C0297B">
        <w:trPr>
          <w:trHeight w:val="68"/>
        </w:trPr>
        <w:tc>
          <w:tcPr>
            <w:tcW w:w="360" w:type="dxa"/>
            <w:tcBorders>
              <w:top w:val="nil"/>
              <w:left w:val="nil"/>
              <w:right w:val="nil"/>
            </w:tcBorders>
          </w:tcPr>
          <w:p w14:paraId="79AF32D7" w14:textId="77777777" w:rsidR="00E8273D" w:rsidRPr="00E8273D" w:rsidRDefault="00E8273D" w:rsidP="00E8273D">
            <w:pPr>
              <w:pStyle w:val="NoSpacing"/>
              <w:spacing w:line="480" w:lineRule="auto"/>
              <w:rPr>
                <w:rFonts w:ascii="Times New Roman" w:hAnsi="Times New Roman" w:cs="Times New Roman"/>
                <w:sz w:val="24"/>
                <w:szCs w:val="24"/>
              </w:rPr>
            </w:pPr>
            <w:r w:rsidRPr="00E8273D">
              <w:rPr>
                <w:rFonts w:ascii="Times New Roman" w:hAnsi="Times New Roman" w:cs="Times New Roman"/>
                <w:sz w:val="24"/>
                <w:szCs w:val="24"/>
              </w:rPr>
              <w:t>6</w:t>
            </w:r>
          </w:p>
        </w:tc>
        <w:tc>
          <w:tcPr>
            <w:tcW w:w="2700" w:type="dxa"/>
            <w:tcBorders>
              <w:top w:val="nil"/>
              <w:left w:val="nil"/>
              <w:right w:val="nil"/>
            </w:tcBorders>
          </w:tcPr>
          <w:p w14:paraId="513E654E" w14:textId="77777777" w:rsidR="00E8273D" w:rsidRPr="00E8273D" w:rsidRDefault="00E8273D" w:rsidP="00CC62EE">
            <w:pPr>
              <w:pStyle w:val="NoSpacing"/>
              <w:rPr>
                <w:rFonts w:ascii="Times New Roman" w:hAnsi="Times New Roman" w:cs="Times New Roman"/>
                <w:sz w:val="24"/>
                <w:szCs w:val="24"/>
              </w:rPr>
            </w:pPr>
            <w:r w:rsidRPr="00E8273D">
              <w:rPr>
                <w:rFonts w:ascii="Times New Roman" w:hAnsi="Times New Roman" w:cs="Times New Roman"/>
                <w:sz w:val="24"/>
                <w:szCs w:val="24"/>
              </w:rPr>
              <w:t>Spent</w:t>
            </w:r>
          </w:p>
        </w:tc>
        <w:tc>
          <w:tcPr>
            <w:tcW w:w="6300" w:type="dxa"/>
            <w:tcBorders>
              <w:top w:val="nil"/>
              <w:left w:val="nil"/>
              <w:right w:val="nil"/>
            </w:tcBorders>
          </w:tcPr>
          <w:p w14:paraId="61C13D45" w14:textId="6C7ED8B5" w:rsidR="00E8273D" w:rsidRPr="00E8273D" w:rsidRDefault="00E8273D" w:rsidP="00CC62EE">
            <w:pPr>
              <w:pStyle w:val="NoSpacing"/>
              <w:rPr>
                <w:rFonts w:ascii="Times New Roman" w:hAnsi="Times New Roman" w:cs="Times New Roman"/>
                <w:sz w:val="24"/>
                <w:szCs w:val="24"/>
              </w:rPr>
            </w:pPr>
            <w:r w:rsidRPr="00E8273D">
              <w:rPr>
                <w:rFonts w:ascii="Times New Roman" w:hAnsi="Times New Roman" w:cs="Times New Roman"/>
                <w:sz w:val="24"/>
                <w:szCs w:val="24"/>
              </w:rPr>
              <w:t xml:space="preserve">Ovaries medium to large, </w:t>
            </w:r>
            <w:r w:rsidR="00100E2A">
              <w:rPr>
                <w:rFonts w:ascii="Times New Roman" w:hAnsi="Times New Roman" w:cs="Times New Roman"/>
                <w:sz w:val="24"/>
                <w:szCs w:val="24"/>
              </w:rPr>
              <w:t>f</w:t>
            </w:r>
            <w:r w:rsidRPr="00E8273D">
              <w:rPr>
                <w:rFonts w:ascii="Times New Roman" w:hAnsi="Times New Roman" w:cs="Times New Roman"/>
                <w:sz w:val="24"/>
                <w:szCs w:val="24"/>
              </w:rPr>
              <w:t xml:space="preserve">laccid, </w:t>
            </w:r>
            <w:r w:rsidR="00100E2A">
              <w:rPr>
                <w:rFonts w:ascii="Times New Roman" w:hAnsi="Times New Roman" w:cs="Times New Roman"/>
                <w:sz w:val="24"/>
                <w:szCs w:val="24"/>
              </w:rPr>
              <w:t>g</w:t>
            </w:r>
            <w:r w:rsidRPr="00E8273D">
              <w:rPr>
                <w:rFonts w:ascii="Times New Roman" w:hAnsi="Times New Roman" w:cs="Times New Roman"/>
                <w:sz w:val="24"/>
                <w:szCs w:val="24"/>
              </w:rPr>
              <w:t xml:space="preserve">ray, red, or purple in color, </w:t>
            </w:r>
            <w:r w:rsidR="00100E2A">
              <w:rPr>
                <w:rFonts w:ascii="Times New Roman" w:hAnsi="Times New Roman" w:cs="Times New Roman"/>
                <w:sz w:val="24"/>
                <w:szCs w:val="24"/>
              </w:rPr>
              <w:t>r</w:t>
            </w:r>
            <w:r w:rsidRPr="00E8273D">
              <w:rPr>
                <w:rFonts w:ascii="Times New Roman" w:hAnsi="Times New Roman" w:cs="Times New Roman"/>
                <w:sz w:val="24"/>
                <w:szCs w:val="24"/>
              </w:rPr>
              <w:t>esidual larvae may be present.</w:t>
            </w:r>
          </w:p>
        </w:tc>
      </w:tr>
      <w:tr w:rsidR="00E8273D" w:rsidRPr="00E8273D" w14:paraId="557A1B1E" w14:textId="77777777" w:rsidTr="00C0297B">
        <w:tc>
          <w:tcPr>
            <w:tcW w:w="360" w:type="dxa"/>
            <w:tcBorders>
              <w:top w:val="nil"/>
              <w:left w:val="nil"/>
              <w:bottom w:val="single" w:sz="4" w:space="0" w:color="auto"/>
              <w:right w:val="nil"/>
            </w:tcBorders>
          </w:tcPr>
          <w:p w14:paraId="5682D125" w14:textId="77777777" w:rsidR="00E8273D" w:rsidRPr="00E8273D" w:rsidRDefault="00E8273D" w:rsidP="00E8273D">
            <w:pPr>
              <w:pStyle w:val="NoSpacing"/>
              <w:spacing w:line="480" w:lineRule="auto"/>
              <w:rPr>
                <w:rFonts w:ascii="Times New Roman" w:hAnsi="Times New Roman" w:cs="Times New Roman"/>
                <w:sz w:val="24"/>
                <w:szCs w:val="24"/>
              </w:rPr>
            </w:pPr>
            <w:r w:rsidRPr="00E8273D">
              <w:rPr>
                <w:rFonts w:ascii="Times New Roman" w:hAnsi="Times New Roman" w:cs="Times New Roman"/>
                <w:sz w:val="24"/>
                <w:szCs w:val="24"/>
              </w:rPr>
              <w:t>7</w:t>
            </w:r>
          </w:p>
        </w:tc>
        <w:tc>
          <w:tcPr>
            <w:tcW w:w="2700" w:type="dxa"/>
            <w:tcBorders>
              <w:top w:val="nil"/>
              <w:left w:val="nil"/>
              <w:bottom w:val="single" w:sz="4" w:space="0" w:color="auto"/>
              <w:right w:val="nil"/>
            </w:tcBorders>
          </w:tcPr>
          <w:p w14:paraId="739E5127" w14:textId="77777777" w:rsidR="00E8273D" w:rsidRPr="00E8273D" w:rsidRDefault="00E8273D" w:rsidP="00CC62EE">
            <w:pPr>
              <w:pStyle w:val="NoSpacing"/>
              <w:rPr>
                <w:rFonts w:ascii="Times New Roman" w:hAnsi="Times New Roman" w:cs="Times New Roman"/>
                <w:sz w:val="24"/>
                <w:szCs w:val="24"/>
              </w:rPr>
            </w:pPr>
            <w:r w:rsidRPr="00E8273D">
              <w:rPr>
                <w:rFonts w:ascii="Times New Roman" w:hAnsi="Times New Roman" w:cs="Times New Roman"/>
                <w:sz w:val="24"/>
                <w:szCs w:val="24"/>
              </w:rPr>
              <w:t xml:space="preserve">Resting </w:t>
            </w:r>
          </w:p>
        </w:tc>
        <w:tc>
          <w:tcPr>
            <w:tcW w:w="6300" w:type="dxa"/>
            <w:tcBorders>
              <w:top w:val="nil"/>
              <w:left w:val="nil"/>
              <w:bottom w:val="single" w:sz="4" w:space="0" w:color="auto"/>
              <w:right w:val="nil"/>
            </w:tcBorders>
          </w:tcPr>
          <w:p w14:paraId="1B9C47C5" w14:textId="720755B6" w:rsidR="00E8273D" w:rsidRPr="00E8273D" w:rsidRDefault="00E8273D" w:rsidP="00CC62EE">
            <w:pPr>
              <w:pStyle w:val="NoSpacing"/>
              <w:rPr>
                <w:rFonts w:ascii="Times New Roman" w:hAnsi="Times New Roman" w:cs="Times New Roman"/>
                <w:sz w:val="24"/>
                <w:szCs w:val="24"/>
              </w:rPr>
            </w:pPr>
            <w:r w:rsidRPr="00E8273D">
              <w:rPr>
                <w:rFonts w:ascii="Times New Roman" w:hAnsi="Times New Roman" w:cs="Times New Roman"/>
                <w:sz w:val="24"/>
                <w:szCs w:val="24"/>
              </w:rPr>
              <w:t xml:space="preserve">Ovaries medium, </w:t>
            </w:r>
            <w:r w:rsidR="00100E2A">
              <w:rPr>
                <w:rFonts w:ascii="Times New Roman" w:hAnsi="Times New Roman" w:cs="Times New Roman"/>
                <w:sz w:val="24"/>
                <w:szCs w:val="24"/>
              </w:rPr>
              <w:t>f</w:t>
            </w:r>
            <w:r w:rsidRPr="00E8273D">
              <w:rPr>
                <w:rFonts w:ascii="Times New Roman" w:hAnsi="Times New Roman" w:cs="Times New Roman"/>
                <w:sz w:val="24"/>
                <w:szCs w:val="24"/>
              </w:rPr>
              <w:t xml:space="preserve">irm, </w:t>
            </w:r>
            <w:r w:rsidR="00100E2A">
              <w:rPr>
                <w:rFonts w:ascii="Times New Roman" w:hAnsi="Times New Roman" w:cs="Times New Roman"/>
                <w:sz w:val="24"/>
                <w:szCs w:val="24"/>
              </w:rPr>
              <w:t>g</w:t>
            </w:r>
            <w:r w:rsidRPr="00E8273D">
              <w:rPr>
                <w:rFonts w:ascii="Times New Roman" w:hAnsi="Times New Roman" w:cs="Times New Roman"/>
                <w:sz w:val="24"/>
                <w:szCs w:val="24"/>
              </w:rPr>
              <w:t xml:space="preserve">ray-red, </w:t>
            </w:r>
            <w:r w:rsidR="00100E2A">
              <w:rPr>
                <w:rFonts w:ascii="Times New Roman" w:hAnsi="Times New Roman" w:cs="Times New Roman"/>
                <w:sz w:val="24"/>
                <w:szCs w:val="24"/>
              </w:rPr>
              <w:t>d</w:t>
            </w:r>
            <w:r w:rsidRPr="00E8273D">
              <w:rPr>
                <w:rFonts w:ascii="Times New Roman" w:hAnsi="Times New Roman" w:cs="Times New Roman"/>
                <w:sz w:val="24"/>
                <w:szCs w:val="24"/>
              </w:rPr>
              <w:t>ark or black blotches.</w:t>
            </w:r>
          </w:p>
        </w:tc>
      </w:tr>
    </w:tbl>
    <w:p w14:paraId="4ED86C23" w14:textId="77777777" w:rsidR="00655985" w:rsidRDefault="00655985" w:rsidP="00655985">
      <w:pPr>
        <w:pStyle w:val="NoSpacing"/>
        <w:rPr>
          <w:rFonts w:ascii="Times New Roman" w:hAnsi="Times New Roman" w:cs="Times New Roman"/>
          <w:sz w:val="24"/>
          <w:szCs w:val="24"/>
        </w:rPr>
      </w:pPr>
    </w:p>
    <w:p w14:paraId="02078AD0" w14:textId="3C3C56E8" w:rsidR="002F0A59" w:rsidRDefault="00E8273D" w:rsidP="00655985">
      <w:pPr>
        <w:pStyle w:val="NoSpacing"/>
        <w:ind w:firstLine="720"/>
        <w:rPr>
          <w:rFonts w:ascii="Times New Roman" w:hAnsi="Times New Roman" w:cs="Times New Roman"/>
          <w:sz w:val="24"/>
          <w:szCs w:val="24"/>
        </w:rPr>
      </w:pPr>
      <w:r w:rsidRPr="00E8273D">
        <w:rPr>
          <w:rFonts w:ascii="Times New Roman" w:hAnsi="Times New Roman" w:cs="Times New Roman"/>
          <w:sz w:val="24"/>
          <w:szCs w:val="24"/>
        </w:rPr>
        <w:t>Fecundity will be estimated using the g</w:t>
      </w:r>
      <w:r w:rsidR="00042A9A">
        <w:rPr>
          <w:rFonts w:ascii="Times New Roman" w:hAnsi="Times New Roman" w:cs="Times New Roman"/>
          <w:sz w:val="24"/>
          <w:szCs w:val="24"/>
        </w:rPr>
        <w:t>ravimetric method (Zwieker 1967;</w:t>
      </w:r>
      <w:r w:rsidRPr="00E8273D">
        <w:rPr>
          <w:rFonts w:ascii="Times New Roman" w:hAnsi="Times New Roman" w:cs="Times New Roman"/>
          <w:sz w:val="24"/>
          <w:szCs w:val="24"/>
        </w:rPr>
        <w:t xml:space="preserve"> Murua et al. 2003). Each ovary will be weighed </w:t>
      </w:r>
      <w:r w:rsidR="001B2EA9">
        <w:rPr>
          <w:rFonts w:ascii="Times New Roman" w:hAnsi="Times New Roman" w:cs="Times New Roman"/>
          <w:sz w:val="24"/>
          <w:szCs w:val="24"/>
        </w:rPr>
        <w:t xml:space="preserve">(g) </w:t>
      </w:r>
      <w:r w:rsidRPr="00E8273D">
        <w:rPr>
          <w:rFonts w:ascii="Times New Roman" w:hAnsi="Times New Roman" w:cs="Times New Roman"/>
          <w:sz w:val="24"/>
          <w:szCs w:val="24"/>
        </w:rPr>
        <w:t>in the lab to produce a fixed total weight (w</w:t>
      </w:r>
      <w:r w:rsidRPr="00E8273D">
        <w:rPr>
          <w:rFonts w:ascii="Times New Roman" w:hAnsi="Times New Roman" w:cs="Times New Roman"/>
          <w:sz w:val="24"/>
          <w:szCs w:val="24"/>
          <w:vertAlign w:val="subscript"/>
        </w:rPr>
        <w:t>i</w:t>
      </w:r>
      <w:r w:rsidRPr="00E8273D">
        <w:rPr>
          <w:rFonts w:ascii="Times New Roman" w:hAnsi="Times New Roman" w:cs="Times New Roman"/>
          <w:sz w:val="24"/>
          <w:szCs w:val="24"/>
        </w:rPr>
        <w:t xml:space="preserve">). To start, three spatial subsamples from each ovary will be used to </w:t>
      </w:r>
      <w:r w:rsidR="00FE3354">
        <w:rPr>
          <w:rFonts w:ascii="Times New Roman" w:hAnsi="Times New Roman" w:cs="Times New Roman"/>
          <w:sz w:val="24"/>
          <w:szCs w:val="24"/>
        </w:rPr>
        <w:t>assess fecundity for each Y</w:t>
      </w:r>
      <w:r w:rsidRPr="00E8273D">
        <w:rPr>
          <w:rFonts w:ascii="Times New Roman" w:hAnsi="Times New Roman" w:cs="Times New Roman"/>
          <w:sz w:val="24"/>
          <w:szCs w:val="24"/>
        </w:rPr>
        <w:t>elloweye</w:t>
      </w:r>
      <w:r w:rsidR="00FE3354">
        <w:rPr>
          <w:rFonts w:ascii="Times New Roman" w:hAnsi="Times New Roman" w:cs="Times New Roman"/>
          <w:sz w:val="24"/>
          <w:szCs w:val="24"/>
        </w:rPr>
        <w:t xml:space="preserve"> R</w:t>
      </w:r>
      <w:r w:rsidR="00070302">
        <w:rPr>
          <w:rFonts w:ascii="Times New Roman" w:hAnsi="Times New Roman" w:cs="Times New Roman"/>
          <w:sz w:val="24"/>
          <w:szCs w:val="24"/>
        </w:rPr>
        <w:t>ockfish</w:t>
      </w:r>
      <w:r w:rsidRPr="00E8273D">
        <w:rPr>
          <w:rFonts w:ascii="Times New Roman" w:hAnsi="Times New Roman" w:cs="Times New Roman"/>
          <w:sz w:val="24"/>
          <w:szCs w:val="24"/>
        </w:rPr>
        <w:t xml:space="preserve"> ovary (Bobko and Berkeley 2004</w:t>
      </w:r>
      <w:r w:rsidR="00CB0287">
        <w:rPr>
          <w:rFonts w:ascii="Times New Roman" w:hAnsi="Times New Roman" w:cs="Times New Roman"/>
          <w:sz w:val="24"/>
          <w:szCs w:val="24"/>
        </w:rPr>
        <w:t xml:space="preserve">; Kennedy </w:t>
      </w:r>
      <w:r w:rsidR="0078272A">
        <w:rPr>
          <w:rFonts w:ascii="Times New Roman" w:hAnsi="Times New Roman" w:cs="Times New Roman"/>
          <w:sz w:val="24"/>
          <w:szCs w:val="24"/>
        </w:rPr>
        <w:t>et al.</w:t>
      </w:r>
      <w:r w:rsidR="00CB0287">
        <w:rPr>
          <w:rFonts w:ascii="Times New Roman" w:hAnsi="Times New Roman" w:cs="Times New Roman"/>
          <w:sz w:val="24"/>
          <w:szCs w:val="24"/>
        </w:rPr>
        <w:t xml:space="preserve"> 200</w:t>
      </w:r>
      <w:r w:rsidR="0078272A">
        <w:rPr>
          <w:rFonts w:ascii="Times New Roman" w:hAnsi="Times New Roman" w:cs="Times New Roman"/>
          <w:sz w:val="24"/>
          <w:szCs w:val="24"/>
        </w:rPr>
        <w:t>6</w:t>
      </w:r>
      <w:r w:rsidR="00CB0287">
        <w:rPr>
          <w:rFonts w:ascii="Times New Roman" w:hAnsi="Times New Roman" w:cs="Times New Roman"/>
          <w:sz w:val="24"/>
          <w:szCs w:val="24"/>
        </w:rPr>
        <w:t>; Daughery et al. 2008</w:t>
      </w:r>
      <w:r w:rsidRPr="00E8273D">
        <w:rPr>
          <w:rFonts w:ascii="Times New Roman" w:hAnsi="Times New Roman" w:cs="Times New Roman"/>
          <w:sz w:val="24"/>
          <w:szCs w:val="24"/>
        </w:rPr>
        <w:t>). A subsample will be taken from the anterior, interior, and posterior sections of each ovary. Subsamples will</w:t>
      </w:r>
      <w:r w:rsidR="00CB0287">
        <w:rPr>
          <w:rFonts w:ascii="Times New Roman" w:hAnsi="Times New Roman" w:cs="Times New Roman"/>
          <w:sz w:val="24"/>
          <w:szCs w:val="24"/>
        </w:rPr>
        <w:t xml:space="preserve"> be weighed to the nearest 0.01</w:t>
      </w:r>
      <w:r w:rsidR="001B2EA9">
        <w:rPr>
          <w:rFonts w:ascii="Times New Roman" w:hAnsi="Times New Roman" w:cs="Times New Roman"/>
          <w:sz w:val="24"/>
          <w:szCs w:val="24"/>
        </w:rPr>
        <w:t xml:space="preserve"> </w:t>
      </w:r>
      <w:r w:rsidRPr="00E8273D">
        <w:rPr>
          <w:rFonts w:ascii="Times New Roman" w:hAnsi="Times New Roman" w:cs="Times New Roman"/>
          <w:sz w:val="24"/>
          <w:szCs w:val="24"/>
        </w:rPr>
        <w:t>g. Eggs will be spread apart on a gridded petri-dish using a fine brush, and oocytes or embryos for each subsample will be enumerated using an automated particle counter</w:t>
      </w:r>
      <w:r w:rsidR="00070302">
        <w:rPr>
          <w:rFonts w:ascii="Times New Roman" w:hAnsi="Times New Roman" w:cs="Times New Roman"/>
          <w:sz w:val="24"/>
          <w:szCs w:val="24"/>
        </w:rPr>
        <w:t xml:space="preserve"> in</w:t>
      </w:r>
      <w:r w:rsidR="002F04A7">
        <w:rPr>
          <w:rFonts w:ascii="Times New Roman" w:hAnsi="Times New Roman" w:cs="Times New Roman"/>
          <w:sz w:val="24"/>
          <w:szCs w:val="24"/>
        </w:rPr>
        <w:t xml:space="preserve"> the image-processing software,</w:t>
      </w:r>
      <w:r w:rsidR="00070302">
        <w:rPr>
          <w:rFonts w:ascii="Times New Roman" w:hAnsi="Times New Roman" w:cs="Times New Roman"/>
          <w:sz w:val="24"/>
          <w:szCs w:val="24"/>
        </w:rPr>
        <w:t xml:space="preserve"> </w:t>
      </w:r>
      <w:r w:rsidR="002F04A7">
        <w:rPr>
          <w:rFonts w:ascii="Times New Roman" w:hAnsi="Times New Roman" w:cs="Times New Roman"/>
          <w:sz w:val="24"/>
          <w:szCs w:val="24"/>
        </w:rPr>
        <w:t xml:space="preserve">ImageJ </w:t>
      </w:r>
      <w:r w:rsidR="00B517A4">
        <w:rPr>
          <w:rFonts w:ascii="Times New Roman" w:hAnsi="Times New Roman" w:cs="Times New Roman"/>
          <w:sz w:val="24"/>
          <w:szCs w:val="24"/>
        </w:rPr>
        <w:t>(version 1.51)</w:t>
      </w:r>
      <w:r w:rsidRPr="00E8273D">
        <w:rPr>
          <w:rFonts w:ascii="Times New Roman" w:hAnsi="Times New Roman" w:cs="Times New Roman"/>
          <w:sz w:val="24"/>
          <w:szCs w:val="24"/>
        </w:rPr>
        <w:t xml:space="preserve">. The </w:t>
      </w:r>
      <w:r w:rsidR="000770DD">
        <w:rPr>
          <w:rFonts w:ascii="Times New Roman" w:hAnsi="Times New Roman" w:cs="Times New Roman"/>
          <w:sz w:val="24"/>
          <w:szCs w:val="24"/>
        </w:rPr>
        <w:t xml:space="preserve">counts of </w:t>
      </w:r>
      <w:r w:rsidRPr="00E8273D">
        <w:rPr>
          <w:rFonts w:ascii="Times New Roman" w:hAnsi="Times New Roman" w:cs="Times New Roman"/>
          <w:sz w:val="24"/>
          <w:szCs w:val="24"/>
        </w:rPr>
        <w:t>oocyte</w:t>
      </w:r>
      <w:r w:rsidR="000770DD">
        <w:rPr>
          <w:rFonts w:ascii="Times New Roman" w:hAnsi="Times New Roman" w:cs="Times New Roman"/>
          <w:sz w:val="24"/>
          <w:szCs w:val="24"/>
        </w:rPr>
        <w:t>s</w:t>
      </w:r>
      <w:r w:rsidRPr="00E8273D">
        <w:rPr>
          <w:rFonts w:ascii="Times New Roman" w:hAnsi="Times New Roman" w:cs="Times New Roman"/>
          <w:sz w:val="24"/>
          <w:szCs w:val="24"/>
        </w:rPr>
        <w:t xml:space="preserve"> or embryos </w:t>
      </w:r>
      <w:r w:rsidR="000770DD">
        <w:rPr>
          <w:rFonts w:ascii="Times New Roman" w:hAnsi="Times New Roman" w:cs="Times New Roman"/>
          <w:sz w:val="24"/>
          <w:szCs w:val="24"/>
        </w:rPr>
        <w:t xml:space="preserve">will be used to produce a </w:t>
      </w:r>
      <w:r w:rsidR="000D26CC">
        <w:rPr>
          <w:rFonts w:ascii="Times New Roman" w:hAnsi="Times New Roman" w:cs="Times New Roman"/>
          <w:sz w:val="24"/>
          <w:szCs w:val="24"/>
        </w:rPr>
        <w:t xml:space="preserve">mean </w:t>
      </w:r>
      <w:r w:rsidRPr="00E8273D">
        <w:rPr>
          <w:rFonts w:ascii="Times New Roman" w:hAnsi="Times New Roman" w:cs="Times New Roman"/>
          <w:sz w:val="24"/>
          <w:szCs w:val="24"/>
        </w:rPr>
        <w:t>density of eggs per gram of ovary (</w:t>
      </w:r>
      <m:oMath>
        <m:acc>
          <m:accPr>
            <m:chr m:val="̅"/>
            <m:ctrlPr>
              <w:rPr>
                <w:rFonts w:ascii="Cambria Math" w:hAnsi="Cambria Math" w:cs="Times New Roman"/>
                <w:i/>
                <w:sz w:val="24"/>
                <w:szCs w:val="24"/>
              </w:rPr>
            </m:ctrlPr>
          </m:accPr>
          <m:e>
            <m:r>
              <w:rPr>
                <w:rFonts w:ascii="Cambria Math" w:hAnsi="Cambria Math" w:cs="Times New Roman"/>
                <w:sz w:val="24"/>
                <w:szCs w:val="24"/>
              </w:rPr>
              <m:t>d</m:t>
            </m:r>
          </m:e>
        </m:acc>
      </m:oMath>
      <w:r w:rsidRPr="00E8273D">
        <w:rPr>
          <w:rFonts w:ascii="Times New Roman" w:hAnsi="Times New Roman" w:cs="Times New Roman"/>
          <w:sz w:val="24"/>
          <w:szCs w:val="24"/>
        </w:rPr>
        <w:t>)</w:t>
      </w:r>
      <w:r w:rsidR="000D26CC">
        <w:rPr>
          <w:rFonts w:ascii="Times New Roman" w:hAnsi="Times New Roman" w:cs="Times New Roman"/>
          <w:sz w:val="24"/>
          <w:szCs w:val="24"/>
        </w:rPr>
        <w:t xml:space="preserve"> for each ovary, which will be estimated by equation 2:</w:t>
      </w:r>
    </w:p>
    <w:p w14:paraId="5B94FE41" w14:textId="77777777" w:rsidR="00CC62EE" w:rsidRDefault="00CC62EE" w:rsidP="00CC62EE">
      <w:pPr>
        <w:pStyle w:val="NoSpacing"/>
        <w:ind w:firstLine="720"/>
        <w:rPr>
          <w:rFonts w:ascii="Times New Roman" w:hAnsi="Times New Roman" w:cs="Times New Roman"/>
          <w:sz w:val="24"/>
          <w:szCs w:val="24"/>
        </w:rPr>
      </w:pPr>
    </w:p>
    <w:p w14:paraId="2696FF66" w14:textId="2B8E8439" w:rsidR="002F0A59" w:rsidRDefault="00E8273D" w:rsidP="00CC62EE">
      <w:pPr>
        <w:pStyle w:val="NoSpacing"/>
        <w:rPr>
          <w:rFonts w:ascii="Times New Roman" w:hAnsi="Times New Roman" w:cs="Times New Roman"/>
          <w:sz w:val="24"/>
          <w:szCs w:val="24"/>
        </w:rPr>
      </w:pPr>
      <w:r w:rsidRPr="00E8273D">
        <w:rPr>
          <w:rFonts w:ascii="Times New Roman" w:hAnsi="Times New Roman" w:cs="Times New Roman"/>
          <w:sz w:val="24"/>
          <w:szCs w:val="24"/>
        </w:rPr>
        <w:t xml:space="preserve">  </w:t>
      </w:r>
      <w:r w:rsidR="002F0A59" w:rsidRPr="00E8273D">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d</m:t>
            </m:r>
          </m:e>
        </m:acc>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den>
                    </m:f>
                  </m:e>
                </m:d>
              </m:e>
            </m:nary>
          </m:num>
          <m:den>
            <m:r>
              <w:rPr>
                <w:rFonts w:ascii="Cambria Math" w:hAnsi="Cambria Math" w:cs="Times New Roman"/>
                <w:sz w:val="24"/>
                <w:szCs w:val="24"/>
              </w:rPr>
              <m:t>n</m:t>
            </m:r>
          </m:den>
        </m:f>
      </m:oMath>
      <w:r w:rsidR="000D26CC">
        <w:rPr>
          <w:rFonts w:ascii="Times New Roman" w:eastAsiaTheme="minorEastAsia" w:hAnsi="Times New Roman" w:cs="Times New Roman"/>
          <w:sz w:val="24"/>
          <w:szCs w:val="24"/>
        </w:rPr>
        <w:t>;</w:t>
      </w:r>
      <w:r w:rsidR="002F0A59" w:rsidRPr="00E8273D">
        <w:rPr>
          <w:rFonts w:ascii="Times New Roman" w:hAnsi="Times New Roman" w:cs="Times New Roman"/>
          <w:sz w:val="24"/>
          <w:szCs w:val="24"/>
        </w:rPr>
        <w:t xml:space="preserve">                                                          </w:t>
      </w:r>
      <w:r w:rsidR="002F0A59">
        <w:rPr>
          <w:rFonts w:ascii="Times New Roman" w:hAnsi="Times New Roman" w:cs="Times New Roman"/>
          <w:sz w:val="24"/>
          <w:szCs w:val="24"/>
        </w:rPr>
        <w:t xml:space="preserve">    </w:t>
      </w:r>
      <w:r w:rsidR="002F0A59" w:rsidRPr="00E8273D">
        <w:rPr>
          <w:rFonts w:ascii="Times New Roman" w:hAnsi="Times New Roman" w:cs="Times New Roman"/>
          <w:sz w:val="24"/>
          <w:szCs w:val="24"/>
        </w:rPr>
        <w:t>(2)</w:t>
      </w:r>
      <w:r w:rsidR="000D26CC">
        <w:rPr>
          <w:rFonts w:ascii="Times New Roman" w:hAnsi="Times New Roman" w:cs="Times New Roman"/>
          <w:sz w:val="24"/>
          <w:szCs w:val="24"/>
        </w:rPr>
        <w:br/>
      </w:r>
    </w:p>
    <w:p w14:paraId="5364C867" w14:textId="578BD93E" w:rsidR="00CC62EE" w:rsidRDefault="000D26CC" w:rsidP="00CC62EE">
      <w:pPr>
        <w:pStyle w:val="NoSpacing"/>
        <w:rPr>
          <w:rFonts w:ascii="Times New Roman" w:eastAsiaTheme="minorEastAsia"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 oocyte or embryo count of the ith subsample;</w:t>
      </w:r>
    </w:p>
    <w:p w14:paraId="2B19F937" w14:textId="53EAA869" w:rsidR="000D26CC" w:rsidRDefault="000D26CC" w:rsidP="00CC62EE">
      <w:pPr>
        <w:pStyle w:val="NoSpacing"/>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 weight of the ith subsample;</w:t>
      </w:r>
    </w:p>
    <w:p w14:paraId="6C4BAE51" w14:textId="111544D1" w:rsidR="000D26CC" w:rsidRDefault="000D26CC" w:rsidP="00CC62EE">
      <w:pPr>
        <w:pStyle w:val="NoSpacing"/>
        <w:rPr>
          <w:rFonts w:ascii="Times New Roman" w:hAnsi="Times New Roman" w:cs="Times New Roman"/>
          <w:sz w:val="24"/>
          <w:szCs w:val="24"/>
        </w:rPr>
      </w:pPr>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 xml:space="preserve"> = number of subsamples from an individual ovary.</w:t>
      </w:r>
    </w:p>
    <w:p w14:paraId="1E841EFE" w14:textId="77777777" w:rsidR="000D26CC" w:rsidRPr="00E8273D" w:rsidRDefault="000D26CC" w:rsidP="00CC62EE">
      <w:pPr>
        <w:pStyle w:val="NoSpacing"/>
        <w:rPr>
          <w:rFonts w:ascii="Times New Roman" w:hAnsi="Times New Roman" w:cs="Times New Roman"/>
          <w:sz w:val="24"/>
          <w:szCs w:val="24"/>
        </w:rPr>
      </w:pPr>
    </w:p>
    <w:p w14:paraId="3FCC465F" w14:textId="13D2F288" w:rsidR="00E8273D" w:rsidRDefault="00E8273D" w:rsidP="000770DD">
      <w:pPr>
        <w:pStyle w:val="NoSpacing"/>
        <w:rPr>
          <w:rFonts w:ascii="Times New Roman" w:hAnsi="Times New Roman" w:cs="Times New Roman"/>
          <w:sz w:val="24"/>
          <w:szCs w:val="24"/>
        </w:rPr>
      </w:pPr>
      <w:r w:rsidRPr="00E8273D">
        <w:rPr>
          <w:rFonts w:ascii="Times New Roman" w:hAnsi="Times New Roman" w:cs="Times New Roman"/>
          <w:sz w:val="24"/>
          <w:szCs w:val="24"/>
        </w:rPr>
        <w:t>Subsamples will continue to be collected until a coefficient of variation (CV) of 5% or less is achieved for the mean density of oocytes or embryos</w:t>
      </w:r>
      <w:r w:rsidR="00042A9A">
        <w:rPr>
          <w:rFonts w:ascii="Times New Roman" w:hAnsi="Times New Roman" w:cs="Times New Roman"/>
          <w:sz w:val="24"/>
          <w:szCs w:val="24"/>
        </w:rPr>
        <w:t xml:space="preserve"> per gram of ovary (Kjesbu 1989;</w:t>
      </w:r>
      <w:r w:rsidRPr="00E8273D">
        <w:rPr>
          <w:rFonts w:ascii="Times New Roman" w:hAnsi="Times New Roman" w:cs="Times New Roman"/>
          <w:sz w:val="24"/>
          <w:szCs w:val="24"/>
        </w:rPr>
        <w:t xml:space="preserve"> Murua et al. 2003), as show</w:t>
      </w:r>
      <w:r w:rsidR="002F0A59">
        <w:rPr>
          <w:rFonts w:ascii="Times New Roman" w:hAnsi="Times New Roman" w:cs="Times New Roman"/>
          <w:sz w:val="24"/>
          <w:szCs w:val="24"/>
        </w:rPr>
        <w:t>n</w:t>
      </w:r>
      <w:r w:rsidRPr="00E8273D">
        <w:rPr>
          <w:rFonts w:ascii="Times New Roman" w:hAnsi="Times New Roman" w:cs="Times New Roman"/>
          <w:sz w:val="24"/>
          <w:szCs w:val="24"/>
        </w:rPr>
        <w:t xml:space="preserve"> in equation 3</w:t>
      </w:r>
      <w:r w:rsidR="000D26CC">
        <w:rPr>
          <w:rFonts w:ascii="Times New Roman" w:hAnsi="Times New Roman" w:cs="Times New Roman"/>
          <w:sz w:val="24"/>
          <w:szCs w:val="24"/>
        </w:rPr>
        <w:t>;</w:t>
      </w:r>
    </w:p>
    <w:p w14:paraId="6B9CB683" w14:textId="77777777" w:rsidR="00CC62EE" w:rsidRPr="00E8273D" w:rsidRDefault="00CC62EE" w:rsidP="00CC62EE">
      <w:pPr>
        <w:pStyle w:val="NoSpacing"/>
        <w:rPr>
          <w:rFonts w:ascii="Times New Roman" w:hAnsi="Times New Roman" w:cs="Times New Roman"/>
          <w:sz w:val="24"/>
          <w:szCs w:val="24"/>
        </w:rPr>
      </w:pPr>
    </w:p>
    <w:p w14:paraId="1B8DF3A0" w14:textId="3D7D99FD" w:rsidR="00E8273D" w:rsidRDefault="00E8273D" w:rsidP="00CC62EE">
      <w:pPr>
        <w:pStyle w:val="NoSpacing"/>
        <w:rPr>
          <w:rFonts w:ascii="Times New Roman" w:hAnsi="Times New Roman" w:cs="Times New Roman"/>
          <w:sz w:val="24"/>
          <w:szCs w:val="24"/>
        </w:rPr>
      </w:pPr>
      <w:r w:rsidRPr="00E8273D">
        <w:rPr>
          <w:rFonts w:ascii="Times New Roman" w:hAnsi="Times New Roman" w:cs="Times New Roman"/>
          <w:sz w:val="24"/>
          <w:szCs w:val="24"/>
        </w:rPr>
        <w:t xml:space="preserve">                                 </w:t>
      </w:r>
      <w:r w:rsidR="00070302">
        <w:rPr>
          <w:rFonts w:ascii="Times New Roman" w:hAnsi="Times New Roman" w:cs="Times New Roman"/>
          <w:sz w:val="24"/>
          <w:szCs w:val="24"/>
        </w:rPr>
        <w:t xml:space="preserve"> </w:t>
      </w:r>
      <w:r w:rsidRPr="00E8273D">
        <w:rPr>
          <w:rFonts w:ascii="Times New Roman" w:hAnsi="Times New Roman" w:cs="Times New Roman"/>
          <w:sz w:val="24"/>
          <w:szCs w:val="24"/>
        </w:rPr>
        <w:t xml:space="preserve">                                 </w:t>
      </w:r>
      <m:oMath>
        <m:acc>
          <m:accPr>
            <m:ctrlPr>
              <w:rPr>
                <w:rFonts w:ascii="Cambria Math" w:hAnsi="Cambria Math" w:cs="Times New Roman"/>
                <w:i/>
                <w:sz w:val="24"/>
                <w:szCs w:val="24"/>
              </w:rPr>
            </m:ctrlPr>
          </m:accPr>
          <m:e>
            <m:r>
              <w:rPr>
                <w:rFonts w:ascii="Cambria Math" w:hAnsi="Cambria Math" w:cs="Times New Roman"/>
                <w:sz w:val="24"/>
                <w:szCs w:val="24"/>
              </w:rPr>
              <m:t>CV</m:t>
            </m:r>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acc>
              <m:accPr>
                <m:chr m:val="̅"/>
                <m:ctrlPr>
                  <w:rPr>
                    <w:rFonts w:ascii="Cambria Math" w:hAnsi="Cambria Math" w:cs="Times New Roman"/>
                    <w:i/>
                    <w:sz w:val="24"/>
                    <w:szCs w:val="24"/>
                  </w:rPr>
                </m:ctrlPr>
              </m:accPr>
              <m:e>
                <m:r>
                  <w:rPr>
                    <w:rFonts w:ascii="Cambria Math" w:hAnsi="Cambria Math" w:cs="Times New Roman"/>
                    <w:sz w:val="24"/>
                    <w:szCs w:val="24"/>
                  </w:rPr>
                  <m:t>d</m:t>
                </m:r>
              </m:e>
            </m:acc>
          </m:den>
        </m:f>
        <m:r>
          <w:rPr>
            <w:rFonts w:ascii="Cambria Math" w:hAnsi="Cambria Math" w:cs="Times New Roman"/>
            <w:sz w:val="24"/>
            <w:szCs w:val="24"/>
          </w:rPr>
          <m:t>*100</m:t>
        </m:r>
      </m:oMath>
      <w:r w:rsidRPr="00E8273D">
        <w:rPr>
          <w:rFonts w:ascii="Times New Roman" w:hAnsi="Times New Roman" w:cs="Times New Roman"/>
          <w:sz w:val="24"/>
          <w:szCs w:val="24"/>
        </w:rPr>
        <w:t xml:space="preserve">                                     </w:t>
      </w:r>
      <w:r w:rsidR="002F0A59">
        <w:rPr>
          <w:rFonts w:ascii="Times New Roman" w:hAnsi="Times New Roman" w:cs="Times New Roman"/>
          <w:sz w:val="24"/>
          <w:szCs w:val="24"/>
        </w:rPr>
        <w:t xml:space="preserve">   </w:t>
      </w:r>
      <w:r w:rsidRPr="00E8273D">
        <w:rPr>
          <w:rFonts w:ascii="Times New Roman" w:hAnsi="Times New Roman" w:cs="Times New Roman"/>
          <w:sz w:val="24"/>
          <w:szCs w:val="24"/>
        </w:rPr>
        <w:t xml:space="preserve">                    (3)</w:t>
      </w:r>
    </w:p>
    <w:p w14:paraId="0135F808" w14:textId="77777777" w:rsidR="00CC62EE" w:rsidRPr="00E8273D" w:rsidRDefault="00CC62EE" w:rsidP="00CC62EE">
      <w:pPr>
        <w:pStyle w:val="NoSpacing"/>
        <w:rPr>
          <w:rFonts w:ascii="Times New Roman" w:hAnsi="Times New Roman" w:cs="Times New Roman"/>
          <w:sz w:val="24"/>
          <w:szCs w:val="24"/>
        </w:rPr>
      </w:pPr>
    </w:p>
    <w:p w14:paraId="2943D87A" w14:textId="63436F59" w:rsidR="00E8273D" w:rsidRDefault="00E8273D" w:rsidP="003D0634">
      <w:pPr>
        <w:pStyle w:val="NoSpacing"/>
        <w:rPr>
          <w:rFonts w:ascii="Times New Roman" w:hAnsi="Times New Roman" w:cs="Times New Roman"/>
          <w:sz w:val="24"/>
          <w:szCs w:val="24"/>
        </w:rPr>
      </w:pPr>
      <w:r w:rsidRPr="00E8273D">
        <w:rPr>
          <w:rFonts w:ascii="Times New Roman" w:hAnsi="Times New Roman" w:cs="Times New Roman"/>
          <w:sz w:val="24"/>
          <w:szCs w:val="24"/>
        </w:rPr>
        <w:t xml:space="preserve">The mean density will </w:t>
      </w:r>
      <w:r w:rsidR="000D26CC">
        <w:rPr>
          <w:rFonts w:ascii="Times New Roman" w:hAnsi="Times New Roman" w:cs="Times New Roman"/>
          <w:sz w:val="24"/>
          <w:szCs w:val="24"/>
        </w:rPr>
        <w:t xml:space="preserve">be extrapolated to the total weight of the ovary to produce an estimate </w:t>
      </w:r>
      <w:r w:rsidRPr="00E8273D">
        <w:rPr>
          <w:rFonts w:ascii="Times New Roman" w:hAnsi="Times New Roman" w:cs="Times New Roman"/>
          <w:sz w:val="24"/>
          <w:szCs w:val="24"/>
        </w:rPr>
        <w:t>an estimate of Absolute fecundity (</w:t>
      </w:r>
      <w:r w:rsidR="00454295">
        <w:rPr>
          <w:rFonts w:ascii="Times New Roman" w:hAnsi="Times New Roman" w:cs="Times New Roman"/>
          <w:sz w:val="24"/>
          <w:szCs w:val="24"/>
        </w:rPr>
        <w:t>Ф</w:t>
      </w:r>
      <w:r w:rsidRPr="00E8273D">
        <w:rPr>
          <w:rFonts w:ascii="Times New Roman" w:hAnsi="Times New Roman" w:cs="Times New Roman"/>
          <w:sz w:val="24"/>
          <w:szCs w:val="24"/>
        </w:rPr>
        <w:t>), as shown equation 4 from Murua et al. (2003)</w:t>
      </w:r>
      <w:r w:rsidR="00A710E6">
        <w:rPr>
          <w:rFonts w:ascii="Times New Roman" w:hAnsi="Times New Roman" w:cs="Times New Roman"/>
          <w:sz w:val="24"/>
          <w:szCs w:val="24"/>
        </w:rPr>
        <w:t>;</w:t>
      </w:r>
      <w:r w:rsidRPr="00E8273D">
        <w:rPr>
          <w:rFonts w:ascii="Times New Roman" w:hAnsi="Times New Roman" w:cs="Times New Roman"/>
          <w:sz w:val="24"/>
          <w:szCs w:val="24"/>
        </w:rPr>
        <w:t xml:space="preserve"> </w:t>
      </w:r>
    </w:p>
    <w:p w14:paraId="33D3D03B" w14:textId="77777777" w:rsidR="00CC62EE" w:rsidRPr="00E8273D" w:rsidRDefault="00CC62EE" w:rsidP="00CC62EE">
      <w:pPr>
        <w:pStyle w:val="NoSpacing"/>
        <w:rPr>
          <w:rFonts w:ascii="Times New Roman" w:hAnsi="Times New Roman" w:cs="Times New Roman"/>
          <w:sz w:val="24"/>
          <w:szCs w:val="24"/>
        </w:rPr>
      </w:pPr>
    </w:p>
    <w:p w14:paraId="34625FA9" w14:textId="103D7DC6" w:rsidR="00E8273D" w:rsidRDefault="00E8273D" w:rsidP="00CC62EE">
      <w:pPr>
        <w:pStyle w:val="NoSpacing"/>
        <w:rPr>
          <w:rFonts w:ascii="Times New Roman" w:hAnsi="Times New Roman" w:cs="Times New Roman"/>
          <w:sz w:val="24"/>
          <w:szCs w:val="24"/>
        </w:rPr>
      </w:pPr>
      <w:r w:rsidRPr="00E8273D">
        <w:rPr>
          <w:rFonts w:ascii="Times New Roman" w:hAnsi="Times New Roman" w:cs="Times New Roman"/>
          <w:sz w:val="24"/>
          <w:szCs w:val="24"/>
        </w:rPr>
        <w:t xml:space="preserve">                                                                   </w:t>
      </w:r>
      <m:oMath>
        <m:r>
          <w:rPr>
            <w:rFonts w:ascii="Cambria Math" w:hAnsi="Cambria Math" w:cs="Times New Roman"/>
            <w:sz w:val="24"/>
            <w:szCs w:val="24"/>
          </w:rPr>
          <m:t>Ф=</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den>
                    </m:f>
                  </m:e>
                </m:d>
              </m:e>
            </m:nary>
          </m:num>
          <m:den>
            <m:r>
              <w:rPr>
                <w:rFonts w:ascii="Cambria Math" w:hAnsi="Cambria Math" w:cs="Times New Roman"/>
                <w:sz w:val="24"/>
                <w:szCs w:val="24"/>
              </w:rPr>
              <m:t>n</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o</m:t>
            </m:r>
          </m:sub>
        </m:sSub>
        <m:r>
          <w:rPr>
            <w:rFonts w:ascii="Cambria Math" w:eastAsiaTheme="minorEastAsia" w:hAnsi="Cambria Math" w:cs="Times New Roman"/>
            <w:sz w:val="24"/>
            <w:szCs w:val="24"/>
          </w:rPr>
          <m:t>;</m:t>
        </m:r>
      </m:oMath>
      <w:r w:rsidRPr="00E8273D">
        <w:rPr>
          <w:rFonts w:ascii="Times New Roman" w:hAnsi="Times New Roman" w:cs="Times New Roman"/>
          <w:sz w:val="24"/>
          <w:szCs w:val="24"/>
        </w:rPr>
        <w:t xml:space="preserve">                    </w:t>
      </w:r>
      <w:r w:rsidR="00454295">
        <w:rPr>
          <w:rFonts w:ascii="Times New Roman" w:hAnsi="Times New Roman" w:cs="Times New Roman"/>
          <w:sz w:val="24"/>
          <w:szCs w:val="24"/>
        </w:rPr>
        <w:t xml:space="preserve">  </w:t>
      </w:r>
      <w:r w:rsidRPr="00E8273D">
        <w:rPr>
          <w:rFonts w:ascii="Times New Roman" w:hAnsi="Times New Roman" w:cs="Times New Roman"/>
          <w:sz w:val="24"/>
          <w:szCs w:val="24"/>
        </w:rPr>
        <w:t xml:space="preserve">                                    (4)</w:t>
      </w:r>
    </w:p>
    <w:p w14:paraId="220EC795" w14:textId="0E78B32E" w:rsidR="00A710E6" w:rsidRDefault="00A710E6" w:rsidP="00CC62EE">
      <w:pPr>
        <w:pStyle w:val="NoSpacing"/>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o</m:t>
            </m:r>
          </m:sub>
        </m:sSub>
      </m:oMath>
      <w:r>
        <w:rPr>
          <w:rFonts w:ascii="Times New Roman" w:eastAsiaTheme="minorEastAsia" w:hAnsi="Times New Roman" w:cs="Times New Roman"/>
          <w:sz w:val="24"/>
          <w:szCs w:val="24"/>
        </w:rPr>
        <w:t xml:space="preserve"> = ovary weight.</w:t>
      </w:r>
    </w:p>
    <w:p w14:paraId="032A957D" w14:textId="77777777" w:rsidR="00CC62EE" w:rsidRPr="00E8273D" w:rsidRDefault="00CC62EE" w:rsidP="00CC62EE">
      <w:pPr>
        <w:pStyle w:val="NoSpacing"/>
        <w:rPr>
          <w:rFonts w:ascii="Times New Roman" w:hAnsi="Times New Roman" w:cs="Times New Roman"/>
          <w:sz w:val="24"/>
          <w:szCs w:val="24"/>
        </w:rPr>
      </w:pPr>
    </w:p>
    <w:p w14:paraId="4391D006" w14:textId="1CD59DE3" w:rsidR="00E8273D" w:rsidRDefault="00E8273D" w:rsidP="00CC62EE">
      <w:pPr>
        <w:pStyle w:val="NoSpacing"/>
        <w:rPr>
          <w:rFonts w:ascii="Times New Roman" w:hAnsi="Times New Roman" w:cs="Times New Roman"/>
          <w:sz w:val="24"/>
          <w:szCs w:val="24"/>
        </w:rPr>
      </w:pPr>
      <w:r w:rsidRPr="00E8273D">
        <w:rPr>
          <w:rFonts w:ascii="Times New Roman" w:hAnsi="Times New Roman" w:cs="Times New Roman"/>
          <w:sz w:val="24"/>
          <w:szCs w:val="24"/>
        </w:rPr>
        <w:t>Absolute fecundity will be estimated for stages 3-5 (mature through ripe) with the possibility that each stage be treated separately in the analysis of fecundity to account for the possibility of fecundity downregulation. Lastly, a relative-fecundity (</w:t>
      </w:r>
      <w:r w:rsidR="00454295">
        <w:rPr>
          <w:rFonts w:ascii="Times New Roman" w:hAnsi="Times New Roman" w:cs="Times New Roman"/>
          <w:sz w:val="24"/>
          <w:szCs w:val="24"/>
        </w:rPr>
        <w:t>Ф</w:t>
      </w:r>
      <w:r w:rsidR="00454295">
        <w:rPr>
          <w:rFonts w:ascii="Times New Roman" w:hAnsi="Times New Roman" w:cs="Times New Roman"/>
          <w:sz w:val="24"/>
          <w:szCs w:val="24"/>
          <w:vertAlign w:val="subscript"/>
        </w:rPr>
        <w:t>rel</w:t>
      </w:r>
      <w:r w:rsidRPr="00E8273D">
        <w:rPr>
          <w:rFonts w:ascii="Times New Roman" w:hAnsi="Times New Roman" w:cs="Times New Roman"/>
          <w:sz w:val="24"/>
          <w:szCs w:val="24"/>
        </w:rPr>
        <w:t xml:space="preserve">) can be estimated by dividing the </w:t>
      </w:r>
      <w:r w:rsidR="00A710E6">
        <w:rPr>
          <w:rFonts w:ascii="Times New Roman" w:hAnsi="Times New Roman" w:cs="Times New Roman"/>
          <w:sz w:val="24"/>
          <w:szCs w:val="24"/>
        </w:rPr>
        <w:t>standardizing for fish</w:t>
      </w:r>
      <w:r w:rsidRPr="00E8273D">
        <w:rPr>
          <w:rFonts w:ascii="Times New Roman" w:hAnsi="Times New Roman" w:cs="Times New Roman"/>
          <w:sz w:val="24"/>
          <w:szCs w:val="24"/>
        </w:rPr>
        <w:t xml:space="preserve"> </w:t>
      </w:r>
      <w:r w:rsidR="00A710E6">
        <w:rPr>
          <w:rFonts w:ascii="Times New Roman" w:hAnsi="Times New Roman" w:cs="Times New Roman"/>
          <w:sz w:val="24"/>
          <w:szCs w:val="24"/>
        </w:rPr>
        <w:t>weight;</w:t>
      </w:r>
    </w:p>
    <w:p w14:paraId="6BDAF30E" w14:textId="77777777" w:rsidR="00CC62EE" w:rsidRPr="00E8273D" w:rsidRDefault="00CC62EE" w:rsidP="00CC62EE">
      <w:pPr>
        <w:pStyle w:val="NoSpacing"/>
        <w:rPr>
          <w:rFonts w:ascii="Times New Roman" w:hAnsi="Times New Roman" w:cs="Times New Roman"/>
          <w:sz w:val="24"/>
          <w:szCs w:val="24"/>
        </w:rPr>
      </w:pPr>
    </w:p>
    <w:p w14:paraId="3723CDA3" w14:textId="0EAF376D" w:rsidR="008A1EED" w:rsidRDefault="00E8273D" w:rsidP="00CC62EE">
      <w:pPr>
        <w:pStyle w:val="NoSpacing"/>
        <w:rPr>
          <w:rFonts w:ascii="Times New Roman" w:hAnsi="Times New Roman" w:cs="Times New Roman"/>
          <w:sz w:val="24"/>
          <w:szCs w:val="24"/>
        </w:rPr>
      </w:pPr>
      <w:r w:rsidRPr="00E8273D">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Ф</m:t>
            </m:r>
          </m:e>
          <m:sub>
            <m:r>
              <w:rPr>
                <w:rFonts w:ascii="Cambria Math" w:hAnsi="Cambria Math" w:cs="Times New Roman"/>
                <w:sz w:val="24"/>
                <w:szCs w:val="24"/>
              </w:rPr>
              <m:t>rel</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Ф</m:t>
            </m:r>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f</m:t>
                </m:r>
              </m:sub>
            </m:sSub>
          </m:den>
        </m:f>
      </m:oMath>
      <w:r w:rsidR="00A710E6">
        <w:rPr>
          <w:rFonts w:ascii="Times New Roman" w:eastAsiaTheme="minorEastAsia" w:hAnsi="Times New Roman" w:cs="Times New Roman"/>
          <w:sz w:val="24"/>
          <w:szCs w:val="24"/>
        </w:rPr>
        <w:t>;</w:t>
      </w:r>
      <w:r w:rsidRPr="00E8273D">
        <w:rPr>
          <w:rFonts w:ascii="Times New Roman" w:hAnsi="Times New Roman" w:cs="Times New Roman"/>
          <w:sz w:val="24"/>
          <w:szCs w:val="24"/>
        </w:rPr>
        <w:t xml:space="preserve">                                                             (5)</w:t>
      </w:r>
    </w:p>
    <w:p w14:paraId="43B1637E" w14:textId="7FAEDA57" w:rsidR="00CC62EE" w:rsidRDefault="00A710E6" w:rsidP="00CC62EE">
      <w:pPr>
        <w:pStyle w:val="NoSpacing"/>
        <w:rPr>
          <w:rFonts w:ascii="Times New Roman" w:eastAsiaTheme="minorEastAsia"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f</m:t>
            </m:r>
          </m:sub>
        </m:sSub>
      </m:oMath>
      <w:r>
        <w:rPr>
          <w:rFonts w:ascii="Times New Roman" w:eastAsiaTheme="minorEastAsia" w:hAnsi="Times New Roman" w:cs="Times New Roman"/>
          <w:sz w:val="24"/>
          <w:szCs w:val="24"/>
        </w:rPr>
        <w:t xml:space="preserve"> = Fish weight.</w:t>
      </w:r>
    </w:p>
    <w:p w14:paraId="5FA20C32" w14:textId="77777777" w:rsidR="00142853" w:rsidRDefault="00142853" w:rsidP="00CC62EE">
      <w:pPr>
        <w:pStyle w:val="NoSpacing"/>
        <w:rPr>
          <w:rFonts w:ascii="Times New Roman" w:hAnsi="Times New Roman" w:cs="Times New Roman"/>
          <w:sz w:val="24"/>
          <w:szCs w:val="24"/>
        </w:rPr>
      </w:pPr>
    </w:p>
    <w:p w14:paraId="51E5ECC0" w14:textId="50AA6EF9" w:rsidR="00CC62EE" w:rsidRDefault="002F0A59" w:rsidP="00CC62EE">
      <w:pPr>
        <w:pStyle w:val="NoSpacing"/>
        <w:rPr>
          <w:rFonts w:ascii="Times New Roman" w:hAnsi="Times New Roman" w:cs="Times New Roman"/>
          <w:sz w:val="24"/>
          <w:szCs w:val="24"/>
        </w:rPr>
      </w:pPr>
      <w:r w:rsidRPr="002F0A59">
        <w:rPr>
          <w:rFonts w:ascii="Times New Roman" w:hAnsi="Times New Roman" w:cs="Times New Roman"/>
          <w:sz w:val="24"/>
          <w:szCs w:val="24"/>
        </w:rPr>
        <w:t>A sepa</w:t>
      </w:r>
      <w:r w:rsidR="00CC62EE">
        <w:rPr>
          <w:rFonts w:ascii="Times New Roman" w:hAnsi="Times New Roman" w:cs="Times New Roman"/>
          <w:sz w:val="24"/>
          <w:szCs w:val="24"/>
        </w:rPr>
        <w:t xml:space="preserve">rate datasheet </w:t>
      </w:r>
      <w:r w:rsidR="00DB0C79">
        <w:rPr>
          <w:rFonts w:ascii="Times New Roman" w:hAnsi="Times New Roman" w:cs="Times New Roman"/>
          <w:sz w:val="24"/>
          <w:szCs w:val="24"/>
        </w:rPr>
        <w:t>will</w:t>
      </w:r>
      <w:r w:rsidR="00CC62EE">
        <w:rPr>
          <w:rFonts w:ascii="Times New Roman" w:hAnsi="Times New Roman" w:cs="Times New Roman"/>
          <w:sz w:val="24"/>
          <w:szCs w:val="24"/>
        </w:rPr>
        <w:t xml:space="preserve"> be used to record subsample</w:t>
      </w:r>
      <w:r w:rsidRPr="002F0A59">
        <w:rPr>
          <w:rFonts w:ascii="Times New Roman" w:hAnsi="Times New Roman" w:cs="Times New Roman"/>
          <w:sz w:val="24"/>
          <w:szCs w:val="24"/>
        </w:rPr>
        <w:t xml:space="preserve"> data </w:t>
      </w:r>
      <w:r w:rsidR="00CC62EE">
        <w:rPr>
          <w:rFonts w:ascii="Times New Roman" w:hAnsi="Times New Roman" w:cs="Times New Roman"/>
          <w:sz w:val="24"/>
          <w:szCs w:val="24"/>
        </w:rPr>
        <w:t>associated with fecundity as well as any other data collected in the laboratory including</w:t>
      </w:r>
      <w:r w:rsidRPr="002F0A59">
        <w:rPr>
          <w:rFonts w:ascii="Times New Roman" w:hAnsi="Times New Roman" w:cs="Times New Roman"/>
          <w:sz w:val="24"/>
          <w:szCs w:val="24"/>
        </w:rPr>
        <w:t xml:space="preserve"> development stage from h</w:t>
      </w:r>
      <w:r w:rsidR="00CC62EE">
        <w:rPr>
          <w:rFonts w:ascii="Times New Roman" w:hAnsi="Times New Roman" w:cs="Times New Roman"/>
          <w:sz w:val="24"/>
          <w:szCs w:val="24"/>
        </w:rPr>
        <w:t xml:space="preserve">istology </w:t>
      </w:r>
      <w:r w:rsidRPr="002F0A59">
        <w:rPr>
          <w:rFonts w:ascii="Times New Roman" w:hAnsi="Times New Roman" w:cs="Times New Roman"/>
          <w:sz w:val="24"/>
          <w:szCs w:val="24"/>
        </w:rPr>
        <w:t>and fixed ovary weight.</w:t>
      </w:r>
    </w:p>
    <w:p w14:paraId="2023680D" w14:textId="095B86DA" w:rsidR="00CC62EE" w:rsidRDefault="00CC62EE" w:rsidP="00CC62EE">
      <w:pPr>
        <w:pStyle w:val="NoSpacing"/>
        <w:rPr>
          <w:rFonts w:ascii="Times New Roman" w:hAnsi="Times New Roman" w:cs="Times New Roman"/>
          <w:sz w:val="24"/>
          <w:szCs w:val="24"/>
        </w:rPr>
      </w:pPr>
    </w:p>
    <w:p w14:paraId="4C9FF8EA" w14:textId="2D9DD3BD" w:rsidR="00CC62EE" w:rsidRDefault="00CC62EE" w:rsidP="00CC62EE">
      <w:pPr>
        <w:pStyle w:val="NoSpacing"/>
        <w:rPr>
          <w:rFonts w:ascii="Times New Roman" w:hAnsi="Times New Roman" w:cs="Times New Roman"/>
          <w:b/>
          <w:i/>
          <w:sz w:val="24"/>
          <w:szCs w:val="24"/>
        </w:rPr>
      </w:pPr>
      <w:r w:rsidRPr="00CC62EE">
        <w:rPr>
          <w:rFonts w:ascii="Times New Roman" w:hAnsi="Times New Roman" w:cs="Times New Roman"/>
          <w:b/>
          <w:i/>
          <w:sz w:val="24"/>
          <w:szCs w:val="24"/>
        </w:rPr>
        <w:t>Data Analysis</w:t>
      </w:r>
    </w:p>
    <w:p w14:paraId="1AD0B621" w14:textId="77777777" w:rsidR="00CC62EE" w:rsidRPr="00CC62EE" w:rsidRDefault="00CC62EE" w:rsidP="00CC62EE">
      <w:pPr>
        <w:pStyle w:val="NoSpacing"/>
        <w:rPr>
          <w:rFonts w:ascii="Times New Roman" w:hAnsi="Times New Roman" w:cs="Times New Roman"/>
          <w:b/>
          <w:i/>
          <w:sz w:val="24"/>
          <w:szCs w:val="24"/>
        </w:rPr>
      </w:pPr>
    </w:p>
    <w:p w14:paraId="60D9FE90" w14:textId="28BB01C2" w:rsidR="00CC62EE" w:rsidRPr="00CC62EE" w:rsidRDefault="00CC62EE" w:rsidP="009F59D1">
      <w:pPr>
        <w:ind w:firstLine="720"/>
        <w:rPr>
          <w:rFonts w:ascii="Times New Roman" w:hAnsi="Times New Roman" w:cs="Times New Roman"/>
          <w:sz w:val="24"/>
          <w:szCs w:val="24"/>
        </w:rPr>
      </w:pPr>
      <w:r w:rsidRPr="00CC62EE">
        <w:rPr>
          <w:rFonts w:ascii="Times New Roman" w:hAnsi="Times New Roman" w:cs="Times New Roman"/>
          <w:sz w:val="24"/>
          <w:szCs w:val="24"/>
        </w:rPr>
        <w:t>The final maturity values fr</w:t>
      </w:r>
      <w:r w:rsidR="00FE3354">
        <w:rPr>
          <w:rFonts w:ascii="Times New Roman" w:hAnsi="Times New Roman" w:cs="Times New Roman"/>
          <w:sz w:val="24"/>
          <w:szCs w:val="24"/>
        </w:rPr>
        <w:t>om histological examination of Y</w:t>
      </w:r>
      <w:r w:rsidRPr="00CC62EE">
        <w:rPr>
          <w:rFonts w:ascii="Times New Roman" w:hAnsi="Times New Roman" w:cs="Times New Roman"/>
          <w:sz w:val="24"/>
          <w:szCs w:val="24"/>
        </w:rPr>
        <w:t>elloweye</w:t>
      </w:r>
      <w:r w:rsidR="00FE3354">
        <w:rPr>
          <w:rFonts w:ascii="Times New Roman" w:hAnsi="Times New Roman" w:cs="Times New Roman"/>
          <w:sz w:val="24"/>
          <w:szCs w:val="24"/>
        </w:rPr>
        <w:t xml:space="preserve"> Rockfish</w:t>
      </w:r>
      <w:r w:rsidRPr="00CC62EE">
        <w:rPr>
          <w:rFonts w:ascii="Times New Roman" w:hAnsi="Times New Roman" w:cs="Times New Roman"/>
          <w:sz w:val="24"/>
          <w:szCs w:val="24"/>
        </w:rPr>
        <w:t xml:space="preserve"> gonads will be used for a hierarchical model selection to fit the logistic regression function of maturity</w:t>
      </w:r>
      <w:r w:rsidR="00100E2A">
        <w:rPr>
          <w:rFonts w:ascii="Times New Roman" w:hAnsi="Times New Roman" w:cs="Times New Roman"/>
          <w:sz w:val="24"/>
          <w:szCs w:val="24"/>
        </w:rPr>
        <w:t xml:space="preserve"> (</w:t>
      </w:r>
      <w:r w:rsidRPr="00CC62EE">
        <w:rPr>
          <w:rFonts w:ascii="Times New Roman" w:hAnsi="Times New Roman" w:cs="Times New Roman"/>
          <w:sz w:val="24"/>
          <w:szCs w:val="24"/>
        </w:rPr>
        <w:t>D</w:t>
      </w:r>
      <w:r w:rsidR="00100E2A">
        <w:rPr>
          <w:rFonts w:ascii="Times New Roman" w:hAnsi="Times New Roman" w:cs="Times New Roman"/>
          <w:sz w:val="24"/>
          <w:szCs w:val="24"/>
        </w:rPr>
        <w:t>o</w:t>
      </w:r>
      <w:r w:rsidRPr="00CC62EE">
        <w:rPr>
          <w:rFonts w:ascii="Times New Roman" w:hAnsi="Times New Roman" w:cs="Times New Roman"/>
          <w:sz w:val="24"/>
          <w:szCs w:val="24"/>
        </w:rPr>
        <w:t xml:space="preserve">ll and Lauer 2013). The form of the logistic regression that </w:t>
      </w:r>
      <w:r w:rsidR="00DB0C79">
        <w:rPr>
          <w:rFonts w:ascii="Times New Roman" w:hAnsi="Times New Roman" w:cs="Times New Roman"/>
          <w:sz w:val="24"/>
          <w:szCs w:val="24"/>
        </w:rPr>
        <w:t>to</w:t>
      </w:r>
      <w:r w:rsidR="00DB0C79" w:rsidRPr="00CC62EE">
        <w:rPr>
          <w:rFonts w:ascii="Times New Roman" w:hAnsi="Times New Roman" w:cs="Times New Roman"/>
          <w:sz w:val="24"/>
          <w:szCs w:val="24"/>
        </w:rPr>
        <w:t xml:space="preserve"> </w:t>
      </w:r>
      <w:r w:rsidRPr="00CC62EE">
        <w:rPr>
          <w:rFonts w:ascii="Times New Roman" w:hAnsi="Times New Roman" w:cs="Times New Roman"/>
          <w:sz w:val="24"/>
          <w:szCs w:val="24"/>
        </w:rPr>
        <w:t>be fit is sh</w:t>
      </w:r>
      <w:r w:rsidR="009F59D1">
        <w:rPr>
          <w:rFonts w:ascii="Times New Roman" w:hAnsi="Times New Roman" w:cs="Times New Roman"/>
          <w:sz w:val="24"/>
          <w:szCs w:val="24"/>
        </w:rPr>
        <w:t xml:space="preserve">own </w:t>
      </w:r>
      <w:r w:rsidR="00A710E6">
        <w:rPr>
          <w:rFonts w:ascii="Times New Roman" w:hAnsi="Times New Roman" w:cs="Times New Roman"/>
          <w:sz w:val="24"/>
          <w:szCs w:val="24"/>
        </w:rPr>
        <w:t>in</w:t>
      </w:r>
      <w:r w:rsidR="009F59D1">
        <w:rPr>
          <w:rFonts w:ascii="Times New Roman" w:hAnsi="Times New Roman" w:cs="Times New Roman"/>
          <w:sz w:val="24"/>
          <w:szCs w:val="24"/>
        </w:rPr>
        <w:t xml:space="preserve"> the following</w:t>
      </w:r>
      <w:r w:rsidR="00A710E6">
        <w:rPr>
          <w:rFonts w:ascii="Times New Roman" w:hAnsi="Times New Roman" w:cs="Times New Roman"/>
          <w:sz w:val="24"/>
          <w:szCs w:val="24"/>
        </w:rPr>
        <w:t>:</w:t>
      </w:r>
      <w:r w:rsidR="009F59D1">
        <w:rPr>
          <w:rFonts w:ascii="Times New Roman" w:hAnsi="Times New Roman" w:cs="Times New Roman"/>
          <w:sz w:val="24"/>
          <w:szCs w:val="24"/>
        </w:rPr>
        <w:t xml:space="preserve"> </w:t>
      </w:r>
    </w:p>
    <w:p w14:paraId="2607BA4C" w14:textId="701623A8" w:rsidR="00CC62EE" w:rsidRPr="00CC62EE" w:rsidRDefault="00CC62EE" w:rsidP="006C3B2E">
      <w:pPr>
        <w:rPr>
          <w:rFonts w:ascii="Times New Roman" w:hAnsi="Times New Roman" w:cs="Times New Roman"/>
          <w:sz w:val="24"/>
          <w:szCs w:val="24"/>
        </w:rPr>
      </w:pPr>
      <w:r w:rsidRPr="00CC62EE">
        <w:rPr>
          <w:rFonts w:ascii="Times New Roman" w:hAnsi="Times New Roman" w:cs="Times New Roman"/>
          <w:iCs/>
          <w:color w:val="000000" w:themeColor="text1"/>
          <w:kern w:val="24"/>
          <w:sz w:val="24"/>
          <w:szCs w:val="24"/>
        </w:rPr>
        <w:t xml:space="preserve">                     </w:t>
      </w:r>
      <w:r w:rsidR="005B2F91">
        <w:rPr>
          <w:rFonts w:ascii="Times New Roman" w:hAnsi="Times New Roman" w:cs="Times New Roman"/>
          <w:iCs/>
          <w:color w:val="000000" w:themeColor="text1"/>
          <w:kern w:val="24"/>
          <w:sz w:val="24"/>
          <w:szCs w:val="24"/>
        </w:rPr>
        <w:t xml:space="preserve">                     </w:t>
      </w:r>
      <w:r w:rsidR="00381CD0">
        <w:rPr>
          <w:rFonts w:ascii="Times New Roman" w:hAnsi="Times New Roman" w:cs="Times New Roman"/>
          <w:iCs/>
          <w:color w:val="000000" w:themeColor="text1"/>
          <w:kern w:val="24"/>
          <w:sz w:val="24"/>
          <w:szCs w:val="24"/>
        </w:rPr>
        <w:t xml:space="preserve">    </w:t>
      </w:r>
      <w:r w:rsidR="005B2F91">
        <w:rPr>
          <w:rFonts w:ascii="Times New Roman" w:hAnsi="Times New Roman" w:cs="Times New Roman"/>
          <w:iCs/>
          <w:color w:val="000000" w:themeColor="text1"/>
          <w:kern w:val="24"/>
          <w:sz w:val="24"/>
          <w:szCs w:val="24"/>
        </w:rPr>
        <w:t xml:space="preserve">  </w:t>
      </w:r>
      <w:r w:rsidRPr="00CC62EE">
        <w:rPr>
          <w:rFonts w:ascii="Times New Roman" w:hAnsi="Times New Roman" w:cs="Times New Roman"/>
          <w:iCs/>
          <w:color w:val="000000" w:themeColor="text1"/>
          <w:kern w:val="24"/>
          <w:sz w:val="24"/>
          <w:szCs w:val="24"/>
        </w:rPr>
        <w:t xml:space="preserve">    </w:t>
      </w:r>
      <w:r w:rsidR="005B2F91">
        <w:rPr>
          <w:rFonts w:ascii="Times New Roman" w:hAnsi="Times New Roman" w:cs="Times New Roman"/>
          <w:iCs/>
          <w:color w:val="000000" w:themeColor="text1"/>
          <w:kern w:val="24"/>
          <w:sz w:val="24"/>
          <w:szCs w:val="24"/>
        </w:rPr>
        <w:t xml:space="preserve">    </w:t>
      </w:r>
      <w:r w:rsidRPr="00CC62EE">
        <w:rPr>
          <w:rFonts w:ascii="Times New Roman" w:hAnsi="Times New Roman" w:cs="Times New Roman"/>
          <w:iCs/>
          <w:color w:val="000000" w:themeColor="text1"/>
          <w:kern w:val="24"/>
          <w:sz w:val="24"/>
          <w:szCs w:val="24"/>
        </w:rPr>
        <w:t xml:space="preserve">  </w:t>
      </w:r>
      <m:oMath>
        <m:r>
          <w:rPr>
            <w:rFonts w:ascii="Cambria Math" w:eastAsiaTheme="minorEastAsia" w:hAnsi="Cambria Math" w:cs="Times New Roman"/>
            <w:color w:val="000000" w:themeColor="text1"/>
            <w:kern w:val="24"/>
            <w:sz w:val="24"/>
            <w:szCs w:val="24"/>
          </w:rPr>
          <m:t>log</m:t>
        </m:r>
        <m:d>
          <m:dPr>
            <m:ctrlPr>
              <w:rPr>
                <w:rFonts w:ascii="Cambria Math" w:eastAsiaTheme="minorEastAsia" w:hAnsi="Cambria Math" w:cs="Times New Roman"/>
                <w:i/>
                <w:iCs/>
                <w:color w:val="000000" w:themeColor="text1"/>
                <w:kern w:val="24"/>
                <w:sz w:val="24"/>
                <w:szCs w:val="24"/>
              </w:rPr>
            </m:ctrlPr>
          </m:dPr>
          <m:e>
            <m:f>
              <m:fPr>
                <m:ctrlPr>
                  <w:rPr>
                    <w:rFonts w:ascii="Cambria Math" w:eastAsiaTheme="minorEastAsia" w:hAnsi="Cambria Math" w:cs="Times New Roman"/>
                    <w:i/>
                    <w:iCs/>
                    <w:color w:val="000000" w:themeColor="text1"/>
                    <w:kern w:val="24"/>
                    <w:sz w:val="24"/>
                    <w:szCs w:val="24"/>
                  </w:rPr>
                </m:ctrlPr>
              </m:fPr>
              <m:num>
                <m:sSub>
                  <m:sSubPr>
                    <m:ctrlPr>
                      <w:rPr>
                        <w:rFonts w:ascii="Cambria Math" w:eastAsiaTheme="minorEastAsia" w:hAnsi="Cambria Math" w:cs="Times New Roman"/>
                        <w:i/>
                        <w:iCs/>
                        <w:color w:val="000000" w:themeColor="text1"/>
                        <w:kern w:val="24"/>
                        <w:sz w:val="24"/>
                        <w:szCs w:val="24"/>
                      </w:rPr>
                    </m:ctrlPr>
                  </m:sSubPr>
                  <m:e>
                    <m:r>
                      <w:rPr>
                        <w:rFonts w:ascii="Cambria Math" w:eastAsiaTheme="minorEastAsia" w:hAnsi="Cambria Math" w:cs="Times New Roman"/>
                        <w:color w:val="000000" w:themeColor="text1"/>
                        <w:kern w:val="24"/>
                        <w:sz w:val="24"/>
                        <w:szCs w:val="24"/>
                      </w:rPr>
                      <m:t>π</m:t>
                    </m:r>
                  </m:e>
                  <m:sub>
                    <m:r>
                      <w:rPr>
                        <w:rFonts w:ascii="Cambria Math" w:eastAsiaTheme="minorEastAsia" w:hAnsi="Cambria Math" w:cs="Times New Roman"/>
                        <w:color w:val="000000" w:themeColor="text1"/>
                        <w:kern w:val="24"/>
                        <w:sz w:val="24"/>
                        <w:szCs w:val="24"/>
                      </w:rPr>
                      <m:t>ij</m:t>
                    </m:r>
                  </m:sub>
                </m:sSub>
              </m:num>
              <m:den>
                <m:r>
                  <m:rPr>
                    <m:sty m:val="p"/>
                  </m:rPr>
                  <w:rPr>
                    <w:rFonts w:ascii="Cambria Math" w:eastAsiaTheme="minorEastAsia" w:hAnsi="Cambria Math" w:cs="Times New Roman"/>
                    <w:color w:val="000000" w:themeColor="text1"/>
                    <w:kern w:val="24"/>
                    <w:sz w:val="24"/>
                    <w:szCs w:val="24"/>
                  </w:rPr>
                  <m:t>1-</m:t>
                </m:r>
                <m:sSub>
                  <m:sSubPr>
                    <m:ctrlPr>
                      <w:rPr>
                        <w:rFonts w:ascii="Cambria Math" w:eastAsiaTheme="minorEastAsia" w:hAnsi="Cambria Math" w:cs="Times New Roman"/>
                        <w:i/>
                        <w:iCs/>
                        <w:color w:val="000000" w:themeColor="text1"/>
                        <w:kern w:val="24"/>
                        <w:sz w:val="24"/>
                        <w:szCs w:val="24"/>
                      </w:rPr>
                    </m:ctrlPr>
                  </m:sSubPr>
                  <m:e>
                    <m:r>
                      <w:rPr>
                        <w:rFonts w:ascii="Cambria Math" w:eastAsiaTheme="minorEastAsia" w:hAnsi="Cambria Math" w:cs="Times New Roman"/>
                        <w:color w:val="000000" w:themeColor="text1"/>
                        <w:kern w:val="24"/>
                        <w:sz w:val="24"/>
                        <w:szCs w:val="24"/>
                      </w:rPr>
                      <m:t>π</m:t>
                    </m:r>
                  </m:e>
                  <m:sub>
                    <m:r>
                      <w:rPr>
                        <w:rFonts w:ascii="Cambria Math" w:eastAsiaTheme="minorEastAsia" w:hAnsi="Cambria Math" w:cs="Times New Roman"/>
                        <w:color w:val="000000" w:themeColor="text1"/>
                        <w:kern w:val="24"/>
                        <w:sz w:val="24"/>
                        <w:szCs w:val="24"/>
                      </w:rPr>
                      <m:t>ij</m:t>
                    </m:r>
                  </m:sub>
                </m:sSub>
              </m:den>
            </m:f>
          </m:e>
        </m:d>
        <m:r>
          <w:rPr>
            <w:rFonts w:ascii="Cambria Math" w:eastAsiaTheme="minorEastAsia" w:hAnsi="Cambria Math" w:cs="Times New Roman"/>
            <w:color w:val="000000" w:themeColor="text1"/>
            <w:kern w:val="24"/>
            <w:sz w:val="24"/>
            <w:szCs w:val="24"/>
          </w:rPr>
          <m:t>=</m:t>
        </m:r>
        <m:sSub>
          <m:sSubPr>
            <m:ctrlPr>
              <w:rPr>
                <w:rFonts w:ascii="Cambria Math" w:eastAsiaTheme="minorEastAsia" w:hAnsi="Cambria Math" w:cs="Times New Roman"/>
                <w:i/>
                <w:iCs/>
                <w:color w:val="000000" w:themeColor="text1"/>
                <w:kern w:val="24"/>
                <w:sz w:val="24"/>
                <w:szCs w:val="24"/>
              </w:rPr>
            </m:ctrlPr>
          </m:sSubPr>
          <m:e>
            <m:r>
              <w:rPr>
                <w:rFonts w:ascii="Cambria Math" w:eastAsiaTheme="minorEastAsia" w:hAnsi="Cambria Math" w:cs="Times New Roman"/>
                <w:color w:val="000000" w:themeColor="text1"/>
                <w:kern w:val="24"/>
                <w:sz w:val="24"/>
                <w:szCs w:val="24"/>
              </w:rPr>
              <m:t>β</m:t>
            </m:r>
          </m:e>
          <m:sub>
            <m:r>
              <w:rPr>
                <w:rFonts w:ascii="Cambria Math" w:eastAsiaTheme="minorEastAsia" w:hAnsi="Cambria Math" w:cs="Times New Roman"/>
                <w:color w:val="000000" w:themeColor="text1"/>
                <w:kern w:val="24"/>
                <w:sz w:val="24"/>
                <w:szCs w:val="24"/>
              </w:rPr>
              <m:t>0</m:t>
            </m:r>
          </m:sub>
        </m:sSub>
        <m:r>
          <w:rPr>
            <w:rFonts w:ascii="Cambria Math" w:eastAsiaTheme="minorEastAsia" w:hAnsi="Cambria Math" w:cs="Times New Roman"/>
            <w:color w:val="000000" w:themeColor="text1"/>
            <w:kern w:val="24"/>
            <w:sz w:val="24"/>
            <w:szCs w:val="24"/>
          </w:rPr>
          <m:t>+</m:t>
        </m:r>
        <m:sSub>
          <m:sSubPr>
            <m:ctrlPr>
              <w:rPr>
                <w:rFonts w:ascii="Cambria Math" w:eastAsiaTheme="minorEastAsia" w:hAnsi="Cambria Math" w:cs="Times New Roman"/>
                <w:i/>
                <w:iCs/>
                <w:color w:val="000000" w:themeColor="text1"/>
                <w:kern w:val="24"/>
                <w:sz w:val="24"/>
                <w:szCs w:val="24"/>
              </w:rPr>
            </m:ctrlPr>
          </m:sSubPr>
          <m:e>
            <m:r>
              <w:rPr>
                <w:rFonts w:ascii="Cambria Math" w:eastAsiaTheme="minorEastAsia" w:hAnsi="Cambria Math" w:cs="Times New Roman"/>
                <w:color w:val="000000" w:themeColor="text1"/>
                <w:kern w:val="24"/>
                <w:sz w:val="24"/>
                <w:szCs w:val="24"/>
              </w:rPr>
              <m:t>β</m:t>
            </m:r>
          </m:e>
          <m:sub>
            <m:r>
              <w:rPr>
                <w:rFonts w:ascii="Cambria Math" w:eastAsiaTheme="minorEastAsia" w:hAnsi="Cambria Math" w:cs="Times New Roman"/>
                <w:color w:val="000000" w:themeColor="text1"/>
                <w:kern w:val="24"/>
                <w:sz w:val="24"/>
                <w:szCs w:val="24"/>
              </w:rPr>
              <m:t>1</m:t>
            </m:r>
          </m:sub>
        </m:sSub>
        <m:sSub>
          <m:sSubPr>
            <m:ctrlPr>
              <w:rPr>
                <w:rFonts w:ascii="Cambria Math" w:eastAsiaTheme="minorEastAsia" w:hAnsi="Cambria Math" w:cs="Times New Roman"/>
                <w:i/>
                <w:iCs/>
                <w:color w:val="000000" w:themeColor="text1"/>
                <w:kern w:val="24"/>
                <w:sz w:val="24"/>
                <w:szCs w:val="24"/>
              </w:rPr>
            </m:ctrlPr>
          </m:sSubPr>
          <m:e>
            <m:r>
              <w:rPr>
                <w:rFonts w:ascii="Cambria Math" w:eastAsiaTheme="minorEastAsia" w:hAnsi="Cambria Math" w:cs="Times New Roman"/>
                <w:color w:val="000000" w:themeColor="text1"/>
                <w:kern w:val="24"/>
                <w:sz w:val="24"/>
                <w:szCs w:val="24"/>
              </w:rPr>
              <m:t>x</m:t>
            </m:r>
          </m:e>
          <m:sub>
            <m:r>
              <w:rPr>
                <w:rFonts w:ascii="Cambria Math" w:eastAsiaTheme="minorEastAsia" w:hAnsi="Cambria Math" w:cs="Times New Roman"/>
                <w:color w:val="000000" w:themeColor="text1"/>
                <w:kern w:val="24"/>
                <w:sz w:val="24"/>
                <w:szCs w:val="24"/>
              </w:rPr>
              <m:t>ij</m:t>
            </m:r>
          </m:sub>
        </m:sSub>
      </m:oMath>
      <w:r w:rsidR="00A710E6">
        <w:rPr>
          <w:rFonts w:ascii="Times New Roman" w:eastAsiaTheme="minorEastAsia" w:hAnsi="Times New Roman" w:cs="Times New Roman"/>
          <w:iCs/>
          <w:color w:val="000000" w:themeColor="text1"/>
          <w:kern w:val="24"/>
          <w:sz w:val="24"/>
          <w:szCs w:val="24"/>
        </w:rPr>
        <w:t>;</w:t>
      </w:r>
      <w:r w:rsidR="005B2F91">
        <w:rPr>
          <w:rFonts w:ascii="Times New Roman" w:hAnsi="Times New Roman" w:cs="Times New Roman"/>
          <w:iCs/>
          <w:color w:val="000000" w:themeColor="text1"/>
          <w:kern w:val="24"/>
          <w:sz w:val="24"/>
          <w:szCs w:val="24"/>
        </w:rPr>
        <w:t xml:space="preserve">                </w:t>
      </w:r>
      <w:r w:rsidRPr="00CC62EE">
        <w:rPr>
          <w:rFonts w:ascii="Times New Roman" w:hAnsi="Times New Roman" w:cs="Times New Roman"/>
          <w:iCs/>
          <w:color w:val="000000" w:themeColor="text1"/>
          <w:kern w:val="24"/>
          <w:sz w:val="24"/>
          <w:szCs w:val="24"/>
        </w:rPr>
        <w:t xml:space="preserve">     </w:t>
      </w:r>
      <w:r w:rsidR="00381CD0">
        <w:rPr>
          <w:rFonts w:ascii="Times New Roman" w:hAnsi="Times New Roman" w:cs="Times New Roman"/>
          <w:iCs/>
          <w:color w:val="000000" w:themeColor="text1"/>
          <w:kern w:val="24"/>
          <w:sz w:val="24"/>
          <w:szCs w:val="24"/>
        </w:rPr>
        <w:t xml:space="preserve">      </w:t>
      </w:r>
      <w:r w:rsidRPr="00CC62EE">
        <w:rPr>
          <w:rFonts w:ascii="Times New Roman" w:hAnsi="Times New Roman" w:cs="Times New Roman"/>
          <w:iCs/>
          <w:color w:val="000000" w:themeColor="text1"/>
          <w:kern w:val="24"/>
          <w:sz w:val="24"/>
          <w:szCs w:val="24"/>
        </w:rPr>
        <w:t xml:space="preserve">                      </w:t>
      </w:r>
      <w:r>
        <w:rPr>
          <w:rFonts w:ascii="Times New Roman" w:hAnsi="Times New Roman" w:cs="Times New Roman"/>
          <w:iCs/>
          <w:color w:val="000000" w:themeColor="text1"/>
          <w:kern w:val="24"/>
          <w:sz w:val="24"/>
          <w:szCs w:val="24"/>
        </w:rPr>
        <w:t xml:space="preserve">  (6</w:t>
      </w:r>
      <w:r w:rsidRPr="00CC62EE">
        <w:rPr>
          <w:rFonts w:ascii="Times New Roman" w:hAnsi="Times New Roman" w:cs="Times New Roman"/>
          <w:iCs/>
          <w:color w:val="000000" w:themeColor="text1"/>
          <w:kern w:val="24"/>
          <w:sz w:val="24"/>
          <w:szCs w:val="24"/>
        </w:rPr>
        <w:t>)</w:t>
      </w:r>
    </w:p>
    <w:p w14:paraId="77A8E8FC" w14:textId="02B11309" w:rsidR="00CC62EE" w:rsidRPr="00CC62EE" w:rsidRDefault="005B2F91" w:rsidP="005B2F91">
      <w:pPr>
        <w:tabs>
          <w:tab w:val="left" w:pos="720"/>
          <w:tab w:val="left" w:pos="1080"/>
        </w:tabs>
        <w:rPr>
          <w:rFonts w:ascii="Times New Roman" w:hAnsi="Times New Roman" w:cs="Times New Roman"/>
          <w:iCs/>
          <w:color w:val="000000" w:themeColor="text1"/>
          <w:kern w:val="24"/>
          <w:sz w:val="24"/>
          <w:szCs w:val="24"/>
        </w:rPr>
      </w:pPr>
      <w:r>
        <w:rPr>
          <w:rFonts w:ascii="Times New Roman" w:eastAsiaTheme="minorEastAsia" w:hAnsi="Times New Roman" w:cs="Times New Roman"/>
          <w:iCs/>
          <w:color w:val="000000" w:themeColor="text1"/>
          <w:kern w:val="24"/>
          <w:sz w:val="24"/>
          <w:szCs w:val="24"/>
        </w:rPr>
        <w:tab/>
      </w:r>
      <m:oMath>
        <m:sSub>
          <m:sSubPr>
            <m:ctrlPr>
              <w:rPr>
                <w:rFonts w:ascii="Cambria Math" w:eastAsiaTheme="minorEastAsia" w:hAnsi="Cambria Math" w:cs="Times New Roman"/>
                <w:i/>
                <w:iCs/>
                <w:color w:val="000000" w:themeColor="text1"/>
                <w:kern w:val="24"/>
                <w:sz w:val="24"/>
                <w:szCs w:val="24"/>
              </w:rPr>
            </m:ctrlPr>
          </m:sSubPr>
          <m:e>
            <m:r>
              <w:rPr>
                <w:rFonts w:ascii="Cambria Math" w:eastAsiaTheme="minorEastAsia" w:hAnsi="Cambria Math" w:cs="Times New Roman"/>
                <w:color w:val="000000" w:themeColor="text1"/>
                <w:kern w:val="24"/>
                <w:sz w:val="24"/>
                <w:szCs w:val="24"/>
              </w:rPr>
              <m:t>π</m:t>
            </m:r>
          </m:e>
          <m:sub>
            <m:r>
              <w:rPr>
                <w:rFonts w:ascii="Cambria Math" w:eastAsiaTheme="minorEastAsia" w:hAnsi="Cambria Math" w:cs="Times New Roman"/>
                <w:color w:val="000000" w:themeColor="text1"/>
                <w:kern w:val="24"/>
                <w:sz w:val="24"/>
                <w:szCs w:val="24"/>
              </w:rPr>
              <m:t>ij</m:t>
            </m:r>
          </m:sub>
        </m:sSub>
      </m:oMath>
      <w:r w:rsidR="00CC62EE" w:rsidRPr="00CC62EE">
        <w:rPr>
          <w:rFonts w:ascii="Times New Roman" w:hAnsi="Times New Roman" w:cs="Times New Roman"/>
          <w:iCs/>
          <w:color w:val="000000" w:themeColor="text1"/>
          <w:kern w:val="24"/>
          <w:sz w:val="24"/>
          <w:szCs w:val="24"/>
        </w:rPr>
        <w:t>= the probability of individual i of year</w:t>
      </w:r>
      <w:r>
        <w:rPr>
          <w:rFonts w:ascii="Times New Roman" w:hAnsi="Times New Roman" w:cs="Times New Roman"/>
          <w:iCs/>
          <w:color w:val="000000" w:themeColor="text1"/>
          <w:kern w:val="24"/>
          <w:sz w:val="24"/>
          <w:szCs w:val="24"/>
        </w:rPr>
        <w:t xml:space="preserve"> or length class j being mature</w:t>
      </w:r>
      <w:r w:rsidR="00A710E6">
        <w:rPr>
          <w:rFonts w:ascii="Times New Roman" w:hAnsi="Times New Roman" w:cs="Times New Roman"/>
          <w:iCs/>
          <w:color w:val="000000" w:themeColor="text1"/>
          <w:kern w:val="24"/>
          <w:sz w:val="24"/>
          <w:szCs w:val="24"/>
        </w:rPr>
        <w:t>;</w:t>
      </w:r>
      <w:r w:rsidR="00A710E6" w:rsidDel="00A710E6">
        <w:rPr>
          <w:rFonts w:ascii="Times New Roman" w:hAnsi="Times New Roman" w:cs="Times New Roman"/>
          <w:iCs/>
          <w:color w:val="000000" w:themeColor="text1"/>
          <w:kern w:val="24"/>
          <w:sz w:val="24"/>
          <w:szCs w:val="24"/>
        </w:rPr>
        <w:t xml:space="preserve"> </w:t>
      </w:r>
      <w:r>
        <w:rPr>
          <w:rFonts w:ascii="Times New Roman" w:hAnsi="Times New Roman" w:cs="Times New Roman"/>
          <w:iCs/>
          <w:color w:val="000000" w:themeColor="text1"/>
          <w:kern w:val="24"/>
          <w:sz w:val="24"/>
          <w:szCs w:val="24"/>
        </w:rPr>
        <w:br/>
      </w:r>
      <w:r>
        <w:rPr>
          <w:rFonts w:ascii="Times New Roman" w:hAnsi="Times New Roman" w:cs="Times New Roman"/>
          <w:iCs/>
          <w:color w:val="000000" w:themeColor="text1"/>
          <w:kern w:val="24"/>
          <w:sz w:val="24"/>
          <w:szCs w:val="24"/>
        </w:rPr>
        <w:tab/>
      </w:r>
      <m:oMath>
        <m:sSub>
          <m:sSubPr>
            <m:ctrlPr>
              <w:rPr>
                <w:rFonts w:ascii="Cambria Math" w:eastAsiaTheme="minorEastAsia" w:hAnsi="Cambria Math" w:cs="Times New Roman"/>
                <w:i/>
                <w:iCs/>
                <w:color w:val="000000" w:themeColor="text1"/>
                <w:kern w:val="24"/>
                <w:sz w:val="24"/>
                <w:szCs w:val="24"/>
              </w:rPr>
            </m:ctrlPr>
          </m:sSubPr>
          <m:e>
            <m:r>
              <w:rPr>
                <w:rFonts w:ascii="Cambria Math" w:eastAsiaTheme="minorEastAsia" w:hAnsi="Cambria Math" w:cs="Times New Roman"/>
                <w:color w:val="000000" w:themeColor="text1"/>
                <w:kern w:val="24"/>
                <w:sz w:val="24"/>
                <w:szCs w:val="24"/>
              </w:rPr>
              <m:t>x</m:t>
            </m:r>
          </m:e>
          <m:sub>
            <m:r>
              <w:rPr>
                <w:rFonts w:ascii="Cambria Math" w:eastAsiaTheme="minorEastAsia" w:hAnsi="Cambria Math" w:cs="Times New Roman"/>
                <w:color w:val="000000" w:themeColor="text1"/>
                <w:kern w:val="24"/>
                <w:sz w:val="24"/>
                <w:szCs w:val="24"/>
              </w:rPr>
              <m:t>ij</m:t>
            </m:r>
          </m:sub>
        </m:sSub>
      </m:oMath>
      <w:r w:rsidRPr="00CC62EE">
        <w:rPr>
          <w:rFonts w:ascii="Times New Roman" w:hAnsi="Times New Roman" w:cs="Times New Roman"/>
          <w:iCs/>
          <w:color w:val="000000" w:themeColor="text1"/>
          <w:kern w:val="24"/>
          <w:sz w:val="24"/>
          <w:szCs w:val="24"/>
        </w:rPr>
        <w:t>= individual i of year class or length j</w:t>
      </w:r>
      <w:r w:rsidR="00A710E6">
        <w:rPr>
          <w:rFonts w:ascii="Times New Roman" w:hAnsi="Times New Roman" w:cs="Times New Roman"/>
          <w:iCs/>
          <w:color w:val="000000" w:themeColor="text1"/>
          <w:kern w:val="24"/>
          <w:sz w:val="24"/>
          <w:szCs w:val="24"/>
        </w:rPr>
        <w:t>.</w:t>
      </w:r>
      <w:r w:rsidR="00CC62EE" w:rsidRPr="00CC62EE">
        <w:rPr>
          <w:rFonts w:ascii="Times New Roman" w:hAnsi="Times New Roman" w:cs="Times New Roman"/>
          <w:iCs/>
          <w:color w:val="000000" w:themeColor="text1"/>
          <w:kern w:val="24"/>
          <w:sz w:val="24"/>
          <w:szCs w:val="24"/>
        </w:rPr>
        <w:tab/>
        <w:t xml:space="preserve"> </w:t>
      </w:r>
    </w:p>
    <w:p w14:paraId="25FF0FCC" w14:textId="77777777" w:rsidR="00CC62EE" w:rsidRPr="00CC62EE" w:rsidRDefault="00CC62EE" w:rsidP="00CC62EE">
      <w:pPr>
        <w:tabs>
          <w:tab w:val="left" w:pos="7800"/>
        </w:tabs>
        <w:rPr>
          <w:rFonts w:ascii="Times New Roman" w:hAnsi="Times New Roman" w:cs="Times New Roman"/>
          <w:iCs/>
          <w:sz w:val="24"/>
          <w:szCs w:val="24"/>
        </w:rPr>
      </w:pPr>
      <w:r w:rsidRPr="00CC62EE">
        <w:rPr>
          <w:rFonts w:ascii="Times New Roman" w:hAnsi="Times New Roman" w:cs="Times New Roman"/>
          <w:sz w:val="24"/>
          <w:szCs w:val="24"/>
        </w:rPr>
        <w:t>Age and length will be modeled separately. The age or length at 50% maturity (A</w:t>
      </w:r>
      <w:r w:rsidRPr="00CC62EE">
        <w:rPr>
          <w:rFonts w:ascii="Times New Roman" w:hAnsi="Times New Roman" w:cs="Times New Roman"/>
          <w:sz w:val="24"/>
          <w:szCs w:val="24"/>
          <w:vertAlign w:val="subscript"/>
        </w:rPr>
        <w:t xml:space="preserve">50 </w:t>
      </w:r>
      <w:r w:rsidRPr="00CC62EE">
        <w:rPr>
          <w:rFonts w:ascii="Times New Roman" w:hAnsi="Times New Roman" w:cs="Times New Roman"/>
          <w:sz w:val="24"/>
          <w:szCs w:val="24"/>
        </w:rPr>
        <w:t>or L</w:t>
      </w:r>
      <w:r w:rsidRPr="00CC62EE">
        <w:rPr>
          <w:rFonts w:ascii="Times New Roman" w:hAnsi="Times New Roman" w:cs="Times New Roman"/>
          <w:sz w:val="24"/>
          <w:szCs w:val="24"/>
          <w:vertAlign w:val="subscript"/>
        </w:rPr>
        <w:t>50</w:t>
      </w:r>
      <w:r w:rsidRPr="00CC62EE">
        <w:rPr>
          <w:rFonts w:ascii="Times New Roman" w:hAnsi="Times New Roman" w:cs="Times New Roman"/>
          <w:sz w:val="24"/>
          <w:szCs w:val="24"/>
        </w:rPr>
        <w:t xml:space="preserve">) can be determined by simply applying </w:t>
      </w:r>
      <m:oMath>
        <m:sSub>
          <m:sSubPr>
            <m:ctrlPr>
              <w:rPr>
                <w:rFonts w:ascii="Cambria Math" w:hAnsi="Cambria Math" w:cs="Times New Roman"/>
                <w:i/>
                <w:iCs/>
                <w:sz w:val="24"/>
                <w:szCs w:val="24"/>
              </w:rPr>
            </m:ctrlPr>
          </m:sSubPr>
          <m:e>
            <m:r>
              <w:rPr>
                <w:rFonts w:ascii="Cambria Math" w:hAnsi="Cambria Math" w:cs="Times New Roman"/>
                <w:sz w:val="24"/>
                <w:szCs w:val="24"/>
              </w:rPr>
              <m:t>π</m:t>
            </m:r>
          </m:e>
          <m:sub>
            <m:r>
              <w:rPr>
                <w:rFonts w:ascii="Cambria Math" w:hAnsi="Cambria Math" w:cs="Times New Roman"/>
                <w:sz w:val="24"/>
                <w:szCs w:val="24"/>
              </w:rPr>
              <m:t>ij</m:t>
            </m:r>
          </m:sub>
        </m:sSub>
      </m:oMath>
      <w:r w:rsidRPr="00CC62EE">
        <w:rPr>
          <w:rFonts w:ascii="Times New Roman" w:hAnsi="Times New Roman" w:cs="Times New Roman"/>
          <w:iCs/>
          <w:sz w:val="24"/>
          <w:szCs w:val="24"/>
        </w:rPr>
        <w:t>=0.5, and reorganizing the model parameters to:</w:t>
      </w:r>
    </w:p>
    <w:p w14:paraId="450DCF83" w14:textId="0974AF8C" w:rsidR="00CC62EE" w:rsidRPr="00CC62EE" w:rsidRDefault="00CC62EE" w:rsidP="006C3B2E">
      <w:pPr>
        <w:tabs>
          <w:tab w:val="left" w:pos="7800"/>
        </w:tabs>
        <w:rPr>
          <w:rFonts w:ascii="Times New Roman" w:hAnsi="Times New Roman" w:cs="Times New Roman"/>
          <w:sz w:val="24"/>
          <w:szCs w:val="24"/>
        </w:rPr>
      </w:pPr>
      <w:r w:rsidRPr="00CC62E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50</m:t>
            </m:r>
          </m:sub>
        </m:sSub>
        <m:r>
          <w:rPr>
            <w:rFonts w:ascii="Cambria Math" w:hAnsi="Cambria Math" w:cs="Times New Roman"/>
            <w:sz w:val="24"/>
            <w:szCs w:val="24"/>
          </w:rPr>
          <m:t xml:space="preserve"> or </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50</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num>
          <m:den>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den>
        </m:f>
      </m:oMath>
      <w:r w:rsidRPr="00CC62EE">
        <w:rPr>
          <w:rFonts w:ascii="Times New Roman" w:hAnsi="Times New Roman" w:cs="Times New Roman"/>
          <w:sz w:val="24"/>
          <w:szCs w:val="24"/>
        </w:rPr>
        <w:t xml:space="preserve">                            </w:t>
      </w:r>
      <w:r>
        <w:rPr>
          <w:rFonts w:ascii="Times New Roman" w:hAnsi="Times New Roman" w:cs="Times New Roman"/>
          <w:sz w:val="24"/>
          <w:szCs w:val="24"/>
        </w:rPr>
        <w:t xml:space="preserve">                              (7</w:t>
      </w:r>
      <w:r w:rsidRPr="00CC62EE">
        <w:rPr>
          <w:rFonts w:ascii="Times New Roman" w:hAnsi="Times New Roman" w:cs="Times New Roman"/>
          <w:sz w:val="24"/>
          <w:szCs w:val="24"/>
        </w:rPr>
        <w:t>)</w:t>
      </w:r>
    </w:p>
    <w:p w14:paraId="01325C3A" w14:textId="42DA78C6" w:rsidR="00042A9A" w:rsidRPr="00042A9A" w:rsidRDefault="00CC62EE" w:rsidP="00042A9A">
      <w:pPr>
        <w:pStyle w:val="NoSpacing"/>
        <w:rPr>
          <w:rFonts w:ascii="Times New Roman" w:hAnsi="Times New Roman" w:cs="Times New Roman"/>
          <w:sz w:val="24"/>
          <w:szCs w:val="24"/>
        </w:rPr>
      </w:pPr>
      <w:r w:rsidRPr="00042A9A">
        <w:rPr>
          <w:rFonts w:ascii="Times New Roman" w:hAnsi="Times New Roman" w:cs="Times New Roman"/>
          <w:sz w:val="24"/>
          <w:szCs w:val="24"/>
        </w:rPr>
        <w:t xml:space="preserve">Parameters will be estimated using </w:t>
      </w:r>
      <w:r w:rsidR="00DB0C79">
        <w:rPr>
          <w:rFonts w:ascii="Times New Roman" w:hAnsi="Times New Roman" w:cs="Times New Roman"/>
          <w:sz w:val="24"/>
          <w:szCs w:val="24"/>
        </w:rPr>
        <w:t xml:space="preserve">a </w:t>
      </w:r>
      <w:r w:rsidRPr="00042A9A">
        <w:rPr>
          <w:rFonts w:ascii="Times New Roman" w:hAnsi="Times New Roman" w:cs="Times New Roman"/>
          <w:sz w:val="24"/>
          <w:szCs w:val="24"/>
        </w:rPr>
        <w:t xml:space="preserve">Bayesian model selection process. A three Markov-chain Monte Carlo simulation with uninformed priors will be used to determine the posterior distribution for each parameter. The posterior mean and 95% </w:t>
      </w:r>
      <w:r w:rsidR="00381CD0">
        <w:rPr>
          <w:rFonts w:ascii="Times New Roman" w:hAnsi="Times New Roman" w:cs="Times New Roman"/>
          <w:sz w:val="24"/>
          <w:szCs w:val="24"/>
        </w:rPr>
        <w:t>highest density intervals (HDI)</w:t>
      </w:r>
      <w:r w:rsidRPr="00042A9A">
        <w:rPr>
          <w:rFonts w:ascii="Times New Roman" w:hAnsi="Times New Roman" w:cs="Times New Roman"/>
          <w:sz w:val="24"/>
          <w:szCs w:val="24"/>
        </w:rPr>
        <w:t xml:space="preserve"> of the posterior distribution will be reported for all parameters including A</w:t>
      </w:r>
      <w:r w:rsidRPr="00042A9A">
        <w:rPr>
          <w:rFonts w:ascii="Times New Roman" w:hAnsi="Times New Roman" w:cs="Times New Roman"/>
          <w:sz w:val="24"/>
          <w:szCs w:val="24"/>
          <w:vertAlign w:val="subscript"/>
        </w:rPr>
        <w:t>50</w:t>
      </w:r>
      <w:r w:rsidRPr="00042A9A">
        <w:rPr>
          <w:rFonts w:ascii="Times New Roman" w:hAnsi="Times New Roman" w:cs="Times New Roman"/>
          <w:sz w:val="24"/>
          <w:szCs w:val="24"/>
        </w:rPr>
        <w:t xml:space="preserve"> and L</w:t>
      </w:r>
      <w:r w:rsidRPr="00042A9A">
        <w:rPr>
          <w:rFonts w:ascii="Times New Roman" w:hAnsi="Times New Roman" w:cs="Times New Roman"/>
          <w:sz w:val="24"/>
          <w:szCs w:val="24"/>
          <w:vertAlign w:val="subscript"/>
        </w:rPr>
        <w:t>50</w:t>
      </w:r>
      <w:r w:rsidRPr="00042A9A">
        <w:rPr>
          <w:rFonts w:ascii="Times New Roman" w:hAnsi="Times New Roman" w:cs="Times New Roman"/>
          <w:sz w:val="24"/>
          <w:szCs w:val="24"/>
        </w:rPr>
        <w:t xml:space="preserve">. The simulations will be conducted in </w:t>
      </w:r>
      <w:r w:rsidR="00DB0C79">
        <w:rPr>
          <w:rFonts w:ascii="Times New Roman" w:hAnsi="Times New Roman" w:cs="Times New Roman"/>
          <w:sz w:val="24"/>
          <w:szCs w:val="24"/>
        </w:rPr>
        <w:t>Program</w:t>
      </w:r>
      <w:r w:rsidRPr="00042A9A">
        <w:rPr>
          <w:rFonts w:ascii="Times New Roman" w:hAnsi="Times New Roman" w:cs="Times New Roman"/>
          <w:sz w:val="24"/>
          <w:szCs w:val="24"/>
        </w:rPr>
        <w:t xml:space="preserve"> R </w:t>
      </w:r>
      <w:r w:rsidR="00B517A4">
        <w:rPr>
          <w:rFonts w:ascii="Times New Roman" w:hAnsi="Times New Roman" w:cs="Times New Roman"/>
          <w:sz w:val="24"/>
          <w:szCs w:val="24"/>
        </w:rPr>
        <w:t xml:space="preserve">(R Core Team 2017) </w:t>
      </w:r>
      <w:r w:rsidRPr="00042A9A">
        <w:rPr>
          <w:rFonts w:ascii="Times New Roman" w:hAnsi="Times New Roman" w:cs="Times New Roman"/>
          <w:sz w:val="24"/>
          <w:szCs w:val="24"/>
        </w:rPr>
        <w:t xml:space="preserve">using the </w:t>
      </w:r>
      <w:r w:rsidR="00B517A4">
        <w:rPr>
          <w:rFonts w:ascii="Times New Roman" w:hAnsi="Times New Roman" w:cs="Times New Roman"/>
          <w:sz w:val="24"/>
          <w:szCs w:val="24"/>
        </w:rPr>
        <w:t xml:space="preserve">jagsUI </w:t>
      </w:r>
      <w:r w:rsidRPr="00042A9A">
        <w:rPr>
          <w:rFonts w:ascii="Times New Roman" w:hAnsi="Times New Roman" w:cs="Times New Roman"/>
          <w:sz w:val="24"/>
          <w:szCs w:val="24"/>
        </w:rPr>
        <w:t>package</w:t>
      </w:r>
      <w:r w:rsidR="00B517A4">
        <w:rPr>
          <w:rFonts w:ascii="Times New Roman" w:hAnsi="Times New Roman" w:cs="Times New Roman"/>
          <w:sz w:val="24"/>
          <w:szCs w:val="24"/>
        </w:rPr>
        <w:t xml:space="preserve"> (Kellner 2018)</w:t>
      </w:r>
      <w:r w:rsidRPr="00042A9A">
        <w:rPr>
          <w:rFonts w:ascii="Times New Roman" w:hAnsi="Times New Roman" w:cs="Times New Roman"/>
          <w:sz w:val="24"/>
          <w:szCs w:val="24"/>
        </w:rPr>
        <w:t>.</w:t>
      </w:r>
      <w:r w:rsidR="009F59D1" w:rsidRPr="00042A9A">
        <w:rPr>
          <w:rFonts w:ascii="Times New Roman" w:hAnsi="Times New Roman" w:cs="Times New Roman"/>
          <w:sz w:val="24"/>
          <w:szCs w:val="24"/>
        </w:rPr>
        <w:t xml:space="preserve"> Posterior</w:t>
      </w:r>
      <w:r w:rsidR="00CD7708">
        <w:rPr>
          <w:rFonts w:ascii="Times New Roman" w:hAnsi="Times New Roman" w:cs="Times New Roman"/>
          <w:sz w:val="24"/>
          <w:szCs w:val="24"/>
        </w:rPr>
        <w:t xml:space="preserve"> mean</w:t>
      </w:r>
      <w:r w:rsidR="00CD7708" w:rsidRPr="00042A9A">
        <w:rPr>
          <w:rFonts w:ascii="Times New Roman" w:hAnsi="Times New Roman" w:cs="Times New Roman"/>
          <w:sz w:val="24"/>
          <w:szCs w:val="24"/>
        </w:rPr>
        <w:t xml:space="preserve"> </w:t>
      </w:r>
      <w:r w:rsidR="009F59D1" w:rsidRPr="00042A9A">
        <w:rPr>
          <w:rFonts w:ascii="Times New Roman" w:hAnsi="Times New Roman" w:cs="Times New Roman"/>
          <w:sz w:val="24"/>
          <w:szCs w:val="24"/>
        </w:rPr>
        <w:t>of age at maturity for the inside and</w:t>
      </w:r>
      <w:r w:rsidR="00655985">
        <w:rPr>
          <w:rFonts w:ascii="Times New Roman" w:hAnsi="Times New Roman" w:cs="Times New Roman"/>
          <w:sz w:val="24"/>
          <w:szCs w:val="24"/>
        </w:rPr>
        <w:t xml:space="preserve"> outside water</w:t>
      </w:r>
      <w:r w:rsidR="00DB0C79">
        <w:rPr>
          <w:rFonts w:ascii="Times New Roman" w:hAnsi="Times New Roman" w:cs="Times New Roman"/>
          <w:sz w:val="24"/>
          <w:szCs w:val="24"/>
        </w:rPr>
        <w:t>s areas</w:t>
      </w:r>
      <w:r w:rsidR="00655985">
        <w:rPr>
          <w:rFonts w:ascii="Times New Roman" w:hAnsi="Times New Roman" w:cs="Times New Roman"/>
          <w:sz w:val="24"/>
          <w:szCs w:val="24"/>
        </w:rPr>
        <w:t xml:space="preserve"> wi</w:t>
      </w:r>
      <w:r w:rsidR="00FE3354">
        <w:rPr>
          <w:rFonts w:ascii="Times New Roman" w:hAnsi="Times New Roman" w:cs="Times New Roman"/>
          <w:sz w:val="24"/>
          <w:szCs w:val="24"/>
        </w:rPr>
        <w:t>ll be compared</w:t>
      </w:r>
      <w:r w:rsidR="00504E8B">
        <w:rPr>
          <w:rFonts w:ascii="Times New Roman" w:hAnsi="Times New Roman" w:cs="Times New Roman"/>
          <w:sz w:val="24"/>
          <w:szCs w:val="24"/>
        </w:rPr>
        <w:t xml:space="preserve"> by examining the 95% credible intervals for both area</w:t>
      </w:r>
      <w:r w:rsidR="00FE3354">
        <w:rPr>
          <w:rFonts w:ascii="Times New Roman" w:hAnsi="Times New Roman" w:cs="Times New Roman"/>
          <w:sz w:val="24"/>
          <w:szCs w:val="24"/>
        </w:rPr>
        <w:t xml:space="preserve"> to determine if Yelloweye R</w:t>
      </w:r>
      <w:r w:rsidR="00655985">
        <w:rPr>
          <w:rFonts w:ascii="Times New Roman" w:hAnsi="Times New Roman" w:cs="Times New Roman"/>
          <w:sz w:val="24"/>
          <w:szCs w:val="24"/>
        </w:rPr>
        <w:t>ockfish experience different maturity schedules</w:t>
      </w:r>
      <w:r w:rsidR="00504E8B">
        <w:rPr>
          <w:rFonts w:ascii="Times New Roman" w:hAnsi="Times New Roman" w:cs="Times New Roman"/>
          <w:sz w:val="24"/>
          <w:szCs w:val="24"/>
        </w:rPr>
        <w:t xml:space="preserve"> in each</w:t>
      </w:r>
    </w:p>
    <w:p w14:paraId="24F5CB31" w14:textId="15DA0498" w:rsidR="00CC62EE" w:rsidRPr="00042A9A" w:rsidRDefault="00CC62EE" w:rsidP="00042A9A">
      <w:pPr>
        <w:pStyle w:val="NoSpacing"/>
        <w:ind w:firstLine="720"/>
        <w:rPr>
          <w:rFonts w:ascii="Times New Roman" w:hAnsi="Times New Roman" w:cs="Times New Roman"/>
          <w:sz w:val="24"/>
          <w:szCs w:val="24"/>
        </w:rPr>
      </w:pPr>
      <w:r w:rsidRPr="00042A9A">
        <w:rPr>
          <w:rFonts w:ascii="Times New Roman" w:hAnsi="Times New Roman" w:cs="Times New Roman"/>
          <w:sz w:val="24"/>
          <w:szCs w:val="24"/>
        </w:rPr>
        <w:t xml:space="preserve">Absolute fecundity data will be plotted as a function of age, length, </w:t>
      </w:r>
      <w:r w:rsidR="00DB0C79">
        <w:rPr>
          <w:rFonts w:ascii="Times New Roman" w:hAnsi="Times New Roman" w:cs="Times New Roman"/>
          <w:sz w:val="24"/>
          <w:szCs w:val="24"/>
        </w:rPr>
        <w:t>and/</w:t>
      </w:r>
      <w:r w:rsidRPr="00042A9A">
        <w:rPr>
          <w:rFonts w:ascii="Times New Roman" w:hAnsi="Times New Roman" w:cs="Times New Roman"/>
          <w:sz w:val="24"/>
          <w:szCs w:val="24"/>
        </w:rPr>
        <w:t xml:space="preserve">or weight. </w:t>
      </w:r>
      <w:r w:rsidR="00DB0C79">
        <w:rPr>
          <w:rFonts w:ascii="Times New Roman" w:hAnsi="Times New Roman" w:cs="Times New Roman"/>
          <w:sz w:val="24"/>
          <w:szCs w:val="24"/>
        </w:rPr>
        <w:t>Such</w:t>
      </w:r>
      <w:r w:rsidRPr="00042A9A">
        <w:rPr>
          <w:rFonts w:ascii="Times New Roman" w:hAnsi="Times New Roman" w:cs="Times New Roman"/>
          <w:sz w:val="24"/>
          <w:szCs w:val="24"/>
        </w:rPr>
        <w:t xml:space="preserve"> age-specific absolute fecundity</w:t>
      </w:r>
      <w:r w:rsidR="00DB0C79">
        <w:rPr>
          <w:rFonts w:ascii="Times New Roman" w:hAnsi="Times New Roman" w:cs="Times New Roman"/>
          <w:sz w:val="24"/>
          <w:szCs w:val="24"/>
        </w:rPr>
        <w:t xml:space="preserve"> estimates are</w:t>
      </w:r>
      <w:r w:rsidRPr="00042A9A">
        <w:rPr>
          <w:rFonts w:ascii="Times New Roman" w:hAnsi="Times New Roman" w:cs="Times New Roman"/>
          <w:sz w:val="24"/>
          <w:szCs w:val="24"/>
        </w:rPr>
        <w:t xml:space="preserve"> important to SPR modeling</w:t>
      </w:r>
      <w:r w:rsidR="00DB0C79">
        <w:rPr>
          <w:rFonts w:ascii="Times New Roman" w:hAnsi="Times New Roman" w:cs="Times New Roman"/>
          <w:sz w:val="24"/>
          <w:szCs w:val="24"/>
        </w:rPr>
        <w:t>.</w:t>
      </w:r>
      <w:r w:rsidRPr="00042A9A">
        <w:rPr>
          <w:rFonts w:ascii="Times New Roman" w:hAnsi="Times New Roman" w:cs="Times New Roman"/>
          <w:sz w:val="24"/>
          <w:szCs w:val="24"/>
        </w:rPr>
        <w:t xml:space="preserve"> Independently, absolute and relatively fecundity will be regressed against the predictor variables of age, size, and ovary stage of development </w:t>
      </w:r>
      <w:r w:rsidR="00504E8B">
        <w:rPr>
          <w:rFonts w:ascii="Times New Roman" w:hAnsi="Times New Roman" w:cs="Times New Roman"/>
          <w:sz w:val="24"/>
          <w:szCs w:val="24"/>
        </w:rPr>
        <w:t xml:space="preserve">using the model for in </w:t>
      </w:r>
      <w:r w:rsidRPr="00042A9A">
        <w:rPr>
          <w:rFonts w:ascii="Times New Roman" w:hAnsi="Times New Roman" w:cs="Times New Roman"/>
          <w:sz w:val="24"/>
          <w:szCs w:val="24"/>
        </w:rPr>
        <w:t>equation 8</w:t>
      </w:r>
      <w:r w:rsidR="00504E8B">
        <w:rPr>
          <w:rFonts w:ascii="Times New Roman" w:hAnsi="Times New Roman" w:cs="Times New Roman"/>
          <w:sz w:val="24"/>
          <w:szCs w:val="24"/>
        </w:rPr>
        <w:t>:</w:t>
      </w:r>
    </w:p>
    <w:p w14:paraId="0708E341" w14:textId="77777777" w:rsidR="00042A9A" w:rsidRPr="00042A9A" w:rsidRDefault="00042A9A" w:rsidP="00042A9A">
      <w:pPr>
        <w:pStyle w:val="NoSpacing"/>
        <w:ind w:firstLine="720"/>
      </w:pPr>
    </w:p>
    <w:p w14:paraId="5FCDCA12" w14:textId="7BF5B391" w:rsidR="00CC62EE" w:rsidRDefault="00CC62EE" w:rsidP="00CC62EE">
      <w:pPr>
        <w:tabs>
          <w:tab w:val="left" w:pos="7800"/>
        </w:tabs>
        <w:rPr>
          <w:rFonts w:ascii="Times New Roman" w:hAnsi="Times New Roman" w:cs="Times New Roman"/>
          <w:sz w:val="24"/>
          <w:szCs w:val="24"/>
        </w:rPr>
      </w:pPr>
      <w:r w:rsidRPr="00CC62EE">
        <w:rPr>
          <w:rFonts w:ascii="Times New Roman" w:hAnsi="Times New Roman" w:cs="Times New Roman"/>
          <w:color w:val="000000" w:themeColor="text1"/>
          <w:kern w:val="24"/>
          <w:sz w:val="24"/>
          <w:szCs w:val="24"/>
        </w:rPr>
        <w:t xml:space="preserve"> </w:t>
      </w:r>
      <w:r w:rsidR="00655985">
        <w:rPr>
          <w:rFonts w:ascii="Times New Roman" w:hAnsi="Times New Roman" w:cs="Times New Roman"/>
          <w:color w:val="000000" w:themeColor="text1"/>
          <w:kern w:val="24"/>
          <w:sz w:val="24"/>
          <w:szCs w:val="24"/>
        </w:rPr>
        <w:t xml:space="preserve">                                    </w:t>
      </w:r>
      <w:r>
        <w:rPr>
          <w:rFonts w:ascii="Times New Roman" w:hAnsi="Times New Roman" w:cs="Times New Roman"/>
          <w:color w:val="000000" w:themeColor="text1"/>
          <w:kern w:val="24"/>
          <w:sz w:val="24"/>
          <w:szCs w:val="24"/>
        </w:rPr>
        <w:t xml:space="preserve">   </w:t>
      </w:r>
      <w:r w:rsidR="00655985">
        <w:rPr>
          <w:rFonts w:ascii="Times New Roman" w:hAnsi="Times New Roman" w:cs="Times New Roman"/>
          <w:color w:val="000000" w:themeColor="text1"/>
          <w:kern w:val="24"/>
          <w:sz w:val="24"/>
          <w:szCs w:val="24"/>
        </w:rPr>
        <w:t xml:space="preserve"> </w:t>
      </w:r>
      <w:r w:rsidRPr="00CC62EE">
        <w:rPr>
          <w:rFonts w:ascii="Times New Roman" w:hAnsi="Times New Roman" w:cs="Times New Roman"/>
          <w:color w:val="000000" w:themeColor="text1"/>
          <w:kern w:val="24"/>
          <w:sz w:val="24"/>
          <w:szCs w:val="24"/>
        </w:rPr>
        <w:t xml:space="preserve">    </w:t>
      </w:r>
      <m:oMath>
        <m:r>
          <w:rPr>
            <w:rFonts w:ascii="Cambria Math" w:eastAsiaTheme="minorEastAsia" w:hAnsi="Cambria Math" w:cs="Times New Roman"/>
            <w:color w:val="000000" w:themeColor="text1"/>
            <w:kern w:val="24"/>
            <w:sz w:val="24"/>
            <w:szCs w:val="24"/>
          </w:rPr>
          <m:t>Ф=</m:t>
        </m:r>
        <m:sSub>
          <m:sSubPr>
            <m:ctrlPr>
              <w:rPr>
                <w:rFonts w:ascii="Cambria Math" w:eastAsiaTheme="minorEastAsia" w:hAnsi="Cambria Math" w:cs="Times New Roman"/>
                <w:i/>
                <w:iCs/>
                <w:color w:val="000000" w:themeColor="text1"/>
                <w:kern w:val="24"/>
                <w:sz w:val="24"/>
                <w:szCs w:val="24"/>
              </w:rPr>
            </m:ctrlPr>
          </m:sSubPr>
          <m:e>
            <m:r>
              <w:rPr>
                <w:rFonts w:ascii="Cambria Math" w:eastAsiaTheme="minorEastAsia" w:hAnsi="Cambria Math" w:cs="Times New Roman"/>
                <w:color w:val="000000" w:themeColor="text1"/>
                <w:kern w:val="24"/>
                <w:sz w:val="24"/>
                <w:szCs w:val="24"/>
              </w:rPr>
              <m:t>β</m:t>
            </m:r>
          </m:e>
          <m:sub>
            <m:r>
              <w:rPr>
                <w:rFonts w:ascii="Cambria Math" w:eastAsiaTheme="minorEastAsia" w:hAnsi="Cambria Math" w:cs="Times New Roman"/>
                <w:color w:val="000000" w:themeColor="text1"/>
                <w:kern w:val="24"/>
                <w:sz w:val="24"/>
                <w:szCs w:val="24"/>
              </w:rPr>
              <m:t>0</m:t>
            </m:r>
          </m:sub>
        </m:sSub>
        <m:r>
          <w:rPr>
            <w:rFonts w:ascii="Cambria Math" w:eastAsiaTheme="minorEastAsia" w:hAnsi="Cambria Math" w:cs="Times New Roman"/>
            <w:color w:val="000000" w:themeColor="text1"/>
            <w:kern w:val="24"/>
            <w:sz w:val="24"/>
            <w:szCs w:val="24"/>
          </w:rPr>
          <m:t>+</m:t>
        </m:r>
        <m:sSub>
          <m:sSubPr>
            <m:ctrlPr>
              <w:rPr>
                <w:rFonts w:ascii="Cambria Math" w:eastAsiaTheme="minorEastAsia" w:hAnsi="Cambria Math" w:cs="Times New Roman"/>
                <w:i/>
                <w:iCs/>
                <w:color w:val="000000" w:themeColor="text1"/>
                <w:kern w:val="24"/>
                <w:sz w:val="24"/>
                <w:szCs w:val="24"/>
              </w:rPr>
            </m:ctrlPr>
          </m:sSubPr>
          <m:e>
            <m:r>
              <w:rPr>
                <w:rFonts w:ascii="Cambria Math" w:eastAsiaTheme="minorEastAsia" w:hAnsi="Cambria Math" w:cs="Times New Roman"/>
                <w:color w:val="000000" w:themeColor="text1"/>
                <w:kern w:val="24"/>
                <w:sz w:val="24"/>
                <w:szCs w:val="24"/>
              </w:rPr>
              <m:t>β</m:t>
            </m:r>
          </m:e>
          <m:sub>
            <m:r>
              <w:rPr>
                <w:rFonts w:ascii="Cambria Math" w:eastAsiaTheme="minorEastAsia" w:hAnsi="Cambria Math" w:cs="Times New Roman"/>
                <w:color w:val="000000" w:themeColor="text1"/>
                <w:kern w:val="24"/>
                <w:sz w:val="24"/>
                <w:szCs w:val="24"/>
              </w:rPr>
              <m:t>1</m:t>
            </m:r>
          </m:sub>
        </m:sSub>
        <m:sSub>
          <m:sSubPr>
            <m:ctrlPr>
              <w:rPr>
                <w:rFonts w:ascii="Cambria Math" w:eastAsiaTheme="minorEastAsia" w:hAnsi="Cambria Math" w:cs="Times New Roman"/>
                <w:i/>
                <w:iCs/>
                <w:color w:val="000000" w:themeColor="text1"/>
                <w:kern w:val="24"/>
                <w:sz w:val="24"/>
                <w:szCs w:val="24"/>
              </w:rPr>
            </m:ctrlPr>
          </m:sSubPr>
          <m:e>
            <m:r>
              <w:rPr>
                <w:rFonts w:ascii="Cambria Math" w:eastAsiaTheme="minorEastAsia" w:hAnsi="Cambria Math" w:cs="Times New Roman"/>
                <w:color w:val="000000" w:themeColor="text1"/>
                <w:kern w:val="24"/>
                <w:sz w:val="24"/>
                <w:szCs w:val="24"/>
              </w:rPr>
              <m:t>x</m:t>
            </m:r>
          </m:e>
          <m:sub>
            <m:r>
              <w:rPr>
                <w:rFonts w:ascii="Cambria Math" w:eastAsiaTheme="minorEastAsia" w:hAnsi="Cambria Math" w:cs="Times New Roman"/>
                <w:color w:val="000000" w:themeColor="text1"/>
                <w:kern w:val="24"/>
                <w:sz w:val="24"/>
                <w:szCs w:val="24"/>
              </w:rPr>
              <m:t>ij</m:t>
            </m:r>
          </m:sub>
        </m:sSub>
        <m:r>
          <w:rPr>
            <w:rFonts w:ascii="Cambria Math" w:eastAsiaTheme="minorEastAsia" w:hAnsi="Cambria Math" w:cs="Times New Roman"/>
            <w:color w:val="000000" w:themeColor="text1"/>
            <w:kern w:val="24"/>
            <w:sz w:val="24"/>
            <w:szCs w:val="24"/>
          </w:rPr>
          <m:t>+</m:t>
        </m:r>
        <m:sSub>
          <m:sSubPr>
            <m:ctrlPr>
              <w:rPr>
                <w:rFonts w:ascii="Cambria Math" w:eastAsiaTheme="minorEastAsia" w:hAnsi="Cambria Math" w:cs="Times New Roman"/>
                <w:i/>
                <w:color w:val="000000" w:themeColor="text1"/>
                <w:kern w:val="24"/>
                <w:sz w:val="24"/>
                <w:szCs w:val="24"/>
              </w:rPr>
            </m:ctrlPr>
          </m:sSubPr>
          <m:e>
            <m:r>
              <w:rPr>
                <w:rFonts w:ascii="Cambria Math" w:eastAsiaTheme="minorEastAsia" w:hAnsi="Cambria Math" w:cs="Times New Roman"/>
                <w:color w:val="000000" w:themeColor="text1"/>
                <w:kern w:val="24"/>
                <w:sz w:val="24"/>
                <w:szCs w:val="24"/>
              </w:rPr>
              <m:t>β</m:t>
            </m:r>
          </m:e>
          <m:sub>
            <m:r>
              <w:rPr>
                <w:rFonts w:ascii="Cambria Math" w:eastAsiaTheme="minorEastAsia" w:hAnsi="Cambria Math" w:cs="Times New Roman"/>
                <w:color w:val="000000" w:themeColor="text1"/>
                <w:kern w:val="24"/>
                <w:sz w:val="24"/>
                <w:szCs w:val="24"/>
              </w:rPr>
              <m:t>2</m:t>
            </m:r>
          </m:sub>
        </m:sSub>
        <m:sSub>
          <m:sSubPr>
            <m:ctrlPr>
              <w:rPr>
                <w:rFonts w:ascii="Cambria Math" w:eastAsiaTheme="minorEastAsia" w:hAnsi="Cambria Math" w:cs="Times New Roman"/>
                <w:i/>
                <w:color w:val="000000" w:themeColor="text1"/>
                <w:kern w:val="24"/>
                <w:sz w:val="24"/>
                <w:szCs w:val="24"/>
              </w:rPr>
            </m:ctrlPr>
          </m:sSubPr>
          <m:e>
            <m:r>
              <w:rPr>
                <w:rFonts w:ascii="Cambria Math" w:eastAsiaTheme="minorEastAsia" w:hAnsi="Cambria Math" w:cs="Times New Roman"/>
                <w:color w:val="000000" w:themeColor="text1"/>
                <w:kern w:val="24"/>
                <w:sz w:val="24"/>
                <w:szCs w:val="24"/>
              </w:rPr>
              <m:t>x</m:t>
            </m:r>
          </m:e>
          <m:sub>
            <m:r>
              <w:rPr>
                <w:rFonts w:ascii="Cambria Math" w:eastAsiaTheme="minorEastAsia" w:hAnsi="Cambria Math" w:cs="Times New Roman"/>
                <w:color w:val="000000" w:themeColor="text1"/>
                <w:kern w:val="24"/>
                <w:sz w:val="24"/>
                <w:szCs w:val="24"/>
              </w:rPr>
              <m:t>ik</m:t>
            </m:r>
          </m:sub>
        </m:sSub>
        <m:r>
          <w:rPr>
            <w:rFonts w:ascii="Cambria Math" w:eastAsiaTheme="minorEastAsia" w:hAnsi="Cambria Math" w:cs="Times New Roman"/>
            <w:color w:val="000000" w:themeColor="text1"/>
            <w:kern w:val="24"/>
            <w:sz w:val="24"/>
            <w:szCs w:val="24"/>
          </w:rPr>
          <m:t>+</m:t>
        </m:r>
        <m:sSub>
          <m:sSubPr>
            <m:ctrlPr>
              <w:rPr>
                <w:rFonts w:ascii="Cambria Math" w:eastAsiaTheme="minorEastAsia" w:hAnsi="Cambria Math" w:cs="Times New Roman"/>
                <w:i/>
                <w:iCs/>
                <w:color w:val="000000" w:themeColor="text1"/>
                <w:kern w:val="24"/>
                <w:sz w:val="24"/>
                <w:szCs w:val="24"/>
              </w:rPr>
            </m:ctrlPr>
          </m:sSubPr>
          <m:e>
            <m:r>
              <w:rPr>
                <w:rFonts w:ascii="Cambria Math" w:eastAsiaTheme="minorEastAsia" w:hAnsi="Cambria Math" w:cs="Times New Roman"/>
                <w:color w:val="000000" w:themeColor="text1"/>
                <w:kern w:val="24"/>
                <w:sz w:val="24"/>
                <w:szCs w:val="24"/>
              </w:rPr>
              <m:t>β</m:t>
            </m:r>
          </m:e>
          <m:sub>
            <m:r>
              <w:rPr>
                <w:rFonts w:ascii="Cambria Math" w:eastAsiaTheme="minorEastAsia" w:hAnsi="Cambria Math" w:cs="Times New Roman"/>
                <w:color w:val="000000" w:themeColor="text1"/>
                <w:kern w:val="24"/>
                <w:sz w:val="24"/>
                <w:szCs w:val="24"/>
              </w:rPr>
              <m:t>3</m:t>
            </m:r>
          </m:sub>
        </m:sSub>
        <m:sSub>
          <m:sSubPr>
            <m:ctrlPr>
              <w:rPr>
                <w:rFonts w:ascii="Cambria Math" w:eastAsiaTheme="minorEastAsia" w:hAnsi="Cambria Math" w:cs="Times New Roman"/>
                <w:i/>
                <w:iCs/>
                <w:color w:val="000000" w:themeColor="text1"/>
                <w:kern w:val="24"/>
                <w:sz w:val="24"/>
                <w:szCs w:val="24"/>
              </w:rPr>
            </m:ctrlPr>
          </m:sSubPr>
          <m:e>
            <m:r>
              <w:rPr>
                <w:rFonts w:ascii="Cambria Math" w:eastAsiaTheme="minorEastAsia" w:hAnsi="Cambria Math" w:cs="Times New Roman"/>
                <w:color w:val="000000" w:themeColor="text1"/>
                <w:kern w:val="24"/>
                <w:sz w:val="24"/>
                <w:szCs w:val="24"/>
              </w:rPr>
              <m:t>x</m:t>
            </m:r>
          </m:e>
          <m:sub>
            <m:r>
              <w:rPr>
                <w:rFonts w:ascii="Cambria Math" w:eastAsiaTheme="minorEastAsia" w:hAnsi="Cambria Math" w:cs="Times New Roman"/>
                <w:color w:val="000000" w:themeColor="text1"/>
                <w:kern w:val="24"/>
                <w:sz w:val="24"/>
                <w:szCs w:val="24"/>
              </w:rPr>
              <m:t>ij</m:t>
            </m:r>
          </m:sub>
        </m:sSub>
        <m:sSub>
          <m:sSubPr>
            <m:ctrlPr>
              <w:rPr>
                <w:rFonts w:ascii="Cambria Math" w:eastAsiaTheme="minorEastAsia" w:hAnsi="Cambria Math" w:cs="Times New Roman"/>
                <w:i/>
                <w:iCs/>
                <w:color w:val="000000" w:themeColor="text1"/>
                <w:kern w:val="24"/>
                <w:sz w:val="24"/>
                <w:szCs w:val="24"/>
              </w:rPr>
            </m:ctrlPr>
          </m:sSubPr>
          <m:e>
            <m:r>
              <w:rPr>
                <w:rFonts w:ascii="Cambria Math" w:eastAsiaTheme="minorEastAsia" w:hAnsi="Cambria Math" w:cs="Times New Roman"/>
                <w:color w:val="000000" w:themeColor="text1"/>
                <w:kern w:val="24"/>
                <w:sz w:val="24"/>
                <w:szCs w:val="24"/>
              </w:rPr>
              <m:t>x</m:t>
            </m:r>
          </m:e>
          <m:sub>
            <m:r>
              <w:rPr>
                <w:rFonts w:ascii="Cambria Math" w:eastAsiaTheme="minorEastAsia" w:hAnsi="Cambria Math" w:cs="Times New Roman"/>
                <w:color w:val="000000" w:themeColor="text1"/>
                <w:kern w:val="24"/>
                <w:sz w:val="24"/>
                <w:szCs w:val="24"/>
              </w:rPr>
              <m:t>ik</m:t>
            </m:r>
          </m:sub>
        </m:sSub>
      </m:oMath>
      <w:r w:rsidR="00504E8B">
        <w:rPr>
          <w:rFonts w:ascii="Times New Roman" w:eastAsiaTheme="minorEastAsia" w:hAnsi="Times New Roman" w:cs="Times New Roman"/>
          <w:iCs/>
          <w:color w:val="000000" w:themeColor="text1"/>
          <w:kern w:val="24"/>
          <w:sz w:val="24"/>
          <w:szCs w:val="24"/>
        </w:rPr>
        <w:t>;</w:t>
      </w:r>
      <w:r w:rsidR="00655985">
        <w:rPr>
          <w:rFonts w:ascii="Times New Roman" w:hAnsi="Times New Roman" w:cs="Times New Roman"/>
          <w:iCs/>
          <w:color w:val="000000" w:themeColor="text1"/>
          <w:kern w:val="24"/>
          <w:sz w:val="24"/>
          <w:szCs w:val="24"/>
        </w:rPr>
        <w:t xml:space="preserve">            </w:t>
      </w:r>
      <w:r w:rsidR="00504E8B">
        <w:rPr>
          <w:rFonts w:ascii="Times New Roman" w:hAnsi="Times New Roman" w:cs="Times New Roman"/>
          <w:iCs/>
          <w:color w:val="000000" w:themeColor="text1"/>
          <w:kern w:val="24"/>
          <w:sz w:val="24"/>
          <w:szCs w:val="24"/>
        </w:rPr>
        <w:t xml:space="preserve">  </w:t>
      </w:r>
      <w:r w:rsidR="00655985">
        <w:rPr>
          <w:rFonts w:ascii="Times New Roman" w:hAnsi="Times New Roman" w:cs="Times New Roman"/>
          <w:iCs/>
          <w:color w:val="000000" w:themeColor="text1"/>
          <w:kern w:val="24"/>
          <w:sz w:val="24"/>
          <w:szCs w:val="24"/>
        </w:rPr>
        <w:t xml:space="preserve">   </w:t>
      </w:r>
      <w:r w:rsidRPr="00CC62EE">
        <w:rPr>
          <w:rFonts w:ascii="Times New Roman" w:hAnsi="Times New Roman" w:cs="Times New Roman"/>
          <w:iCs/>
          <w:color w:val="000000" w:themeColor="text1"/>
          <w:kern w:val="24"/>
          <w:sz w:val="24"/>
          <w:szCs w:val="24"/>
        </w:rPr>
        <w:t xml:space="preserve">      </w:t>
      </w:r>
      <w:r w:rsidR="00655985">
        <w:rPr>
          <w:rFonts w:ascii="Times New Roman" w:hAnsi="Times New Roman" w:cs="Times New Roman"/>
          <w:iCs/>
          <w:color w:val="000000" w:themeColor="text1"/>
          <w:kern w:val="24"/>
          <w:sz w:val="24"/>
          <w:szCs w:val="24"/>
        </w:rPr>
        <w:t xml:space="preserve">        </w:t>
      </w:r>
      <w:r w:rsidR="006C3B2E">
        <w:rPr>
          <w:rFonts w:ascii="Times New Roman" w:hAnsi="Times New Roman" w:cs="Times New Roman"/>
          <w:iCs/>
          <w:color w:val="000000" w:themeColor="text1"/>
          <w:kern w:val="24"/>
          <w:sz w:val="24"/>
          <w:szCs w:val="24"/>
        </w:rPr>
        <w:t xml:space="preserve">              </w:t>
      </w:r>
      <w:r w:rsidR="00655985">
        <w:rPr>
          <w:rFonts w:ascii="Times New Roman" w:hAnsi="Times New Roman" w:cs="Times New Roman"/>
          <w:iCs/>
          <w:color w:val="000000" w:themeColor="text1"/>
          <w:kern w:val="24"/>
          <w:sz w:val="24"/>
          <w:szCs w:val="24"/>
        </w:rPr>
        <w:t xml:space="preserve">  </w:t>
      </w:r>
      <w:r>
        <w:rPr>
          <w:rFonts w:ascii="Times New Roman" w:hAnsi="Times New Roman" w:cs="Times New Roman"/>
          <w:iCs/>
          <w:color w:val="000000" w:themeColor="text1"/>
          <w:kern w:val="24"/>
          <w:sz w:val="24"/>
          <w:szCs w:val="24"/>
        </w:rPr>
        <w:t>(8</w:t>
      </w:r>
      <w:r w:rsidRPr="00CC62EE">
        <w:rPr>
          <w:rFonts w:ascii="Times New Roman" w:hAnsi="Times New Roman" w:cs="Times New Roman"/>
          <w:iCs/>
          <w:color w:val="000000" w:themeColor="text1"/>
          <w:kern w:val="24"/>
          <w:sz w:val="24"/>
          <w:szCs w:val="24"/>
        </w:rPr>
        <w:t>)</w:t>
      </w:r>
    </w:p>
    <w:p w14:paraId="0DC0F874" w14:textId="09A2D24A" w:rsidR="00CC62EE" w:rsidRPr="00504E8B" w:rsidRDefault="00BD5E87" w:rsidP="00CC62EE">
      <w:pPr>
        <w:tabs>
          <w:tab w:val="left" w:pos="720"/>
          <w:tab w:val="left" w:pos="7800"/>
        </w:tabs>
        <w:rPr>
          <w:rFonts w:ascii="Times New Roman" w:hAnsi="Times New Roman" w:cs="Times New Roman"/>
          <w:iCs/>
          <w:color w:val="000000" w:themeColor="text1"/>
          <w:kern w:val="24"/>
          <w:sz w:val="24"/>
          <w:szCs w:val="24"/>
        </w:rPr>
      </w:pPr>
      <w:r>
        <w:rPr>
          <w:rFonts w:ascii="Times New Roman" w:hAnsi="Times New Roman" w:cs="Times New Roman"/>
          <w:sz w:val="24"/>
          <w:szCs w:val="24"/>
        </w:rPr>
        <w:tab/>
      </w:r>
      <w:r w:rsidR="00AE589E">
        <w:rPr>
          <w:rFonts w:ascii="Times New Roman" w:hAnsi="Times New Roman" w:cs="Times New Roman"/>
          <w:sz w:val="24"/>
          <w:szCs w:val="24"/>
        </w:rPr>
        <w:t xml:space="preserve"> </w:t>
      </w:r>
      <m:oMath>
        <m:r>
          <w:rPr>
            <w:rFonts w:ascii="Cambria Math" w:eastAsiaTheme="minorEastAsia" w:hAnsi="Cambria Math" w:cs="Times New Roman"/>
            <w:color w:val="000000" w:themeColor="text1"/>
            <w:kern w:val="24"/>
            <w:sz w:val="24"/>
            <w:szCs w:val="24"/>
          </w:rPr>
          <m:t xml:space="preserve">Ф </m:t>
        </m:r>
      </m:oMath>
      <w:r w:rsidR="00AE589E">
        <w:rPr>
          <w:rFonts w:ascii="Times New Roman" w:eastAsiaTheme="minorEastAsia" w:hAnsi="Times New Roman" w:cs="Times New Roman"/>
          <w:iCs/>
          <w:color w:val="000000" w:themeColor="text1"/>
          <w:kern w:val="24"/>
          <w:sz w:val="24"/>
          <w:szCs w:val="24"/>
        </w:rPr>
        <w:t xml:space="preserve"> </w:t>
      </w:r>
      <w:r w:rsidR="00AE589E">
        <w:rPr>
          <w:rFonts w:ascii="Times New Roman" w:hAnsi="Times New Roman" w:cs="Times New Roman"/>
          <w:iCs/>
          <w:color w:val="000000" w:themeColor="text1"/>
          <w:kern w:val="24"/>
          <w:sz w:val="24"/>
          <w:szCs w:val="24"/>
        </w:rPr>
        <w:t>= Absolute fecundity</w:t>
      </w:r>
      <w:r w:rsidR="00504E8B">
        <w:rPr>
          <w:rFonts w:ascii="Times New Roman" w:hAnsi="Times New Roman" w:cs="Times New Roman"/>
          <w:iCs/>
          <w:color w:val="000000" w:themeColor="text1"/>
          <w:kern w:val="24"/>
          <w:sz w:val="24"/>
          <w:szCs w:val="24"/>
        </w:rPr>
        <w:t>;</w:t>
      </w:r>
      <w:r w:rsidR="00504E8B">
        <w:rPr>
          <w:rFonts w:ascii="Times New Roman" w:hAnsi="Times New Roman" w:cs="Times New Roman"/>
          <w:iCs/>
          <w:color w:val="000000" w:themeColor="text1"/>
          <w:kern w:val="24"/>
          <w:sz w:val="24"/>
          <w:szCs w:val="24"/>
        </w:rPr>
        <w:br/>
      </w:r>
      <w:r w:rsidR="00CC62EE" w:rsidRPr="00CC62EE">
        <w:rPr>
          <w:rFonts w:ascii="Times New Roman" w:hAnsi="Times New Roman" w:cs="Times New Roman"/>
          <w:sz w:val="24"/>
          <w:szCs w:val="24"/>
        </w:rPr>
        <w:t xml:space="preserve">             </w:t>
      </w:r>
      <m:oMath>
        <m:sSub>
          <m:sSubPr>
            <m:ctrlPr>
              <w:rPr>
                <w:rFonts w:ascii="Cambria Math" w:eastAsiaTheme="minorEastAsia" w:hAnsi="Cambria Math" w:cs="Times New Roman"/>
                <w:i/>
                <w:iCs/>
                <w:color w:val="000000" w:themeColor="text1"/>
                <w:kern w:val="24"/>
                <w:sz w:val="24"/>
                <w:szCs w:val="24"/>
              </w:rPr>
            </m:ctrlPr>
          </m:sSubPr>
          <m:e>
            <m:r>
              <w:rPr>
                <w:rFonts w:ascii="Cambria Math" w:eastAsiaTheme="minorEastAsia" w:hAnsi="Cambria Math" w:cs="Times New Roman"/>
                <w:color w:val="000000" w:themeColor="text1"/>
                <w:kern w:val="24"/>
                <w:sz w:val="24"/>
                <w:szCs w:val="24"/>
              </w:rPr>
              <m:t>x</m:t>
            </m:r>
          </m:e>
          <m:sub>
            <m:r>
              <w:rPr>
                <w:rFonts w:ascii="Cambria Math" w:eastAsiaTheme="minorEastAsia" w:hAnsi="Cambria Math" w:cs="Times New Roman"/>
                <w:color w:val="000000" w:themeColor="text1"/>
                <w:kern w:val="24"/>
                <w:sz w:val="24"/>
                <w:szCs w:val="24"/>
              </w:rPr>
              <m:t>ij</m:t>
            </m:r>
          </m:sub>
        </m:sSub>
      </m:oMath>
      <w:r w:rsidR="00CC62EE" w:rsidRPr="00CC62EE">
        <w:rPr>
          <w:rFonts w:ascii="Times New Roman" w:hAnsi="Times New Roman" w:cs="Times New Roman"/>
          <w:iCs/>
          <w:color w:val="000000" w:themeColor="text1"/>
          <w:kern w:val="24"/>
          <w:sz w:val="24"/>
          <w:szCs w:val="24"/>
        </w:rPr>
        <w:t>= individual i of year</w:t>
      </w:r>
      <w:r w:rsidR="00454295">
        <w:rPr>
          <w:rFonts w:ascii="Times New Roman" w:hAnsi="Times New Roman" w:cs="Times New Roman"/>
          <w:iCs/>
          <w:color w:val="000000" w:themeColor="text1"/>
          <w:kern w:val="24"/>
          <w:sz w:val="24"/>
          <w:szCs w:val="24"/>
        </w:rPr>
        <w:t xml:space="preserve"> class, weight or log(length) j</w:t>
      </w:r>
      <w:r w:rsidR="00504E8B">
        <w:rPr>
          <w:rFonts w:ascii="Times New Roman" w:hAnsi="Times New Roman" w:cs="Times New Roman"/>
          <w:iCs/>
          <w:color w:val="000000" w:themeColor="text1"/>
          <w:kern w:val="24"/>
          <w:sz w:val="24"/>
          <w:szCs w:val="24"/>
        </w:rPr>
        <w:t>;</w:t>
      </w:r>
      <w:r w:rsidR="00CC62EE">
        <w:rPr>
          <w:rFonts w:ascii="Times New Roman" w:hAnsi="Times New Roman" w:cs="Times New Roman"/>
          <w:iCs/>
          <w:color w:val="000000" w:themeColor="text1"/>
          <w:kern w:val="24"/>
          <w:sz w:val="24"/>
          <w:szCs w:val="24"/>
        </w:rPr>
        <w:br/>
      </w:r>
      <w:r w:rsidR="00CC62EE">
        <w:rPr>
          <w:rFonts w:ascii="Times New Roman" w:hAnsi="Times New Roman" w:cs="Times New Roman"/>
          <w:iCs/>
          <w:color w:val="000000" w:themeColor="text1"/>
          <w:kern w:val="24"/>
          <w:sz w:val="24"/>
          <w:szCs w:val="24"/>
        </w:rPr>
        <w:tab/>
        <w:t xml:space="preserve"> </w:t>
      </w:r>
      <m:oMath>
        <m:sSub>
          <m:sSubPr>
            <m:ctrlPr>
              <w:rPr>
                <w:rFonts w:ascii="Cambria Math" w:hAnsi="Cambria Math" w:cs="Times New Roman"/>
                <w:i/>
                <w:iCs/>
                <w:color w:val="000000" w:themeColor="text1"/>
                <w:kern w:val="24"/>
                <w:sz w:val="24"/>
                <w:szCs w:val="24"/>
              </w:rPr>
            </m:ctrlPr>
          </m:sSubPr>
          <m:e>
            <m:r>
              <w:rPr>
                <w:rFonts w:ascii="Cambria Math" w:hAnsi="Cambria Math" w:cs="Times New Roman"/>
                <w:color w:val="000000" w:themeColor="text1"/>
                <w:kern w:val="24"/>
                <w:sz w:val="24"/>
                <w:szCs w:val="24"/>
              </w:rPr>
              <m:t>x</m:t>
            </m:r>
          </m:e>
          <m:sub>
            <m:r>
              <w:rPr>
                <w:rFonts w:ascii="Cambria Math" w:hAnsi="Cambria Math" w:cs="Times New Roman"/>
                <w:color w:val="000000" w:themeColor="text1"/>
                <w:kern w:val="24"/>
                <w:sz w:val="24"/>
                <w:szCs w:val="24"/>
              </w:rPr>
              <m:t>ik</m:t>
            </m:r>
          </m:sub>
        </m:sSub>
      </m:oMath>
      <w:r w:rsidR="00CC62EE">
        <w:rPr>
          <w:rFonts w:ascii="Times New Roman" w:eastAsiaTheme="minorEastAsia" w:hAnsi="Times New Roman" w:cs="Times New Roman"/>
          <w:iCs/>
          <w:color w:val="000000" w:themeColor="text1"/>
          <w:kern w:val="24"/>
          <w:sz w:val="24"/>
          <w:szCs w:val="24"/>
        </w:rPr>
        <w:t>= individual i of the kth ovary development stage.</w:t>
      </w:r>
    </w:p>
    <w:p w14:paraId="1CAD7BD6" w14:textId="49CF3A6B" w:rsidR="00CC62EE" w:rsidRDefault="00435618" w:rsidP="00CC62EE">
      <w:pPr>
        <w:pStyle w:val="NoSpacing"/>
        <w:rPr>
          <w:rFonts w:ascii="Times New Roman" w:hAnsi="Times New Roman" w:cs="Times New Roman"/>
          <w:sz w:val="24"/>
          <w:szCs w:val="24"/>
        </w:rPr>
      </w:pPr>
      <w:r>
        <w:rPr>
          <w:rFonts w:ascii="Times New Roman" w:hAnsi="Times New Roman" w:cs="Times New Roman"/>
          <w:sz w:val="24"/>
          <w:szCs w:val="24"/>
        </w:rPr>
        <w:t>Fecundity r</w:t>
      </w:r>
      <w:r w:rsidR="009F59D1">
        <w:rPr>
          <w:rFonts w:ascii="Times New Roman" w:hAnsi="Times New Roman" w:cs="Times New Roman"/>
          <w:sz w:val="24"/>
          <w:szCs w:val="24"/>
        </w:rPr>
        <w:t>egression parameters will be reported with bootstrap</w:t>
      </w:r>
      <w:r w:rsidR="00DB0C79">
        <w:rPr>
          <w:rFonts w:ascii="Times New Roman" w:hAnsi="Times New Roman" w:cs="Times New Roman"/>
          <w:sz w:val="24"/>
          <w:szCs w:val="24"/>
        </w:rPr>
        <w:t>ped</w:t>
      </w:r>
      <w:r w:rsidR="009F59D1">
        <w:rPr>
          <w:rFonts w:ascii="Times New Roman" w:hAnsi="Times New Roman" w:cs="Times New Roman"/>
          <w:sz w:val="24"/>
          <w:szCs w:val="24"/>
        </w:rPr>
        <w:t xml:space="preserve"> confidence intervals to address</w:t>
      </w:r>
      <w:r w:rsidR="00CB0287">
        <w:rPr>
          <w:rFonts w:ascii="Times New Roman" w:hAnsi="Times New Roman" w:cs="Times New Roman"/>
          <w:sz w:val="24"/>
          <w:szCs w:val="24"/>
        </w:rPr>
        <w:t xml:space="preserve"> the high </w:t>
      </w:r>
      <w:r w:rsidR="00DB0C79">
        <w:rPr>
          <w:rFonts w:ascii="Times New Roman" w:hAnsi="Times New Roman" w:cs="Times New Roman"/>
          <w:sz w:val="24"/>
          <w:szCs w:val="24"/>
        </w:rPr>
        <w:t xml:space="preserve">expected </w:t>
      </w:r>
      <w:r w:rsidR="00CB0287">
        <w:rPr>
          <w:rFonts w:ascii="Times New Roman" w:hAnsi="Times New Roman" w:cs="Times New Roman"/>
          <w:sz w:val="24"/>
          <w:szCs w:val="24"/>
        </w:rPr>
        <w:t>varia</w:t>
      </w:r>
      <w:r w:rsidR="00554841">
        <w:rPr>
          <w:rFonts w:ascii="Times New Roman" w:hAnsi="Times New Roman" w:cs="Times New Roman"/>
          <w:sz w:val="24"/>
          <w:szCs w:val="24"/>
        </w:rPr>
        <w:t>nce in fecundity at the later stages of ovary development</w:t>
      </w:r>
      <w:r w:rsidR="009F59D1">
        <w:rPr>
          <w:rFonts w:ascii="Times New Roman" w:hAnsi="Times New Roman" w:cs="Times New Roman"/>
          <w:sz w:val="24"/>
          <w:szCs w:val="24"/>
        </w:rPr>
        <w:t>.</w:t>
      </w:r>
      <w:r w:rsidR="009C5197">
        <w:rPr>
          <w:rFonts w:ascii="Times New Roman" w:hAnsi="Times New Roman" w:cs="Times New Roman"/>
          <w:sz w:val="24"/>
          <w:szCs w:val="24"/>
        </w:rPr>
        <w:t xml:space="preserve"> Previous studies have indicated that stage of ovary development must be consid</w:t>
      </w:r>
      <w:r w:rsidR="00AE589E">
        <w:rPr>
          <w:rFonts w:ascii="Times New Roman" w:hAnsi="Times New Roman" w:cs="Times New Roman"/>
          <w:sz w:val="24"/>
          <w:szCs w:val="24"/>
        </w:rPr>
        <w:t xml:space="preserve">ered when estimating fecundity due to atretic loss or downregulation that may occur through development (Boehlert et al. 1982; </w:t>
      </w:r>
      <w:r w:rsidR="00AE589E" w:rsidRPr="00AE589E">
        <w:rPr>
          <w:rFonts w:ascii="Times New Roman" w:hAnsi="Times New Roman" w:cs="Times New Roman"/>
          <w:sz w:val="24"/>
          <w:szCs w:val="24"/>
        </w:rPr>
        <w:t>Bobko and Ber</w:t>
      </w:r>
      <w:r w:rsidR="00AE589E">
        <w:rPr>
          <w:rFonts w:ascii="Times New Roman" w:hAnsi="Times New Roman" w:cs="Times New Roman"/>
          <w:sz w:val="24"/>
          <w:szCs w:val="24"/>
        </w:rPr>
        <w:t xml:space="preserve">keley </w:t>
      </w:r>
      <w:r w:rsidR="00AE589E" w:rsidRPr="00AE589E">
        <w:rPr>
          <w:rFonts w:ascii="Times New Roman" w:hAnsi="Times New Roman" w:cs="Times New Roman"/>
          <w:sz w:val="24"/>
          <w:szCs w:val="24"/>
        </w:rPr>
        <w:t>2004</w:t>
      </w:r>
      <w:r w:rsidR="00AE589E">
        <w:rPr>
          <w:rFonts w:ascii="Times New Roman" w:hAnsi="Times New Roman" w:cs="Times New Roman"/>
          <w:sz w:val="24"/>
          <w:szCs w:val="24"/>
        </w:rPr>
        <w:t>; Dick 2009</w:t>
      </w:r>
      <w:r w:rsidR="00AE589E" w:rsidRPr="00AE589E">
        <w:rPr>
          <w:rFonts w:ascii="Times New Roman" w:hAnsi="Times New Roman" w:cs="Times New Roman"/>
          <w:sz w:val="24"/>
          <w:szCs w:val="24"/>
        </w:rPr>
        <w:t>)</w:t>
      </w:r>
      <w:r w:rsidR="00AE589E">
        <w:rPr>
          <w:rFonts w:ascii="Times New Roman" w:hAnsi="Times New Roman" w:cs="Times New Roman"/>
          <w:sz w:val="24"/>
          <w:szCs w:val="24"/>
        </w:rPr>
        <w:t xml:space="preserve">. Pre-fertilization and early stages of </w:t>
      </w:r>
      <w:r w:rsidR="00AE589E">
        <w:rPr>
          <w:rFonts w:ascii="Times New Roman" w:hAnsi="Times New Roman" w:cs="Times New Roman"/>
          <w:sz w:val="24"/>
          <w:szCs w:val="24"/>
        </w:rPr>
        <w:lastRenderedPageBreak/>
        <w:t xml:space="preserve">development tend to produce larger estimates of fecundity, and for this reason, a </w:t>
      </w:r>
      <w:r w:rsidR="00D630A1">
        <w:rPr>
          <w:rFonts w:ascii="Times New Roman" w:hAnsi="Times New Roman" w:cs="Times New Roman"/>
          <w:sz w:val="24"/>
          <w:szCs w:val="24"/>
        </w:rPr>
        <w:t xml:space="preserve">model </w:t>
      </w:r>
      <w:r w:rsidR="00AE589E">
        <w:rPr>
          <w:rFonts w:ascii="Times New Roman" w:hAnsi="Times New Roman" w:cs="Times New Roman"/>
          <w:sz w:val="24"/>
          <w:szCs w:val="24"/>
        </w:rPr>
        <w:t xml:space="preserve">term for stage of development </w:t>
      </w:r>
      <w:r w:rsidR="00DB0C79">
        <w:rPr>
          <w:rFonts w:ascii="Times New Roman" w:hAnsi="Times New Roman" w:cs="Times New Roman"/>
          <w:sz w:val="24"/>
          <w:szCs w:val="24"/>
        </w:rPr>
        <w:t xml:space="preserve">will be </w:t>
      </w:r>
      <w:r w:rsidR="00AE589E">
        <w:rPr>
          <w:rFonts w:ascii="Times New Roman" w:hAnsi="Times New Roman" w:cs="Times New Roman"/>
          <w:sz w:val="24"/>
          <w:szCs w:val="24"/>
        </w:rPr>
        <w:t>included in the model.</w:t>
      </w:r>
      <w:r w:rsidR="009D3845">
        <w:rPr>
          <w:rFonts w:ascii="Times New Roman" w:hAnsi="Times New Roman" w:cs="Times New Roman"/>
          <w:sz w:val="24"/>
          <w:szCs w:val="24"/>
        </w:rPr>
        <w:t xml:space="preserve"> Furthermore, </w:t>
      </w:r>
      <w:r w:rsidR="00DB0C79">
        <w:rPr>
          <w:rFonts w:ascii="Times New Roman" w:hAnsi="Times New Roman" w:cs="Times New Roman"/>
          <w:sz w:val="24"/>
          <w:szCs w:val="24"/>
        </w:rPr>
        <w:t xml:space="preserve">I </w:t>
      </w:r>
      <w:r w:rsidR="009D3845">
        <w:rPr>
          <w:rFonts w:ascii="Times New Roman" w:hAnsi="Times New Roman" w:cs="Times New Roman"/>
          <w:sz w:val="24"/>
          <w:szCs w:val="24"/>
        </w:rPr>
        <w:t>will model for relative fecu</w:t>
      </w:r>
      <w:r w:rsidR="006A70CE">
        <w:rPr>
          <w:rFonts w:ascii="Times New Roman" w:hAnsi="Times New Roman" w:cs="Times New Roman"/>
          <w:sz w:val="24"/>
          <w:szCs w:val="24"/>
        </w:rPr>
        <w:t>ndity in a similar</w:t>
      </w:r>
      <w:r w:rsidR="005B2F91">
        <w:rPr>
          <w:rFonts w:ascii="Times New Roman" w:hAnsi="Times New Roman" w:cs="Times New Roman"/>
          <w:sz w:val="24"/>
          <w:szCs w:val="24"/>
        </w:rPr>
        <w:t xml:space="preserve"> manner</w:t>
      </w:r>
      <w:r w:rsidR="00454295">
        <w:rPr>
          <w:rFonts w:ascii="Times New Roman" w:hAnsi="Times New Roman" w:cs="Times New Roman"/>
          <w:sz w:val="24"/>
          <w:szCs w:val="24"/>
        </w:rPr>
        <w:t xml:space="preserve"> (equation 9)</w:t>
      </w:r>
      <w:r w:rsidR="00A710E6">
        <w:rPr>
          <w:rFonts w:ascii="Times New Roman" w:hAnsi="Times New Roman" w:cs="Times New Roman"/>
          <w:sz w:val="24"/>
          <w:szCs w:val="24"/>
        </w:rPr>
        <w:t>:</w:t>
      </w:r>
      <w:r w:rsidR="005B2F91">
        <w:rPr>
          <w:rFonts w:ascii="Times New Roman" w:hAnsi="Times New Roman" w:cs="Times New Roman"/>
          <w:sz w:val="24"/>
          <w:szCs w:val="24"/>
        </w:rPr>
        <w:t xml:space="preserve"> </w:t>
      </w:r>
    </w:p>
    <w:p w14:paraId="4AEF5A48" w14:textId="5B674A9B" w:rsidR="00454295" w:rsidRDefault="00454295" w:rsidP="00CC62EE">
      <w:pPr>
        <w:pStyle w:val="NoSpacing"/>
        <w:rPr>
          <w:rFonts w:ascii="Times New Roman" w:hAnsi="Times New Roman" w:cs="Times New Roman"/>
          <w:sz w:val="24"/>
          <w:szCs w:val="24"/>
        </w:rPr>
      </w:pPr>
    </w:p>
    <w:p w14:paraId="1904D48C" w14:textId="4FF02D45" w:rsidR="00454295" w:rsidRDefault="00454295" w:rsidP="006C3B2E">
      <w:pPr>
        <w:tabs>
          <w:tab w:val="left" w:pos="7800"/>
        </w:tabs>
        <w:rPr>
          <w:rFonts w:ascii="Times New Roman" w:hAnsi="Times New Roman" w:cs="Times New Roman"/>
          <w:iCs/>
          <w:color w:val="000000" w:themeColor="text1"/>
          <w:kern w:val="24"/>
          <w:sz w:val="24"/>
          <w:szCs w:val="24"/>
        </w:rPr>
      </w:pPr>
      <w:r w:rsidRPr="00CC62EE">
        <w:rPr>
          <w:rFonts w:ascii="Times New Roman" w:hAnsi="Times New Roman" w:cs="Times New Roman"/>
          <w:color w:val="000000" w:themeColor="text1"/>
          <w:kern w:val="24"/>
          <w:sz w:val="24"/>
          <w:szCs w:val="24"/>
        </w:rPr>
        <w:t xml:space="preserve"> </w:t>
      </w:r>
      <w:r>
        <w:rPr>
          <w:rFonts w:ascii="Times New Roman" w:hAnsi="Times New Roman" w:cs="Times New Roman"/>
          <w:color w:val="000000" w:themeColor="text1"/>
          <w:kern w:val="24"/>
          <w:sz w:val="24"/>
          <w:szCs w:val="24"/>
        </w:rPr>
        <w:t xml:space="preserve">                                        </w:t>
      </w:r>
      <w:r w:rsidRPr="00CC62EE">
        <w:rPr>
          <w:rFonts w:ascii="Times New Roman" w:hAnsi="Times New Roman" w:cs="Times New Roman"/>
          <w:color w:val="000000" w:themeColor="text1"/>
          <w:kern w:val="24"/>
          <w:sz w:val="24"/>
          <w:szCs w:val="24"/>
        </w:rPr>
        <w:t xml:space="preserve">    </w:t>
      </w:r>
      <m:oMath>
        <m:sSub>
          <m:sSubPr>
            <m:ctrlPr>
              <w:rPr>
                <w:rFonts w:ascii="Cambria Math" w:eastAsiaTheme="minorEastAsia" w:hAnsi="Cambria Math" w:cs="Times New Roman"/>
                <w:i/>
                <w:color w:val="000000" w:themeColor="text1"/>
                <w:kern w:val="24"/>
                <w:sz w:val="24"/>
                <w:szCs w:val="24"/>
              </w:rPr>
            </m:ctrlPr>
          </m:sSubPr>
          <m:e>
            <m:r>
              <w:rPr>
                <w:rFonts w:ascii="Cambria Math" w:eastAsiaTheme="minorEastAsia" w:hAnsi="Cambria Math" w:cs="Times New Roman"/>
                <w:color w:val="000000" w:themeColor="text1"/>
                <w:kern w:val="24"/>
                <w:sz w:val="24"/>
                <w:szCs w:val="24"/>
              </w:rPr>
              <m:t>Ф</m:t>
            </m:r>
          </m:e>
          <m:sub>
            <m:r>
              <w:rPr>
                <w:rFonts w:ascii="Cambria Math" w:eastAsiaTheme="minorEastAsia" w:hAnsi="Cambria Math" w:cs="Times New Roman"/>
                <w:color w:val="000000" w:themeColor="text1"/>
                <w:kern w:val="24"/>
                <w:sz w:val="24"/>
                <w:szCs w:val="24"/>
              </w:rPr>
              <m:t>rel</m:t>
            </m:r>
          </m:sub>
        </m:sSub>
        <m:r>
          <w:rPr>
            <w:rFonts w:ascii="Cambria Math" w:eastAsiaTheme="minorEastAsia" w:hAnsi="Cambria Math" w:cs="Times New Roman"/>
            <w:color w:val="000000" w:themeColor="text1"/>
            <w:kern w:val="24"/>
            <w:sz w:val="24"/>
            <w:szCs w:val="24"/>
          </w:rPr>
          <m:t>=</m:t>
        </m:r>
        <m:sSub>
          <m:sSubPr>
            <m:ctrlPr>
              <w:rPr>
                <w:rFonts w:ascii="Cambria Math" w:eastAsiaTheme="minorEastAsia" w:hAnsi="Cambria Math" w:cs="Times New Roman"/>
                <w:i/>
                <w:iCs/>
                <w:color w:val="000000" w:themeColor="text1"/>
                <w:kern w:val="24"/>
                <w:sz w:val="24"/>
                <w:szCs w:val="24"/>
              </w:rPr>
            </m:ctrlPr>
          </m:sSubPr>
          <m:e>
            <m:r>
              <w:rPr>
                <w:rFonts w:ascii="Cambria Math" w:eastAsiaTheme="minorEastAsia" w:hAnsi="Cambria Math" w:cs="Times New Roman"/>
                <w:color w:val="000000" w:themeColor="text1"/>
                <w:kern w:val="24"/>
                <w:sz w:val="24"/>
                <w:szCs w:val="24"/>
              </w:rPr>
              <m:t>β</m:t>
            </m:r>
          </m:e>
          <m:sub>
            <m:r>
              <w:rPr>
                <w:rFonts w:ascii="Cambria Math" w:eastAsiaTheme="minorEastAsia" w:hAnsi="Cambria Math" w:cs="Times New Roman"/>
                <w:color w:val="000000" w:themeColor="text1"/>
                <w:kern w:val="24"/>
                <w:sz w:val="24"/>
                <w:szCs w:val="24"/>
              </w:rPr>
              <m:t>0</m:t>
            </m:r>
          </m:sub>
        </m:sSub>
        <m:r>
          <w:rPr>
            <w:rFonts w:ascii="Cambria Math" w:eastAsiaTheme="minorEastAsia" w:hAnsi="Cambria Math" w:cs="Times New Roman"/>
            <w:color w:val="000000" w:themeColor="text1"/>
            <w:kern w:val="24"/>
            <w:sz w:val="24"/>
            <w:szCs w:val="24"/>
          </w:rPr>
          <m:t>+</m:t>
        </m:r>
        <m:sSub>
          <m:sSubPr>
            <m:ctrlPr>
              <w:rPr>
                <w:rFonts w:ascii="Cambria Math" w:eastAsiaTheme="minorEastAsia" w:hAnsi="Cambria Math" w:cs="Times New Roman"/>
                <w:i/>
                <w:iCs/>
                <w:color w:val="000000" w:themeColor="text1"/>
                <w:kern w:val="24"/>
                <w:sz w:val="24"/>
                <w:szCs w:val="24"/>
              </w:rPr>
            </m:ctrlPr>
          </m:sSubPr>
          <m:e>
            <m:r>
              <w:rPr>
                <w:rFonts w:ascii="Cambria Math" w:eastAsiaTheme="minorEastAsia" w:hAnsi="Cambria Math" w:cs="Times New Roman"/>
                <w:color w:val="000000" w:themeColor="text1"/>
                <w:kern w:val="24"/>
                <w:sz w:val="24"/>
                <w:szCs w:val="24"/>
              </w:rPr>
              <m:t>β</m:t>
            </m:r>
          </m:e>
          <m:sub>
            <m:r>
              <w:rPr>
                <w:rFonts w:ascii="Cambria Math" w:eastAsiaTheme="minorEastAsia" w:hAnsi="Cambria Math" w:cs="Times New Roman"/>
                <w:color w:val="000000" w:themeColor="text1"/>
                <w:kern w:val="24"/>
                <w:sz w:val="24"/>
                <w:szCs w:val="24"/>
              </w:rPr>
              <m:t>1</m:t>
            </m:r>
          </m:sub>
        </m:sSub>
        <m:sSub>
          <m:sSubPr>
            <m:ctrlPr>
              <w:rPr>
                <w:rFonts w:ascii="Cambria Math" w:eastAsiaTheme="minorEastAsia" w:hAnsi="Cambria Math" w:cs="Times New Roman"/>
                <w:i/>
                <w:iCs/>
                <w:color w:val="000000" w:themeColor="text1"/>
                <w:kern w:val="24"/>
                <w:sz w:val="24"/>
                <w:szCs w:val="24"/>
              </w:rPr>
            </m:ctrlPr>
          </m:sSubPr>
          <m:e>
            <m:r>
              <w:rPr>
                <w:rFonts w:ascii="Cambria Math" w:eastAsiaTheme="minorEastAsia" w:hAnsi="Cambria Math" w:cs="Times New Roman"/>
                <w:color w:val="000000" w:themeColor="text1"/>
                <w:kern w:val="24"/>
                <w:sz w:val="24"/>
                <w:szCs w:val="24"/>
              </w:rPr>
              <m:t>x</m:t>
            </m:r>
          </m:e>
          <m:sub>
            <m:r>
              <w:rPr>
                <w:rFonts w:ascii="Cambria Math" w:eastAsiaTheme="minorEastAsia" w:hAnsi="Cambria Math" w:cs="Times New Roman"/>
                <w:color w:val="000000" w:themeColor="text1"/>
                <w:kern w:val="24"/>
                <w:sz w:val="24"/>
                <w:szCs w:val="24"/>
              </w:rPr>
              <m:t>ij</m:t>
            </m:r>
          </m:sub>
        </m:sSub>
        <m:r>
          <w:rPr>
            <w:rFonts w:ascii="Cambria Math" w:eastAsiaTheme="minorEastAsia" w:hAnsi="Cambria Math" w:cs="Times New Roman"/>
            <w:color w:val="000000" w:themeColor="text1"/>
            <w:kern w:val="24"/>
            <w:sz w:val="24"/>
            <w:szCs w:val="24"/>
          </w:rPr>
          <m:t>+</m:t>
        </m:r>
        <m:sSub>
          <m:sSubPr>
            <m:ctrlPr>
              <w:rPr>
                <w:rFonts w:ascii="Cambria Math" w:eastAsiaTheme="minorEastAsia" w:hAnsi="Cambria Math" w:cs="Times New Roman"/>
                <w:i/>
                <w:color w:val="000000" w:themeColor="text1"/>
                <w:kern w:val="24"/>
                <w:sz w:val="24"/>
                <w:szCs w:val="24"/>
              </w:rPr>
            </m:ctrlPr>
          </m:sSubPr>
          <m:e>
            <m:r>
              <w:rPr>
                <w:rFonts w:ascii="Cambria Math" w:eastAsiaTheme="minorEastAsia" w:hAnsi="Cambria Math" w:cs="Times New Roman"/>
                <w:color w:val="000000" w:themeColor="text1"/>
                <w:kern w:val="24"/>
                <w:sz w:val="24"/>
                <w:szCs w:val="24"/>
              </w:rPr>
              <m:t>β</m:t>
            </m:r>
          </m:e>
          <m:sub>
            <m:r>
              <w:rPr>
                <w:rFonts w:ascii="Cambria Math" w:eastAsiaTheme="minorEastAsia" w:hAnsi="Cambria Math" w:cs="Times New Roman"/>
                <w:color w:val="000000" w:themeColor="text1"/>
                <w:kern w:val="24"/>
                <w:sz w:val="24"/>
                <w:szCs w:val="24"/>
              </w:rPr>
              <m:t>2</m:t>
            </m:r>
          </m:sub>
        </m:sSub>
        <m:sSub>
          <m:sSubPr>
            <m:ctrlPr>
              <w:rPr>
                <w:rFonts w:ascii="Cambria Math" w:eastAsiaTheme="minorEastAsia" w:hAnsi="Cambria Math" w:cs="Times New Roman"/>
                <w:i/>
                <w:color w:val="000000" w:themeColor="text1"/>
                <w:kern w:val="24"/>
                <w:sz w:val="24"/>
                <w:szCs w:val="24"/>
              </w:rPr>
            </m:ctrlPr>
          </m:sSubPr>
          <m:e>
            <m:r>
              <w:rPr>
                <w:rFonts w:ascii="Cambria Math" w:eastAsiaTheme="minorEastAsia" w:hAnsi="Cambria Math" w:cs="Times New Roman"/>
                <w:color w:val="000000" w:themeColor="text1"/>
                <w:kern w:val="24"/>
                <w:sz w:val="24"/>
                <w:szCs w:val="24"/>
              </w:rPr>
              <m:t>x</m:t>
            </m:r>
          </m:e>
          <m:sub>
            <m:r>
              <w:rPr>
                <w:rFonts w:ascii="Cambria Math" w:eastAsiaTheme="minorEastAsia" w:hAnsi="Cambria Math" w:cs="Times New Roman"/>
                <w:color w:val="000000" w:themeColor="text1"/>
                <w:kern w:val="24"/>
                <w:sz w:val="24"/>
                <w:szCs w:val="24"/>
              </w:rPr>
              <m:t>ik</m:t>
            </m:r>
          </m:sub>
        </m:sSub>
        <m:r>
          <w:rPr>
            <w:rFonts w:ascii="Cambria Math" w:eastAsiaTheme="minorEastAsia" w:hAnsi="Cambria Math" w:cs="Times New Roman"/>
            <w:color w:val="000000" w:themeColor="text1"/>
            <w:kern w:val="24"/>
            <w:sz w:val="24"/>
            <w:szCs w:val="24"/>
          </w:rPr>
          <m:t>+</m:t>
        </m:r>
        <m:sSub>
          <m:sSubPr>
            <m:ctrlPr>
              <w:rPr>
                <w:rFonts w:ascii="Cambria Math" w:eastAsiaTheme="minorEastAsia" w:hAnsi="Cambria Math" w:cs="Times New Roman"/>
                <w:i/>
                <w:iCs/>
                <w:color w:val="000000" w:themeColor="text1"/>
                <w:kern w:val="24"/>
                <w:sz w:val="24"/>
                <w:szCs w:val="24"/>
              </w:rPr>
            </m:ctrlPr>
          </m:sSubPr>
          <m:e>
            <m:r>
              <w:rPr>
                <w:rFonts w:ascii="Cambria Math" w:eastAsiaTheme="minorEastAsia" w:hAnsi="Cambria Math" w:cs="Times New Roman"/>
                <w:color w:val="000000" w:themeColor="text1"/>
                <w:kern w:val="24"/>
                <w:sz w:val="24"/>
                <w:szCs w:val="24"/>
              </w:rPr>
              <m:t>β</m:t>
            </m:r>
          </m:e>
          <m:sub>
            <m:r>
              <w:rPr>
                <w:rFonts w:ascii="Cambria Math" w:eastAsiaTheme="minorEastAsia" w:hAnsi="Cambria Math" w:cs="Times New Roman"/>
                <w:color w:val="000000" w:themeColor="text1"/>
                <w:kern w:val="24"/>
                <w:sz w:val="24"/>
                <w:szCs w:val="24"/>
              </w:rPr>
              <m:t>3</m:t>
            </m:r>
          </m:sub>
        </m:sSub>
        <m:sSub>
          <m:sSubPr>
            <m:ctrlPr>
              <w:rPr>
                <w:rFonts w:ascii="Cambria Math" w:eastAsiaTheme="minorEastAsia" w:hAnsi="Cambria Math" w:cs="Times New Roman"/>
                <w:i/>
                <w:iCs/>
                <w:color w:val="000000" w:themeColor="text1"/>
                <w:kern w:val="24"/>
                <w:sz w:val="24"/>
                <w:szCs w:val="24"/>
              </w:rPr>
            </m:ctrlPr>
          </m:sSubPr>
          <m:e>
            <m:r>
              <w:rPr>
                <w:rFonts w:ascii="Cambria Math" w:eastAsiaTheme="minorEastAsia" w:hAnsi="Cambria Math" w:cs="Times New Roman"/>
                <w:color w:val="000000" w:themeColor="text1"/>
                <w:kern w:val="24"/>
                <w:sz w:val="24"/>
                <w:szCs w:val="24"/>
              </w:rPr>
              <m:t>x</m:t>
            </m:r>
          </m:e>
          <m:sub>
            <m:r>
              <w:rPr>
                <w:rFonts w:ascii="Cambria Math" w:eastAsiaTheme="minorEastAsia" w:hAnsi="Cambria Math" w:cs="Times New Roman"/>
                <w:color w:val="000000" w:themeColor="text1"/>
                <w:kern w:val="24"/>
                <w:sz w:val="24"/>
                <w:szCs w:val="24"/>
              </w:rPr>
              <m:t>ij</m:t>
            </m:r>
          </m:sub>
        </m:sSub>
        <m:sSub>
          <m:sSubPr>
            <m:ctrlPr>
              <w:rPr>
                <w:rFonts w:ascii="Cambria Math" w:eastAsiaTheme="minorEastAsia" w:hAnsi="Cambria Math" w:cs="Times New Roman"/>
                <w:i/>
                <w:iCs/>
                <w:color w:val="000000" w:themeColor="text1"/>
                <w:kern w:val="24"/>
                <w:sz w:val="24"/>
                <w:szCs w:val="24"/>
              </w:rPr>
            </m:ctrlPr>
          </m:sSubPr>
          <m:e>
            <m:r>
              <w:rPr>
                <w:rFonts w:ascii="Cambria Math" w:eastAsiaTheme="minorEastAsia" w:hAnsi="Cambria Math" w:cs="Times New Roman"/>
                <w:color w:val="000000" w:themeColor="text1"/>
                <w:kern w:val="24"/>
                <w:sz w:val="24"/>
                <w:szCs w:val="24"/>
              </w:rPr>
              <m:t>x</m:t>
            </m:r>
          </m:e>
          <m:sub>
            <m:r>
              <w:rPr>
                <w:rFonts w:ascii="Cambria Math" w:eastAsiaTheme="minorEastAsia" w:hAnsi="Cambria Math" w:cs="Times New Roman"/>
                <w:color w:val="000000" w:themeColor="text1"/>
                <w:kern w:val="24"/>
                <w:sz w:val="24"/>
                <w:szCs w:val="24"/>
              </w:rPr>
              <m:t>ik</m:t>
            </m:r>
          </m:sub>
        </m:sSub>
      </m:oMath>
      <w:r w:rsidR="00504E8B">
        <w:rPr>
          <w:rFonts w:ascii="Times New Roman" w:eastAsiaTheme="minorEastAsia" w:hAnsi="Times New Roman" w:cs="Times New Roman"/>
          <w:iCs/>
          <w:color w:val="000000" w:themeColor="text1"/>
          <w:kern w:val="24"/>
          <w:sz w:val="24"/>
          <w:szCs w:val="24"/>
        </w:rPr>
        <w:t>;</w:t>
      </w:r>
      <w:r>
        <w:rPr>
          <w:rFonts w:ascii="Times New Roman" w:hAnsi="Times New Roman" w:cs="Times New Roman"/>
          <w:iCs/>
          <w:color w:val="000000" w:themeColor="text1"/>
          <w:kern w:val="24"/>
          <w:sz w:val="24"/>
          <w:szCs w:val="24"/>
        </w:rPr>
        <w:t xml:space="preserve">              </w:t>
      </w:r>
      <w:r w:rsidR="006C3B2E">
        <w:rPr>
          <w:rFonts w:ascii="Times New Roman" w:hAnsi="Times New Roman" w:cs="Times New Roman"/>
          <w:iCs/>
          <w:color w:val="000000" w:themeColor="text1"/>
          <w:kern w:val="24"/>
          <w:sz w:val="24"/>
          <w:szCs w:val="24"/>
        </w:rPr>
        <w:t xml:space="preserve">         </w:t>
      </w:r>
      <w:r>
        <w:rPr>
          <w:rFonts w:ascii="Times New Roman" w:hAnsi="Times New Roman" w:cs="Times New Roman"/>
          <w:iCs/>
          <w:color w:val="000000" w:themeColor="text1"/>
          <w:kern w:val="24"/>
          <w:sz w:val="24"/>
          <w:szCs w:val="24"/>
        </w:rPr>
        <w:t xml:space="preserve">    </w:t>
      </w:r>
      <w:r w:rsidRPr="00CC62EE">
        <w:rPr>
          <w:rFonts w:ascii="Times New Roman" w:hAnsi="Times New Roman" w:cs="Times New Roman"/>
          <w:iCs/>
          <w:color w:val="000000" w:themeColor="text1"/>
          <w:kern w:val="24"/>
          <w:sz w:val="24"/>
          <w:szCs w:val="24"/>
        </w:rPr>
        <w:t xml:space="preserve">      </w:t>
      </w:r>
      <w:r>
        <w:rPr>
          <w:rFonts w:ascii="Times New Roman" w:hAnsi="Times New Roman" w:cs="Times New Roman"/>
          <w:iCs/>
          <w:color w:val="000000" w:themeColor="text1"/>
          <w:kern w:val="24"/>
          <w:sz w:val="24"/>
          <w:szCs w:val="24"/>
        </w:rPr>
        <w:t xml:space="preserve">          (9</w:t>
      </w:r>
      <w:r w:rsidRPr="00CC62EE">
        <w:rPr>
          <w:rFonts w:ascii="Times New Roman" w:hAnsi="Times New Roman" w:cs="Times New Roman"/>
          <w:iCs/>
          <w:color w:val="000000" w:themeColor="text1"/>
          <w:kern w:val="24"/>
          <w:sz w:val="24"/>
          <w:szCs w:val="24"/>
        </w:rPr>
        <w:t>)</w:t>
      </w:r>
    </w:p>
    <w:p w14:paraId="4C058722" w14:textId="3B51BB0B" w:rsidR="00504E8B" w:rsidRPr="00CC62EE" w:rsidRDefault="00504E8B" w:rsidP="00504E8B">
      <w:pPr>
        <w:tabs>
          <w:tab w:val="left" w:pos="720"/>
          <w:tab w:val="left" w:pos="7800"/>
        </w:tabs>
        <w:rPr>
          <w:rFonts w:ascii="Times New Roman" w:hAnsi="Times New Roman" w:cs="Times New Roman"/>
          <w:iCs/>
          <w:color w:val="000000" w:themeColor="text1"/>
          <w:kern w:val="24"/>
          <w:sz w:val="24"/>
          <w:szCs w:val="24"/>
        </w:rPr>
      </w:pPr>
      <w:r>
        <w:rPr>
          <w:rFonts w:ascii="Times New Roman" w:hAnsi="Times New Roman" w:cs="Times New Roman"/>
          <w:iCs/>
          <w:color w:val="000000" w:themeColor="text1"/>
          <w:kern w:val="24"/>
          <w:sz w:val="24"/>
          <w:szCs w:val="24"/>
        </w:rPr>
        <w:tab/>
      </w:r>
      <m:oMath>
        <m:sSub>
          <m:sSubPr>
            <m:ctrlPr>
              <w:rPr>
                <w:rFonts w:ascii="Cambria Math" w:eastAsiaTheme="minorEastAsia" w:hAnsi="Cambria Math" w:cs="Times New Roman"/>
                <w:i/>
                <w:color w:val="000000" w:themeColor="text1"/>
                <w:kern w:val="24"/>
                <w:sz w:val="24"/>
                <w:szCs w:val="24"/>
              </w:rPr>
            </m:ctrlPr>
          </m:sSubPr>
          <m:e>
            <m:r>
              <w:rPr>
                <w:rFonts w:ascii="Cambria Math" w:eastAsiaTheme="minorEastAsia" w:hAnsi="Cambria Math" w:cs="Times New Roman"/>
                <w:color w:val="000000" w:themeColor="text1"/>
                <w:kern w:val="24"/>
                <w:sz w:val="24"/>
                <w:szCs w:val="24"/>
              </w:rPr>
              <m:t>Ф</m:t>
            </m:r>
          </m:e>
          <m:sub>
            <m:r>
              <w:rPr>
                <w:rFonts w:ascii="Cambria Math" w:eastAsiaTheme="minorEastAsia" w:hAnsi="Cambria Math" w:cs="Times New Roman"/>
                <w:color w:val="000000" w:themeColor="text1"/>
                <w:kern w:val="24"/>
                <w:sz w:val="24"/>
                <w:szCs w:val="24"/>
              </w:rPr>
              <m:t>rel</m:t>
            </m:r>
          </m:sub>
        </m:sSub>
        <m:r>
          <w:rPr>
            <w:rFonts w:ascii="Cambria Math" w:eastAsiaTheme="minorEastAsia" w:hAnsi="Cambria Math" w:cs="Times New Roman"/>
            <w:color w:val="000000" w:themeColor="text1"/>
            <w:kern w:val="24"/>
            <w:sz w:val="24"/>
            <w:szCs w:val="24"/>
          </w:rPr>
          <m:t xml:space="preserve"> </m:t>
        </m:r>
      </m:oMath>
      <w:r>
        <w:rPr>
          <w:rFonts w:ascii="Times New Roman" w:eastAsiaTheme="minorEastAsia" w:hAnsi="Times New Roman" w:cs="Times New Roman"/>
          <w:iCs/>
          <w:color w:val="000000" w:themeColor="text1"/>
          <w:kern w:val="24"/>
          <w:sz w:val="24"/>
          <w:szCs w:val="24"/>
        </w:rPr>
        <w:t xml:space="preserve"> </w:t>
      </w:r>
      <w:r>
        <w:rPr>
          <w:rFonts w:ascii="Times New Roman" w:hAnsi="Times New Roman" w:cs="Times New Roman"/>
          <w:iCs/>
          <w:color w:val="000000" w:themeColor="text1"/>
          <w:kern w:val="24"/>
          <w:sz w:val="24"/>
          <w:szCs w:val="24"/>
        </w:rPr>
        <w:t>= Relative fecundity;</w:t>
      </w:r>
      <w:r>
        <w:rPr>
          <w:rFonts w:ascii="Times New Roman" w:hAnsi="Times New Roman" w:cs="Times New Roman"/>
          <w:iCs/>
          <w:color w:val="000000" w:themeColor="text1"/>
          <w:kern w:val="24"/>
          <w:sz w:val="24"/>
          <w:szCs w:val="24"/>
        </w:rPr>
        <w:br/>
      </w:r>
      <w:r>
        <w:rPr>
          <w:rFonts w:ascii="Times New Roman" w:hAnsi="Times New Roman" w:cs="Times New Roman"/>
          <w:sz w:val="24"/>
          <w:szCs w:val="24"/>
        </w:rPr>
        <w:t xml:space="preserve">            </w:t>
      </w:r>
      <m:oMath>
        <m:sSub>
          <m:sSubPr>
            <m:ctrlPr>
              <w:rPr>
                <w:rFonts w:ascii="Cambria Math" w:eastAsiaTheme="minorEastAsia" w:hAnsi="Cambria Math" w:cs="Times New Roman"/>
                <w:i/>
                <w:iCs/>
                <w:color w:val="000000" w:themeColor="text1"/>
                <w:kern w:val="24"/>
                <w:sz w:val="24"/>
                <w:szCs w:val="24"/>
              </w:rPr>
            </m:ctrlPr>
          </m:sSubPr>
          <m:e>
            <m:r>
              <w:rPr>
                <w:rFonts w:ascii="Cambria Math" w:eastAsiaTheme="minorEastAsia" w:hAnsi="Cambria Math" w:cs="Times New Roman"/>
                <w:color w:val="000000" w:themeColor="text1"/>
                <w:kern w:val="24"/>
                <w:sz w:val="24"/>
                <w:szCs w:val="24"/>
              </w:rPr>
              <m:t>x</m:t>
            </m:r>
          </m:e>
          <m:sub>
            <m:r>
              <w:rPr>
                <w:rFonts w:ascii="Cambria Math" w:eastAsiaTheme="minorEastAsia" w:hAnsi="Cambria Math" w:cs="Times New Roman"/>
                <w:color w:val="000000" w:themeColor="text1"/>
                <w:kern w:val="24"/>
                <w:sz w:val="24"/>
                <w:szCs w:val="24"/>
              </w:rPr>
              <m:t>ij</m:t>
            </m:r>
          </m:sub>
        </m:sSub>
      </m:oMath>
      <w:r w:rsidRPr="00CC62EE">
        <w:rPr>
          <w:rFonts w:ascii="Times New Roman" w:hAnsi="Times New Roman" w:cs="Times New Roman"/>
          <w:iCs/>
          <w:color w:val="000000" w:themeColor="text1"/>
          <w:kern w:val="24"/>
          <w:sz w:val="24"/>
          <w:szCs w:val="24"/>
        </w:rPr>
        <w:t>= individual i of year</w:t>
      </w:r>
      <w:r>
        <w:rPr>
          <w:rFonts w:ascii="Times New Roman" w:hAnsi="Times New Roman" w:cs="Times New Roman"/>
          <w:iCs/>
          <w:color w:val="000000" w:themeColor="text1"/>
          <w:kern w:val="24"/>
          <w:sz w:val="24"/>
          <w:szCs w:val="24"/>
        </w:rPr>
        <w:t xml:space="preserve"> class, weight or log(length) j;</w:t>
      </w:r>
      <w:r>
        <w:rPr>
          <w:rFonts w:ascii="Times New Roman" w:hAnsi="Times New Roman" w:cs="Times New Roman"/>
          <w:iCs/>
          <w:color w:val="000000" w:themeColor="text1"/>
          <w:kern w:val="24"/>
          <w:sz w:val="24"/>
          <w:szCs w:val="24"/>
        </w:rPr>
        <w:br/>
      </w:r>
      <w:r>
        <w:rPr>
          <w:rFonts w:ascii="Times New Roman" w:hAnsi="Times New Roman" w:cs="Times New Roman"/>
          <w:iCs/>
          <w:color w:val="000000" w:themeColor="text1"/>
          <w:kern w:val="24"/>
          <w:sz w:val="24"/>
          <w:szCs w:val="24"/>
        </w:rPr>
        <w:tab/>
      </w:r>
      <m:oMath>
        <m:sSub>
          <m:sSubPr>
            <m:ctrlPr>
              <w:rPr>
                <w:rFonts w:ascii="Cambria Math" w:hAnsi="Cambria Math" w:cs="Times New Roman"/>
                <w:i/>
                <w:iCs/>
                <w:color w:val="000000" w:themeColor="text1"/>
                <w:kern w:val="24"/>
                <w:sz w:val="24"/>
                <w:szCs w:val="24"/>
              </w:rPr>
            </m:ctrlPr>
          </m:sSubPr>
          <m:e>
            <m:r>
              <w:rPr>
                <w:rFonts w:ascii="Cambria Math" w:hAnsi="Cambria Math" w:cs="Times New Roman"/>
                <w:color w:val="000000" w:themeColor="text1"/>
                <w:kern w:val="24"/>
                <w:sz w:val="24"/>
                <w:szCs w:val="24"/>
              </w:rPr>
              <m:t>x</m:t>
            </m:r>
          </m:e>
          <m:sub>
            <m:r>
              <w:rPr>
                <w:rFonts w:ascii="Cambria Math" w:hAnsi="Cambria Math" w:cs="Times New Roman"/>
                <w:color w:val="000000" w:themeColor="text1"/>
                <w:kern w:val="24"/>
                <w:sz w:val="24"/>
                <w:szCs w:val="24"/>
              </w:rPr>
              <m:t>ik</m:t>
            </m:r>
          </m:sub>
        </m:sSub>
      </m:oMath>
      <w:r>
        <w:rPr>
          <w:rFonts w:ascii="Times New Roman" w:eastAsiaTheme="minorEastAsia" w:hAnsi="Times New Roman" w:cs="Times New Roman"/>
          <w:iCs/>
          <w:color w:val="000000" w:themeColor="text1"/>
          <w:kern w:val="24"/>
          <w:sz w:val="24"/>
          <w:szCs w:val="24"/>
        </w:rPr>
        <w:t>= individual i of the kth ovary development stage.</w:t>
      </w:r>
    </w:p>
    <w:p w14:paraId="286CB0F3" w14:textId="15D5AC00" w:rsidR="00D27F7B" w:rsidRDefault="00BF58DB" w:rsidP="008D1AD1">
      <w:pPr>
        <w:pStyle w:val="NoSpacing"/>
        <w:rPr>
          <w:rFonts w:ascii="Times New Roman" w:hAnsi="Times New Roman" w:cs="Times New Roman"/>
          <w:sz w:val="24"/>
          <w:szCs w:val="24"/>
        </w:rPr>
      </w:pPr>
      <w:r>
        <w:rPr>
          <w:rFonts w:ascii="Times New Roman" w:hAnsi="Times New Roman" w:cs="Times New Roman"/>
          <w:sz w:val="24"/>
          <w:szCs w:val="24"/>
        </w:rPr>
        <w:t>R</w:t>
      </w:r>
      <w:r w:rsidRPr="008D1AD1">
        <w:rPr>
          <w:rFonts w:ascii="Times New Roman" w:hAnsi="Times New Roman" w:cs="Times New Roman"/>
          <w:sz w:val="24"/>
          <w:szCs w:val="24"/>
        </w:rPr>
        <w:t xml:space="preserve">elative fecundity </w:t>
      </w:r>
      <w:r>
        <w:rPr>
          <w:rFonts w:ascii="Times New Roman" w:hAnsi="Times New Roman" w:cs="Times New Roman"/>
          <w:sz w:val="24"/>
          <w:szCs w:val="24"/>
        </w:rPr>
        <w:t xml:space="preserve">is typically </w:t>
      </w:r>
      <w:r w:rsidRPr="008D1AD1">
        <w:rPr>
          <w:rFonts w:ascii="Times New Roman" w:hAnsi="Times New Roman" w:cs="Times New Roman"/>
          <w:sz w:val="24"/>
          <w:szCs w:val="24"/>
        </w:rPr>
        <w:t xml:space="preserve">assumed to be constant </w:t>
      </w:r>
      <w:r w:rsidR="006A70CE" w:rsidRPr="008D1AD1">
        <w:rPr>
          <w:rFonts w:ascii="Times New Roman" w:hAnsi="Times New Roman" w:cs="Times New Roman"/>
          <w:sz w:val="24"/>
          <w:szCs w:val="24"/>
        </w:rPr>
        <w:t xml:space="preserve">for </w:t>
      </w:r>
      <w:r w:rsidR="00DB0C79" w:rsidRPr="008D1AD1">
        <w:rPr>
          <w:rFonts w:ascii="Times New Roman" w:hAnsi="Times New Roman" w:cs="Times New Roman"/>
          <w:sz w:val="24"/>
          <w:szCs w:val="24"/>
        </w:rPr>
        <w:t xml:space="preserve">reproductive potential </w:t>
      </w:r>
      <w:r w:rsidR="006A70CE" w:rsidRPr="008D1AD1">
        <w:rPr>
          <w:rFonts w:ascii="Times New Roman" w:hAnsi="Times New Roman" w:cs="Times New Roman"/>
          <w:sz w:val="24"/>
          <w:szCs w:val="24"/>
        </w:rPr>
        <w:t xml:space="preserve">models, but there is evidence that </w:t>
      </w:r>
      <w:r w:rsidRPr="008D1AD1">
        <w:rPr>
          <w:rFonts w:ascii="Times New Roman" w:hAnsi="Times New Roman" w:cs="Times New Roman"/>
          <w:sz w:val="24"/>
          <w:szCs w:val="24"/>
        </w:rPr>
        <w:t>indicat</w:t>
      </w:r>
      <w:r>
        <w:rPr>
          <w:rFonts w:ascii="Times New Roman" w:hAnsi="Times New Roman" w:cs="Times New Roman"/>
          <w:sz w:val="24"/>
          <w:szCs w:val="24"/>
        </w:rPr>
        <w:t>es</w:t>
      </w:r>
      <w:r w:rsidRPr="008D1AD1">
        <w:rPr>
          <w:rFonts w:ascii="Times New Roman" w:hAnsi="Times New Roman" w:cs="Times New Roman"/>
          <w:sz w:val="24"/>
          <w:szCs w:val="24"/>
        </w:rPr>
        <w:t xml:space="preserve"> </w:t>
      </w:r>
      <w:r w:rsidR="006A70CE" w:rsidRPr="008D1AD1">
        <w:rPr>
          <w:rFonts w:ascii="Times New Roman" w:hAnsi="Times New Roman" w:cs="Times New Roman"/>
          <w:sz w:val="24"/>
          <w:szCs w:val="24"/>
        </w:rPr>
        <w:t>this assumption is not true for several rockfish species (Beyer e</w:t>
      </w:r>
      <w:r w:rsidR="00D630A1" w:rsidRPr="008D1AD1">
        <w:rPr>
          <w:rFonts w:ascii="Times New Roman" w:hAnsi="Times New Roman" w:cs="Times New Roman"/>
          <w:sz w:val="24"/>
          <w:szCs w:val="24"/>
        </w:rPr>
        <w:t xml:space="preserve">t al. 2015). Applying this assumption to SPR can underestimate the impact of fishing mortality on the reproductive potential of a recruit up to 20%; this </w:t>
      </w:r>
      <w:r>
        <w:rPr>
          <w:rFonts w:ascii="Times New Roman" w:hAnsi="Times New Roman" w:cs="Times New Roman"/>
          <w:sz w:val="24"/>
          <w:szCs w:val="24"/>
        </w:rPr>
        <w:t xml:space="preserve">is </w:t>
      </w:r>
      <w:r w:rsidR="00D630A1" w:rsidRPr="008D1AD1">
        <w:rPr>
          <w:rFonts w:ascii="Times New Roman" w:hAnsi="Times New Roman" w:cs="Times New Roman"/>
          <w:sz w:val="24"/>
          <w:szCs w:val="24"/>
        </w:rPr>
        <w:t xml:space="preserve">especially important when modeling slow growing and larger rockfish species such as Yelloweye Rockfish (Dick 2009). The </w:t>
      </w:r>
      <w:r w:rsidRPr="008D1AD1">
        <w:rPr>
          <w:rFonts w:ascii="Times New Roman" w:hAnsi="Times New Roman" w:cs="Times New Roman"/>
          <w:sz w:val="24"/>
          <w:szCs w:val="24"/>
        </w:rPr>
        <w:t xml:space="preserve">relative fecundity </w:t>
      </w:r>
      <w:r w:rsidR="00D630A1" w:rsidRPr="008D1AD1">
        <w:rPr>
          <w:rFonts w:ascii="Times New Roman" w:hAnsi="Times New Roman" w:cs="Times New Roman"/>
          <w:sz w:val="24"/>
          <w:szCs w:val="24"/>
        </w:rPr>
        <w:t>analysis will carry as much as importance as absolute fecundity because of the implications for understand</w:t>
      </w:r>
      <w:r>
        <w:rPr>
          <w:rFonts w:ascii="Times New Roman" w:hAnsi="Times New Roman" w:cs="Times New Roman"/>
          <w:sz w:val="24"/>
          <w:szCs w:val="24"/>
        </w:rPr>
        <w:t>ing</w:t>
      </w:r>
      <w:r w:rsidR="00D630A1" w:rsidRPr="008D1AD1">
        <w:rPr>
          <w:rFonts w:ascii="Times New Roman" w:hAnsi="Times New Roman" w:cs="Times New Roman"/>
          <w:sz w:val="24"/>
          <w:szCs w:val="24"/>
        </w:rPr>
        <w:t xml:space="preserve"> the importance of old-growth age structure in Yelloweye Rockfish stocks.</w:t>
      </w:r>
      <w:r w:rsidR="006C3B2E" w:rsidRPr="008D1AD1">
        <w:rPr>
          <w:rFonts w:ascii="Times New Roman" w:hAnsi="Times New Roman" w:cs="Times New Roman"/>
          <w:sz w:val="24"/>
          <w:szCs w:val="24"/>
        </w:rPr>
        <w:br/>
      </w:r>
      <w:r w:rsidR="006C3B2E" w:rsidRPr="008D1AD1">
        <w:rPr>
          <w:rFonts w:ascii="Times New Roman" w:hAnsi="Times New Roman" w:cs="Times New Roman"/>
          <w:sz w:val="24"/>
          <w:szCs w:val="24"/>
        </w:rPr>
        <w:tab/>
      </w:r>
      <w:r w:rsidR="00893B23">
        <w:rPr>
          <w:rFonts w:ascii="Times New Roman" w:hAnsi="Times New Roman" w:cs="Times New Roman"/>
          <w:sz w:val="24"/>
          <w:szCs w:val="24"/>
        </w:rPr>
        <w:t xml:space="preserve">The estimates of reproductive parameters in </w:t>
      </w:r>
      <w:r>
        <w:rPr>
          <w:rFonts w:ascii="Times New Roman" w:hAnsi="Times New Roman" w:cs="Times New Roman"/>
          <w:sz w:val="24"/>
          <w:szCs w:val="24"/>
        </w:rPr>
        <w:t xml:space="preserve">Objectives </w:t>
      </w:r>
      <w:r w:rsidR="00893B23">
        <w:rPr>
          <w:rFonts w:ascii="Times New Roman" w:hAnsi="Times New Roman" w:cs="Times New Roman"/>
          <w:sz w:val="24"/>
          <w:szCs w:val="24"/>
        </w:rPr>
        <w:t xml:space="preserve">1 and 2 will be applied to </w:t>
      </w:r>
      <w:r w:rsidR="00EB49CE">
        <w:rPr>
          <w:rFonts w:ascii="Times New Roman" w:hAnsi="Times New Roman" w:cs="Times New Roman"/>
          <w:sz w:val="24"/>
          <w:szCs w:val="24"/>
        </w:rPr>
        <w:t xml:space="preserve">the </w:t>
      </w:r>
      <w:r w:rsidR="00893B23">
        <w:rPr>
          <w:rFonts w:ascii="Times New Roman" w:hAnsi="Times New Roman" w:cs="Times New Roman"/>
          <w:sz w:val="24"/>
          <w:szCs w:val="24"/>
        </w:rPr>
        <w:t>SPR model.</w:t>
      </w:r>
      <w:r w:rsidR="00D27F7B">
        <w:rPr>
          <w:rFonts w:ascii="Times New Roman" w:hAnsi="Times New Roman" w:cs="Times New Roman"/>
          <w:sz w:val="24"/>
          <w:szCs w:val="24"/>
        </w:rPr>
        <w:t xml:space="preserve"> </w:t>
      </w:r>
      <w:r w:rsidR="00AD696C">
        <w:rPr>
          <w:rFonts w:ascii="Times New Roman" w:hAnsi="Times New Roman" w:cs="Times New Roman"/>
          <w:sz w:val="24"/>
          <w:szCs w:val="24"/>
        </w:rPr>
        <w:t>As previously mentioned, SPR is</w:t>
      </w:r>
      <w:r w:rsidR="00AD696C" w:rsidRPr="00DE44E3">
        <w:rPr>
          <w:rFonts w:ascii="Times New Roman" w:hAnsi="Times New Roman" w:cs="Times New Roman"/>
          <w:sz w:val="24"/>
          <w:szCs w:val="24"/>
        </w:rPr>
        <w:t xml:space="preserve"> the ratio of TEP in a fished population to TEP in an unfished population (Figure 5). </w:t>
      </w:r>
      <w:r w:rsidR="00893B23">
        <w:rPr>
          <w:rFonts w:ascii="Times New Roman" w:hAnsi="Times New Roman" w:cs="Times New Roman"/>
          <w:sz w:val="24"/>
          <w:szCs w:val="24"/>
        </w:rPr>
        <w:t>SPR will be calculated using a modified form of the following equation</w:t>
      </w:r>
      <w:r w:rsidR="00505180">
        <w:rPr>
          <w:rFonts w:ascii="Times New Roman" w:hAnsi="Times New Roman" w:cs="Times New Roman"/>
          <w:sz w:val="24"/>
          <w:szCs w:val="24"/>
        </w:rPr>
        <w:t xml:space="preserve"> (Clark 1991; Goodyear 1993; Clark 2002; Dick 2009)</w:t>
      </w:r>
      <w:r w:rsidR="00383272">
        <w:rPr>
          <w:rFonts w:ascii="Times New Roman" w:hAnsi="Times New Roman" w:cs="Times New Roman"/>
          <w:sz w:val="24"/>
          <w:szCs w:val="24"/>
        </w:rPr>
        <w:t>:</w:t>
      </w:r>
    </w:p>
    <w:p w14:paraId="7231840F" w14:textId="70A423D7" w:rsidR="00D27F7B" w:rsidRDefault="00D27F7B" w:rsidP="008D1AD1">
      <w:pPr>
        <w:pStyle w:val="NoSpacing"/>
        <w:rPr>
          <w:rFonts w:ascii="Times New Roman" w:hAnsi="Times New Roman" w:cs="Times New Roman"/>
          <w:sz w:val="24"/>
          <w:szCs w:val="24"/>
        </w:rPr>
      </w:pPr>
    </w:p>
    <w:p w14:paraId="5C373EAC" w14:textId="5F16BE1B" w:rsidR="00EB49CE" w:rsidRDefault="00EB49CE" w:rsidP="00DE44E3">
      <w:pPr>
        <w:pStyle w:val="NoSpacing"/>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m:oMath>
        <m:r>
          <w:rPr>
            <w:rFonts w:ascii="Cambria Math" w:hAnsi="Cambria Math" w:cs="Times New Roman"/>
            <w:sz w:val="24"/>
            <w:szCs w:val="24"/>
          </w:rPr>
          <m:t>SPR=</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TEPR</m:t>
                </m:r>
              </m:e>
              <m:sub>
                <m:r>
                  <w:rPr>
                    <w:rFonts w:ascii="Cambria Math" w:hAnsi="Cambria Math" w:cs="Times New Roman"/>
                    <w:sz w:val="24"/>
                    <w:szCs w:val="24"/>
                  </w:rPr>
                  <m:t>fished</m:t>
                </m:r>
              </m:sub>
            </m:sSub>
          </m:num>
          <m:den>
            <m:sSub>
              <m:sSubPr>
                <m:ctrlPr>
                  <w:rPr>
                    <w:rFonts w:ascii="Cambria Math" w:hAnsi="Cambria Math" w:cs="Times New Roman"/>
                    <w:i/>
                    <w:sz w:val="24"/>
                    <w:szCs w:val="24"/>
                  </w:rPr>
                </m:ctrlPr>
              </m:sSubPr>
              <m:e>
                <m:r>
                  <w:rPr>
                    <w:rFonts w:ascii="Cambria Math" w:hAnsi="Cambria Math" w:cs="Times New Roman"/>
                    <w:sz w:val="24"/>
                    <w:szCs w:val="24"/>
                  </w:rPr>
                  <m:t>TEPR</m:t>
                </m:r>
              </m:e>
              <m:sub>
                <m:r>
                  <w:rPr>
                    <w:rFonts w:ascii="Cambria Math" w:hAnsi="Cambria Math" w:cs="Times New Roman"/>
                    <w:sz w:val="24"/>
                    <w:szCs w:val="24"/>
                  </w:rPr>
                  <m:t>unfished</m:t>
                </m:r>
              </m:sub>
            </m:sSub>
          </m:den>
        </m:f>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a=0</m:t>
                </m:r>
              </m:sub>
              <m:sup>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max</m:t>
                    </m:r>
                  </m:sub>
                </m:sSub>
              </m:sup>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-(M*a+</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a=0</m:t>
                        </m:r>
                      </m:sub>
                      <m:sup>
                        <m:r>
                          <w:rPr>
                            <w:rFonts w:ascii="Cambria Math" w:hAnsi="Cambria Math" w:cs="Times New Roman"/>
                            <w:sz w:val="24"/>
                            <w:szCs w:val="24"/>
                          </w:rPr>
                          <m:t>a</m:t>
                        </m:r>
                      </m:sup>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m:t>
                            </m:r>
                          </m:sub>
                        </m:sSub>
                        <m:r>
                          <w:rPr>
                            <w:rFonts w:ascii="Cambria Math" w:hAnsi="Cambria Math" w:cs="Times New Roman"/>
                            <w:sz w:val="24"/>
                            <w:szCs w:val="24"/>
                          </w:rPr>
                          <m:t>)</m:t>
                        </m:r>
                      </m:e>
                    </m:nary>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Ф</m:t>
                    </m:r>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a</m:t>
                    </m:r>
                  </m:sub>
                </m:sSub>
              </m:e>
            </m:nary>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a=0</m:t>
                </m:r>
              </m:sub>
              <m:sup>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max</m:t>
                    </m:r>
                  </m:sub>
                </m:sSub>
              </m:sup>
              <m:e>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-M*a</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Ф</m:t>
                    </m:r>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a</m:t>
                    </m:r>
                  </m:sub>
                </m:sSub>
              </m:e>
            </m:nary>
          </m:den>
        </m:f>
      </m:oMath>
      <w:r w:rsidR="00383272">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383272">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(10)</w:t>
      </w:r>
    </w:p>
    <w:p w14:paraId="77ED7340" w14:textId="2D08A74F" w:rsidR="00EB49CE" w:rsidRDefault="00EB49CE" w:rsidP="00DE44E3">
      <w:pPr>
        <w:pStyle w:val="NoSpacing"/>
        <w:rPr>
          <w:rFonts w:ascii="Times New Roman" w:eastAsiaTheme="minorEastAsia" w:hAnsi="Times New Roman" w:cs="Times New Roman"/>
          <w:sz w:val="24"/>
          <w:szCs w:val="24"/>
        </w:rPr>
      </w:pPr>
    </w:p>
    <w:p w14:paraId="64562924" w14:textId="58AA678C" w:rsidR="00383272" w:rsidRDefault="00EB49CE" w:rsidP="00DE44E3">
      <w:pPr>
        <w:pStyle w:val="NoSpacing"/>
        <w:tabs>
          <w:tab w:val="left" w:pos="72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max</m:t>
            </m:r>
          </m:sub>
        </m:sSub>
      </m:oMath>
      <w:r w:rsidR="00383272">
        <w:rPr>
          <w:rFonts w:ascii="Times New Roman" w:eastAsiaTheme="minorEastAsia" w:hAnsi="Times New Roman" w:cs="Times New Roman"/>
          <w:sz w:val="24"/>
          <w:szCs w:val="24"/>
        </w:rPr>
        <w:t xml:space="preserve"> = maximum age;</w:t>
      </w:r>
    </w:p>
    <w:p w14:paraId="73FCB659" w14:textId="792BCE96" w:rsidR="00EB49CE" w:rsidRDefault="00383272" w:rsidP="00DE44E3">
      <w:pPr>
        <w:pStyle w:val="NoSpacing"/>
        <w:tabs>
          <w:tab w:val="left" w:pos="72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EB49CE">
        <w:rPr>
          <w:rFonts w:ascii="Times New Roman" w:eastAsiaTheme="minorEastAsia" w:hAnsi="Times New Roman" w:cs="Times New Roman"/>
          <w:sz w:val="24"/>
          <w:szCs w:val="24"/>
        </w:rPr>
        <w:t>M = natural mortality</w:t>
      </w:r>
      <w:r>
        <w:rPr>
          <w:rFonts w:ascii="Times New Roman" w:eastAsiaTheme="minorEastAsia" w:hAnsi="Times New Roman" w:cs="Times New Roman"/>
          <w:sz w:val="24"/>
          <w:szCs w:val="24"/>
        </w:rPr>
        <w:t>;</w:t>
      </w:r>
    </w:p>
    <w:p w14:paraId="33C33B78" w14:textId="2FA35913" w:rsidR="00EB49CE" w:rsidRDefault="00EB49CE" w:rsidP="00DE44E3">
      <w:pPr>
        <w:pStyle w:val="NoSpacing"/>
        <w:tabs>
          <w:tab w:val="left" w:pos="72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F</w:t>
      </w:r>
      <w:r>
        <w:rPr>
          <w:rFonts w:ascii="Times New Roman" w:eastAsiaTheme="minorEastAsia" w:hAnsi="Times New Roman" w:cs="Times New Roman"/>
          <w:sz w:val="24"/>
          <w:szCs w:val="24"/>
          <w:vertAlign w:val="subscript"/>
        </w:rPr>
        <w:t xml:space="preserve">a </w:t>
      </w:r>
      <w:r>
        <w:rPr>
          <w:rFonts w:ascii="Times New Roman" w:eastAsiaTheme="minorEastAsia" w:hAnsi="Times New Roman" w:cs="Times New Roman"/>
          <w:sz w:val="24"/>
          <w:szCs w:val="24"/>
        </w:rPr>
        <w:t>= fishing mortality at age</w:t>
      </w:r>
      <w:r w:rsidR="00383272">
        <w:rPr>
          <w:rFonts w:ascii="Times New Roman" w:eastAsiaTheme="minorEastAsia" w:hAnsi="Times New Roman" w:cs="Times New Roman"/>
          <w:sz w:val="24"/>
          <w:szCs w:val="24"/>
        </w:rPr>
        <w:t>;</w:t>
      </w:r>
    </w:p>
    <w:p w14:paraId="1D5EBE6F" w14:textId="7CCF0D31" w:rsidR="00EB49CE" w:rsidRDefault="00EB49CE" w:rsidP="00DE44E3">
      <w:pPr>
        <w:pStyle w:val="NoSpacing"/>
        <w:tabs>
          <w:tab w:val="left" w:pos="72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Ф</m:t>
            </m:r>
          </m:e>
          <m:sub>
            <m:r>
              <w:rPr>
                <w:rFonts w:ascii="Cambria Math" w:hAnsi="Cambria Math" w:cs="Times New Roman"/>
                <w:sz w:val="24"/>
                <w:szCs w:val="24"/>
              </w:rPr>
              <m:t>a</m:t>
            </m:r>
          </m:sub>
        </m:sSub>
      </m:oMath>
      <w:r>
        <w:rPr>
          <w:rFonts w:ascii="Times New Roman" w:eastAsiaTheme="minorEastAsia" w:hAnsi="Times New Roman" w:cs="Times New Roman"/>
          <w:sz w:val="24"/>
          <w:szCs w:val="24"/>
        </w:rPr>
        <w:t xml:space="preserve"> = Relative fecundity at age</w:t>
      </w:r>
      <w:r w:rsidR="00383272">
        <w:rPr>
          <w:rFonts w:ascii="Times New Roman" w:eastAsiaTheme="minorEastAsia" w:hAnsi="Times New Roman" w:cs="Times New Roman"/>
          <w:sz w:val="24"/>
          <w:szCs w:val="24"/>
        </w:rPr>
        <w:t>;</w:t>
      </w:r>
    </w:p>
    <w:p w14:paraId="1BCB49D0" w14:textId="5329EAE7" w:rsidR="00EB49CE" w:rsidRPr="00DE44E3" w:rsidRDefault="00EB49CE" w:rsidP="00DE44E3">
      <w:pPr>
        <w:pStyle w:val="NoSpacing"/>
        <w:tabs>
          <w:tab w:val="left" w:pos="720"/>
        </w:tabs>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p</w:t>
      </w:r>
      <w:r>
        <w:rPr>
          <w:rFonts w:ascii="Times New Roman" w:eastAsiaTheme="minorEastAsia" w:hAnsi="Times New Roman" w:cs="Times New Roman"/>
          <w:sz w:val="24"/>
          <w:szCs w:val="24"/>
          <w:vertAlign w:val="subscript"/>
        </w:rPr>
        <w:t xml:space="preserve">a </w:t>
      </w:r>
      <w:r>
        <w:rPr>
          <w:rFonts w:ascii="Times New Roman" w:eastAsiaTheme="minorEastAsia" w:hAnsi="Times New Roman" w:cs="Times New Roman"/>
          <w:sz w:val="24"/>
          <w:szCs w:val="24"/>
        </w:rPr>
        <w:t>= Probability of maturity at age.</w:t>
      </w:r>
    </w:p>
    <w:p w14:paraId="5EC33285" w14:textId="77777777" w:rsidR="00D27F7B" w:rsidRDefault="00D27F7B" w:rsidP="00DE44E3">
      <w:pPr>
        <w:pStyle w:val="NoSpacing"/>
        <w:tabs>
          <w:tab w:val="left" w:pos="720"/>
        </w:tabs>
        <w:jc w:val="center"/>
        <w:rPr>
          <w:rFonts w:ascii="Times New Roman" w:hAnsi="Times New Roman" w:cs="Times New Roman"/>
          <w:sz w:val="24"/>
          <w:szCs w:val="24"/>
        </w:rPr>
      </w:pPr>
    </w:p>
    <w:p w14:paraId="416F7B5D" w14:textId="69408B42" w:rsidR="007F5621" w:rsidRDefault="007F5621" w:rsidP="008D1AD1">
      <w:pPr>
        <w:pStyle w:val="NoSpacing"/>
        <w:rPr>
          <w:rFonts w:ascii="Times New Roman" w:hAnsi="Times New Roman" w:cs="Times New Roman"/>
          <w:sz w:val="24"/>
          <w:szCs w:val="24"/>
        </w:rPr>
      </w:pPr>
      <w:r>
        <w:rPr>
          <w:rFonts w:ascii="Times New Roman" w:hAnsi="Times New Roman" w:cs="Times New Roman"/>
          <w:sz w:val="24"/>
          <w:szCs w:val="24"/>
        </w:rPr>
        <w:t xml:space="preserve">The equation will be modified to include a term for skip-spawning rate with age. </w:t>
      </w:r>
      <w:r w:rsidR="00893B23">
        <w:rPr>
          <w:rFonts w:ascii="Times New Roman" w:hAnsi="Times New Roman" w:cs="Times New Roman"/>
          <w:sz w:val="24"/>
          <w:szCs w:val="24"/>
        </w:rPr>
        <w:t xml:space="preserve">Furthermore, </w:t>
      </w:r>
      <w:r w:rsidR="00AD696C">
        <w:rPr>
          <w:rFonts w:ascii="Times New Roman" w:hAnsi="Times New Roman" w:cs="Times New Roman"/>
          <w:sz w:val="24"/>
          <w:szCs w:val="24"/>
        </w:rPr>
        <w:t xml:space="preserve">a sensitivity analysis of the </w:t>
      </w:r>
      <w:r w:rsidR="00893B23">
        <w:rPr>
          <w:rFonts w:ascii="Times New Roman" w:hAnsi="Times New Roman" w:cs="Times New Roman"/>
          <w:sz w:val="24"/>
          <w:szCs w:val="24"/>
        </w:rPr>
        <w:t>SPR</w:t>
      </w:r>
      <w:r w:rsidR="00AD696C">
        <w:rPr>
          <w:rFonts w:ascii="Times New Roman" w:hAnsi="Times New Roman" w:cs="Times New Roman"/>
          <w:sz w:val="24"/>
          <w:szCs w:val="24"/>
        </w:rPr>
        <w:t xml:space="preserve"> model</w:t>
      </w:r>
      <w:r w:rsidR="00893B23">
        <w:rPr>
          <w:rFonts w:ascii="Times New Roman" w:hAnsi="Times New Roman" w:cs="Times New Roman"/>
          <w:sz w:val="24"/>
          <w:szCs w:val="24"/>
        </w:rPr>
        <w:t xml:space="preserve"> will be used for a wide array of scenarios</w:t>
      </w:r>
      <w:r w:rsidR="00EB49CE">
        <w:rPr>
          <w:rFonts w:ascii="Times New Roman" w:hAnsi="Times New Roman" w:cs="Times New Roman"/>
          <w:sz w:val="24"/>
          <w:szCs w:val="24"/>
        </w:rPr>
        <w:t xml:space="preserve"> </w:t>
      </w:r>
      <w:r w:rsidR="00AD696C">
        <w:rPr>
          <w:rFonts w:ascii="Times New Roman" w:hAnsi="Times New Roman" w:cs="Times New Roman"/>
          <w:sz w:val="24"/>
          <w:szCs w:val="24"/>
        </w:rPr>
        <w:t>of</w:t>
      </w:r>
      <w:r w:rsidR="00EB49CE">
        <w:rPr>
          <w:rFonts w:ascii="Times New Roman" w:hAnsi="Times New Roman" w:cs="Times New Roman"/>
          <w:sz w:val="24"/>
          <w:szCs w:val="24"/>
        </w:rPr>
        <w:t xml:space="preserve"> inputs </w:t>
      </w:r>
      <w:r w:rsidR="00893B23">
        <w:rPr>
          <w:rFonts w:ascii="Times New Roman" w:hAnsi="Times New Roman" w:cs="Times New Roman"/>
          <w:sz w:val="24"/>
          <w:szCs w:val="24"/>
        </w:rPr>
        <w:t>that are either un</w:t>
      </w:r>
      <w:r w:rsidR="00EB49CE">
        <w:rPr>
          <w:rFonts w:ascii="Times New Roman" w:hAnsi="Times New Roman" w:cs="Times New Roman"/>
          <w:sz w:val="24"/>
          <w:szCs w:val="24"/>
        </w:rPr>
        <w:t>determined</w:t>
      </w:r>
      <w:r w:rsidR="00893B23">
        <w:rPr>
          <w:rFonts w:ascii="Times New Roman" w:hAnsi="Times New Roman" w:cs="Times New Roman"/>
          <w:sz w:val="24"/>
          <w:szCs w:val="24"/>
        </w:rPr>
        <w:t xml:space="preserve"> or contain a high degree of variability</w:t>
      </w:r>
      <w:r w:rsidR="00EB49CE">
        <w:rPr>
          <w:rFonts w:ascii="Times New Roman" w:hAnsi="Times New Roman" w:cs="Times New Roman"/>
          <w:sz w:val="24"/>
          <w:szCs w:val="24"/>
        </w:rPr>
        <w:t xml:space="preserve">. </w:t>
      </w:r>
      <w:r w:rsidR="00AD696C">
        <w:rPr>
          <w:rFonts w:ascii="Times New Roman" w:hAnsi="Times New Roman" w:cs="Times New Roman"/>
          <w:sz w:val="24"/>
          <w:szCs w:val="24"/>
        </w:rPr>
        <w:t>The main inputs of focus for the sensitivity analysis are natural mortality and skip-spawning</w:t>
      </w:r>
      <w:r w:rsidR="00DE44E3">
        <w:rPr>
          <w:rFonts w:ascii="Times New Roman" w:hAnsi="Times New Roman" w:cs="Times New Roman"/>
          <w:sz w:val="24"/>
          <w:szCs w:val="24"/>
        </w:rPr>
        <w:t>, although other parameters may be considered as the study progresses</w:t>
      </w:r>
      <w:r w:rsidR="00AD696C">
        <w:rPr>
          <w:rFonts w:ascii="Times New Roman" w:hAnsi="Times New Roman" w:cs="Times New Roman"/>
          <w:sz w:val="24"/>
          <w:szCs w:val="24"/>
        </w:rPr>
        <w:t>. The results</w:t>
      </w:r>
      <w:r>
        <w:rPr>
          <w:rFonts w:ascii="Times New Roman" w:hAnsi="Times New Roman" w:cs="Times New Roman"/>
          <w:sz w:val="24"/>
          <w:szCs w:val="24"/>
        </w:rPr>
        <w:t xml:space="preserve"> will be presented in a matrix and analyzed for variability in SPR results (Figure 6). </w:t>
      </w:r>
      <w:r w:rsidR="00BF58DB">
        <w:rPr>
          <w:rFonts w:ascii="Times New Roman" w:hAnsi="Times New Roman" w:cs="Times New Roman"/>
          <w:sz w:val="24"/>
          <w:szCs w:val="24"/>
        </w:rPr>
        <w:t xml:space="preserve">Highly sensitive parameters will be identified and </w:t>
      </w:r>
      <w:r w:rsidR="00DE44E3">
        <w:rPr>
          <w:rFonts w:ascii="Times New Roman" w:hAnsi="Times New Roman" w:cs="Times New Roman"/>
          <w:sz w:val="24"/>
          <w:szCs w:val="24"/>
        </w:rPr>
        <w:t>identified as candidate</w:t>
      </w:r>
      <w:r w:rsidR="00BF58DB">
        <w:rPr>
          <w:rFonts w:ascii="Times New Roman" w:hAnsi="Times New Roman" w:cs="Times New Roman"/>
          <w:sz w:val="24"/>
          <w:szCs w:val="24"/>
        </w:rPr>
        <w:t>s</w:t>
      </w:r>
      <w:r w:rsidR="00DE44E3">
        <w:rPr>
          <w:rFonts w:ascii="Times New Roman" w:hAnsi="Times New Roman" w:cs="Times New Roman"/>
          <w:sz w:val="24"/>
          <w:szCs w:val="24"/>
        </w:rPr>
        <w:t xml:space="preserve"> for </w:t>
      </w:r>
      <w:r>
        <w:rPr>
          <w:rFonts w:ascii="Times New Roman" w:hAnsi="Times New Roman" w:cs="Times New Roman"/>
          <w:sz w:val="24"/>
          <w:szCs w:val="24"/>
        </w:rPr>
        <w:t>further research to refine estimates</w:t>
      </w:r>
      <w:r w:rsidR="00DE44E3">
        <w:rPr>
          <w:rFonts w:ascii="Times New Roman" w:hAnsi="Times New Roman" w:cs="Times New Roman"/>
          <w:sz w:val="24"/>
          <w:szCs w:val="24"/>
        </w:rPr>
        <w:t>.</w:t>
      </w:r>
    </w:p>
    <w:p w14:paraId="61ACBAF6" w14:textId="77777777" w:rsidR="00DE44E3" w:rsidRDefault="00DE44E3" w:rsidP="008D1AD1">
      <w:pPr>
        <w:pStyle w:val="NoSpacing"/>
        <w:rPr>
          <w:rFonts w:ascii="Times New Roman" w:hAnsi="Times New Roman" w:cs="Times New Roman"/>
          <w:sz w:val="24"/>
          <w:szCs w:val="24"/>
        </w:rPr>
      </w:pPr>
    </w:p>
    <w:p w14:paraId="5E432E1E" w14:textId="77777777" w:rsidR="00DE44E3" w:rsidRDefault="00DE44E3" w:rsidP="008D1AD1">
      <w:pPr>
        <w:pStyle w:val="NoSpacing"/>
        <w:rPr>
          <w:rFonts w:ascii="Times New Roman" w:hAnsi="Times New Roman" w:cs="Times New Roman"/>
          <w:sz w:val="24"/>
          <w:szCs w:val="24"/>
        </w:rPr>
      </w:pPr>
    </w:p>
    <w:p w14:paraId="71101C45" w14:textId="57F51564" w:rsidR="00DE44E3" w:rsidRDefault="00DE44E3" w:rsidP="008D1AD1">
      <w:pPr>
        <w:pStyle w:val="NoSpacing"/>
        <w:rPr>
          <w:rFonts w:ascii="Times New Roman" w:hAnsi="Times New Roman" w:cs="Times New Roman"/>
          <w:sz w:val="24"/>
          <w:szCs w:val="24"/>
        </w:rPr>
      </w:pPr>
    </w:p>
    <w:p w14:paraId="70427D75" w14:textId="41D3F36E" w:rsidR="00383272" w:rsidRDefault="00383272" w:rsidP="008D1AD1">
      <w:pPr>
        <w:pStyle w:val="NoSpacing"/>
        <w:rPr>
          <w:rFonts w:ascii="Times New Roman" w:hAnsi="Times New Roman" w:cs="Times New Roman"/>
          <w:sz w:val="24"/>
          <w:szCs w:val="24"/>
        </w:rPr>
      </w:pPr>
    </w:p>
    <w:p w14:paraId="7B2E9B99" w14:textId="71FB4971" w:rsidR="00383272" w:rsidRDefault="00383272" w:rsidP="008D1AD1">
      <w:pPr>
        <w:pStyle w:val="NoSpacing"/>
        <w:rPr>
          <w:rFonts w:ascii="Times New Roman" w:hAnsi="Times New Roman" w:cs="Times New Roman"/>
          <w:sz w:val="24"/>
          <w:szCs w:val="24"/>
        </w:rPr>
      </w:pPr>
    </w:p>
    <w:p w14:paraId="503D6E68" w14:textId="5FC17D72" w:rsidR="00E404FB" w:rsidRDefault="00E404FB" w:rsidP="008D1AD1">
      <w:pPr>
        <w:pStyle w:val="NoSpacing"/>
        <w:rPr>
          <w:rFonts w:ascii="Times New Roman" w:hAnsi="Times New Roman" w:cs="Times New Roman"/>
          <w:sz w:val="24"/>
          <w:szCs w:val="24"/>
        </w:rPr>
      </w:pPr>
    </w:p>
    <w:p w14:paraId="1CF66D4F" w14:textId="34CC42F2" w:rsidR="00E404FB" w:rsidRDefault="00E404FB" w:rsidP="008D1AD1">
      <w:pPr>
        <w:pStyle w:val="NoSpacing"/>
        <w:rPr>
          <w:rFonts w:ascii="Times New Roman" w:hAnsi="Times New Roman" w:cs="Times New Roman"/>
          <w:sz w:val="24"/>
          <w:szCs w:val="24"/>
        </w:rPr>
      </w:pPr>
    </w:p>
    <w:p w14:paraId="1B311030" w14:textId="77777777" w:rsidR="00E404FB" w:rsidRDefault="00E404FB" w:rsidP="008D1AD1">
      <w:pPr>
        <w:pStyle w:val="NoSpacing"/>
        <w:rPr>
          <w:rFonts w:ascii="Times New Roman" w:hAnsi="Times New Roman" w:cs="Times New Roman"/>
          <w:sz w:val="24"/>
          <w:szCs w:val="24"/>
        </w:rPr>
      </w:pPr>
    </w:p>
    <w:p w14:paraId="39F8AAFC" w14:textId="12BE77C6" w:rsidR="002012E9" w:rsidRPr="00731316" w:rsidRDefault="00731316" w:rsidP="00CC62EE">
      <w:pPr>
        <w:pStyle w:val="NoSpacing"/>
        <w:rPr>
          <w:rFonts w:ascii="Times New Roman" w:hAnsi="Times New Roman" w:cs="Times New Roman"/>
          <w:b/>
          <w:sz w:val="24"/>
          <w:szCs w:val="24"/>
          <w:u w:val="single"/>
        </w:rPr>
      </w:pPr>
      <w:r w:rsidRPr="00731316">
        <w:rPr>
          <w:rFonts w:ascii="Times New Roman" w:hAnsi="Times New Roman" w:cs="Times New Roman"/>
          <w:b/>
          <w:sz w:val="24"/>
          <w:szCs w:val="24"/>
          <w:u w:val="single"/>
        </w:rPr>
        <w:lastRenderedPageBreak/>
        <w:t>Timeline</w:t>
      </w:r>
    </w:p>
    <w:p w14:paraId="30059B02" w14:textId="77777777" w:rsidR="00731316" w:rsidRDefault="00731316" w:rsidP="00CC62EE">
      <w:pPr>
        <w:pStyle w:val="NoSpacing"/>
        <w:rPr>
          <w:rFonts w:ascii="Times New Roman" w:hAnsi="Times New Roman" w:cs="Times New Roman"/>
          <w:sz w:val="24"/>
          <w:szCs w:val="24"/>
        </w:rPr>
      </w:pPr>
    </w:p>
    <w:tbl>
      <w:tblPr>
        <w:tblStyle w:val="TableGrid"/>
        <w:tblW w:w="9463" w:type="dxa"/>
        <w:tblLook w:val="04A0" w:firstRow="1" w:lastRow="0" w:firstColumn="1" w:lastColumn="0" w:noHBand="0" w:noVBand="1"/>
      </w:tblPr>
      <w:tblGrid>
        <w:gridCol w:w="1096"/>
        <w:gridCol w:w="1610"/>
        <w:gridCol w:w="3745"/>
        <w:gridCol w:w="1182"/>
        <w:gridCol w:w="1830"/>
      </w:tblGrid>
      <w:tr w:rsidR="002012E9" w14:paraId="141E4DDD" w14:textId="77777777" w:rsidTr="005A4F82">
        <w:tc>
          <w:tcPr>
            <w:tcW w:w="1096" w:type="dxa"/>
          </w:tcPr>
          <w:p w14:paraId="5E3F9D7F" w14:textId="22255688" w:rsidR="00435618" w:rsidRPr="00D11C16" w:rsidRDefault="00435618" w:rsidP="00435618">
            <w:pPr>
              <w:spacing w:line="360" w:lineRule="auto"/>
              <w:rPr>
                <w:rFonts w:ascii="Times New Roman" w:hAnsi="Times New Roman" w:cs="Times New Roman"/>
                <w:b/>
                <w:sz w:val="24"/>
                <w:szCs w:val="24"/>
              </w:rPr>
            </w:pPr>
            <w:r w:rsidRPr="00D11C16">
              <w:rPr>
                <w:rFonts w:ascii="Times New Roman" w:hAnsi="Times New Roman" w:cs="Times New Roman"/>
                <w:b/>
                <w:sz w:val="24"/>
                <w:szCs w:val="24"/>
              </w:rPr>
              <w:t>Year</w:t>
            </w:r>
          </w:p>
        </w:tc>
        <w:tc>
          <w:tcPr>
            <w:tcW w:w="1610" w:type="dxa"/>
          </w:tcPr>
          <w:p w14:paraId="4989F9D0" w14:textId="4CE2718F" w:rsidR="00435618" w:rsidRPr="00D11C16" w:rsidRDefault="002012E9" w:rsidP="00435618">
            <w:pPr>
              <w:spacing w:line="360" w:lineRule="auto"/>
              <w:rPr>
                <w:rFonts w:ascii="Times New Roman" w:hAnsi="Times New Roman" w:cs="Times New Roman"/>
                <w:b/>
                <w:sz w:val="24"/>
                <w:szCs w:val="24"/>
              </w:rPr>
            </w:pPr>
            <w:r>
              <w:rPr>
                <w:rFonts w:ascii="Times New Roman" w:hAnsi="Times New Roman" w:cs="Times New Roman"/>
                <w:b/>
                <w:sz w:val="24"/>
                <w:szCs w:val="24"/>
              </w:rPr>
              <w:t>Date</w:t>
            </w:r>
          </w:p>
        </w:tc>
        <w:tc>
          <w:tcPr>
            <w:tcW w:w="3745" w:type="dxa"/>
          </w:tcPr>
          <w:p w14:paraId="4D4170E3" w14:textId="292FFD4A" w:rsidR="00435618" w:rsidRPr="00D11C16" w:rsidRDefault="008A3234" w:rsidP="00435618">
            <w:pPr>
              <w:spacing w:line="360" w:lineRule="auto"/>
              <w:rPr>
                <w:rFonts w:ascii="Times New Roman" w:hAnsi="Times New Roman" w:cs="Times New Roman"/>
                <w:b/>
                <w:sz w:val="24"/>
                <w:szCs w:val="24"/>
              </w:rPr>
            </w:pPr>
            <w:r w:rsidRPr="00D11C16">
              <w:rPr>
                <w:rFonts w:ascii="Times New Roman" w:hAnsi="Times New Roman" w:cs="Times New Roman"/>
                <w:b/>
                <w:sz w:val="24"/>
                <w:szCs w:val="24"/>
              </w:rPr>
              <w:t>Task</w:t>
            </w:r>
          </w:p>
        </w:tc>
        <w:tc>
          <w:tcPr>
            <w:tcW w:w="1182" w:type="dxa"/>
          </w:tcPr>
          <w:p w14:paraId="62948383" w14:textId="57419C98" w:rsidR="00435618" w:rsidRPr="00D11C16" w:rsidRDefault="008A3234" w:rsidP="00435618">
            <w:pPr>
              <w:spacing w:line="360" w:lineRule="auto"/>
              <w:rPr>
                <w:rFonts w:ascii="Times New Roman" w:hAnsi="Times New Roman" w:cs="Times New Roman"/>
                <w:b/>
                <w:sz w:val="24"/>
                <w:szCs w:val="24"/>
              </w:rPr>
            </w:pPr>
            <w:r w:rsidRPr="00D11C16">
              <w:rPr>
                <w:rFonts w:ascii="Times New Roman" w:hAnsi="Times New Roman" w:cs="Times New Roman"/>
                <w:b/>
                <w:sz w:val="24"/>
                <w:szCs w:val="24"/>
              </w:rPr>
              <w:t>Location</w:t>
            </w:r>
          </w:p>
        </w:tc>
        <w:tc>
          <w:tcPr>
            <w:tcW w:w="1830" w:type="dxa"/>
          </w:tcPr>
          <w:p w14:paraId="76862AA1" w14:textId="513BFAB1" w:rsidR="00435618" w:rsidRPr="00D11C16" w:rsidRDefault="008A3234" w:rsidP="00435618">
            <w:pPr>
              <w:spacing w:line="360" w:lineRule="auto"/>
              <w:rPr>
                <w:rFonts w:ascii="Times New Roman" w:hAnsi="Times New Roman" w:cs="Times New Roman"/>
                <w:b/>
                <w:sz w:val="24"/>
                <w:szCs w:val="24"/>
              </w:rPr>
            </w:pPr>
            <w:r w:rsidRPr="00D11C16">
              <w:rPr>
                <w:rFonts w:ascii="Times New Roman" w:hAnsi="Times New Roman" w:cs="Times New Roman"/>
                <w:b/>
                <w:sz w:val="24"/>
                <w:szCs w:val="24"/>
              </w:rPr>
              <w:t>Status</w:t>
            </w:r>
          </w:p>
        </w:tc>
      </w:tr>
      <w:tr w:rsidR="002012E9" w14:paraId="44D2D33D" w14:textId="77777777" w:rsidTr="005A4F82">
        <w:tc>
          <w:tcPr>
            <w:tcW w:w="1096" w:type="dxa"/>
          </w:tcPr>
          <w:p w14:paraId="699DD5FF" w14:textId="27C70555" w:rsidR="008A3234" w:rsidRPr="00D11C16" w:rsidRDefault="008A3234" w:rsidP="00435618">
            <w:pPr>
              <w:spacing w:line="360" w:lineRule="auto"/>
              <w:rPr>
                <w:rFonts w:ascii="Times New Roman" w:hAnsi="Times New Roman" w:cs="Times New Roman"/>
              </w:rPr>
            </w:pPr>
            <w:r w:rsidRPr="00D11C16">
              <w:rPr>
                <w:rFonts w:ascii="Times New Roman" w:hAnsi="Times New Roman" w:cs="Times New Roman"/>
              </w:rPr>
              <w:t>2018</w:t>
            </w:r>
          </w:p>
        </w:tc>
        <w:tc>
          <w:tcPr>
            <w:tcW w:w="1610" w:type="dxa"/>
          </w:tcPr>
          <w:p w14:paraId="6727991C" w14:textId="345CF1E6" w:rsidR="00435618" w:rsidRPr="00D11C16" w:rsidRDefault="002D27A6" w:rsidP="00435618">
            <w:pPr>
              <w:spacing w:line="360" w:lineRule="auto"/>
              <w:rPr>
                <w:rFonts w:ascii="Times New Roman" w:hAnsi="Times New Roman" w:cs="Times New Roman"/>
              </w:rPr>
            </w:pPr>
            <w:r w:rsidRPr="00D11C16">
              <w:rPr>
                <w:rFonts w:ascii="Times New Roman" w:hAnsi="Times New Roman" w:cs="Times New Roman"/>
              </w:rPr>
              <w:t>January</w:t>
            </w:r>
          </w:p>
        </w:tc>
        <w:tc>
          <w:tcPr>
            <w:tcW w:w="3745" w:type="dxa"/>
          </w:tcPr>
          <w:p w14:paraId="7529C293" w14:textId="4BCCAB51" w:rsidR="00435618" w:rsidRPr="00D11C16" w:rsidRDefault="00BF58DB">
            <w:pPr>
              <w:spacing w:line="360" w:lineRule="auto"/>
              <w:rPr>
                <w:rFonts w:ascii="Times New Roman" w:hAnsi="Times New Roman" w:cs="Times New Roman"/>
              </w:rPr>
            </w:pPr>
            <w:r>
              <w:rPr>
                <w:rFonts w:ascii="Times New Roman" w:hAnsi="Times New Roman" w:cs="Times New Roman"/>
              </w:rPr>
              <w:t>Start</w:t>
            </w:r>
            <w:r w:rsidR="002D27A6" w:rsidRPr="00D11C16">
              <w:rPr>
                <w:rFonts w:ascii="Times New Roman" w:hAnsi="Times New Roman" w:cs="Times New Roman"/>
              </w:rPr>
              <w:t xml:space="preserve"> </w:t>
            </w:r>
            <w:r>
              <w:rPr>
                <w:rFonts w:ascii="Times New Roman" w:hAnsi="Times New Roman" w:cs="Times New Roman"/>
              </w:rPr>
              <w:t>g</w:t>
            </w:r>
            <w:r w:rsidR="002D27A6" w:rsidRPr="00D11C16">
              <w:rPr>
                <w:rFonts w:ascii="Times New Roman" w:hAnsi="Times New Roman" w:cs="Times New Roman"/>
              </w:rPr>
              <w:t xml:space="preserve">raduate </w:t>
            </w:r>
            <w:r>
              <w:rPr>
                <w:rFonts w:ascii="Times New Roman" w:hAnsi="Times New Roman" w:cs="Times New Roman"/>
              </w:rPr>
              <w:t>program</w:t>
            </w:r>
          </w:p>
        </w:tc>
        <w:tc>
          <w:tcPr>
            <w:tcW w:w="1182" w:type="dxa"/>
          </w:tcPr>
          <w:p w14:paraId="5E1A87D2" w14:textId="109C18E5" w:rsidR="00435618" w:rsidRPr="00D11C16" w:rsidRDefault="002D27A6" w:rsidP="00435618">
            <w:pPr>
              <w:spacing w:line="360" w:lineRule="auto"/>
              <w:rPr>
                <w:rFonts w:ascii="Times New Roman" w:hAnsi="Times New Roman" w:cs="Times New Roman"/>
              </w:rPr>
            </w:pPr>
            <w:r w:rsidRPr="00D11C16">
              <w:rPr>
                <w:rFonts w:ascii="Times New Roman" w:hAnsi="Times New Roman" w:cs="Times New Roman"/>
              </w:rPr>
              <w:t>UAF</w:t>
            </w:r>
          </w:p>
        </w:tc>
        <w:tc>
          <w:tcPr>
            <w:tcW w:w="1830" w:type="dxa"/>
          </w:tcPr>
          <w:p w14:paraId="3AD97E66" w14:textId="3FB97DF1" w:rsidR="00435618" w:rsidRPr="00D11C16" w:rsidRDefault="002D27A6" w:rsidP="00435618">
            <w:pPr>
              <w:spacing w:line="360" w:lineRule="auto"/>
              <w:rPr>
                <w:rFonts w:ascii="Times New Roman" w:hAnsi="Times New Roman" w:cs="Times New Roman"/>
              </w:rPr>
            </w:pPr>
            <w:r w:rsidRPr="00D11C16">
              <w:rPr>
                <w:rFonts w:ascii="Times New Roman" w:hAnsi="Times New Roman" w:cs="Times New Roman"/>
              </w:rPr>
              <w:t>Complete</w:t>
            </w:r>
            <w:r w:rsidR="005A4F82">
              <w:rPr>
                <w:rFonts w:ascii="Times New Roman" w:hAnsi="Times New Roman" w:cs="Times New Roman"/>
              </w:rPr>
              <w:t>d</w:t>
            </w:r>
          </w:p>
        </w:tc>
      </w:tr>
      <w:tr w:rsidR="002012E9" w14:paraId="4A37A9B6" w14:textId="77777777" w:rsidTr="005A4F82">
        <w:tc>
          <w:tcPr>
            <w:tcW w:w="1096" w:type="dxa"/>
          </w:tcPr>
          <w:p w14:paraId="66FEB03D" w14:textId="7C121DFE" w:rsidR="00435618" w:rsidRPr="00D11C16" w:rsidRDefault="002D27A6" w:rsidP="00435618">
            <w:pPr>
              <w:spacing w:line="360" w:lineRule="auto"/>
              <w:rPr>
                <w:rFonts w:ascii="Times New Roman" w:hAnsi="Times New Roman" w:cs="Times New Roman"/>
              </w:rPr>
            </w:pPr>
            <w:r w:rsidRPr="00D11C16">
              <w:rPr>
                <w:rFonts w:ascii="Times New Roman" w:hAnsi="Times New Roman" w:cs="Times New Roman"/>
              </w:rPr>
              <w:t>2018</w:t>
            </w:r>
          </w:p>
        </w:tc>
        <w:tc>
          <w:tcPr>
            <w:tcW w:w="1610" w:type="dxa"/>
          </w:tcPr>
          <w:p w14:paraId="53BBEF46" w14:textId="4B62D87B" w:rsidR="00435618" w:rsidRPr="00D11C16" w:rsidRDefault="002D27A6" w:rsidP="00435618">
            <w:pPr>
              <w:spacing w:line="360" w:lineRule="auto"/>
              <w:rPr>
                <w:rFonts w:ascii="Times New Roman" w:hAnsi="Times New Roman" w:cs="Times New Roman"/>
              </w:rPr>
            </w:pPr>
            <w:r w:rsidRPr="00D11C16">
              <w:rPr>
                <w:rFonts w:ascii="Times New Roman" w:hAnsi="Times New Roman" w:cs="Times New Roman"/>
              </w:rPr>
              <w:t>Spring</w:t>
            </w:r>
          </w:p>
        </w:tc>
        <w:tc>
          <w:tcPr>
            <w:tcW w:w="3745" w:type="dxa"/>
          </w:tcPr>
          <w:p w14:paraId="6BD72579" w14:textId="667945C7" w:rsidR="002D27A6" w:rsidRPr="00D11C16" w:rsidRDefault="002D27A6" w:rsidP="00435618">
            <w:pPr>
              <w:spacing w:line="360" w:lineRule="auto"/>
              <w:rPr>
                <w:rFonts w:ascii="Times New Roman" w:hAnsi="Times New Roman" w:cs="Times New Roman"/>
              </w:rPr>
            </w:pPr>
            <w:r w:rsidRPr="00D11C16">
              <w:rPr>
                <w:rFonts w:ascii="Times New Roman" w:hAnsi="Times New Roman" w:cs="Times New Roman"/>
              </w:rPr>
              <w:t>Committee Appointment</w:t>
            </w:r>
          </w:p>
        </w:tc>
        <w:tc>
          <w:tcPr>
            <w:tcW w:w="1182" w:type="dxa"/>
          </w:tcPr>
          <w:p w14:paraId="37C57304" w14:textId="265CE0D9" w:rsidR="00435618" w:rsidRPr="00D11C16" w:rsidRDefault="002D27A6" w:rsidP="00435618">
            <w:pPr>
              <w:spacing w:line="360" w:lineRule="auto"/>
              <w:rPr>
                <w:rFonts w:ascii="Times New Roman" w:hAnsi="Times New Roman" w:cs="Times New Roman"/>
              </w:rPr>
            </w:pPr>
            <w:r w:rsidRPr="00D11C16">
              <w:rPr>
                <w:rFonts w:ascii="Times New Roman" w:hAnsi="Times New Roman" w:cs="Times New Roman"/>
              </w:rPr>
              <w:t>UAF</w:t>
            </w:r>
          </w:p>
        </w:tc>
        <w:tc>
          <w:tcPr>
            <w:tcW w:w="1830" w:type="dxa"/>
          </w:tcPr>
          <w:p w14:paraId="2CDA3533" w14:textId="5D236F9D" w:rsidR="00435618" w:rsidRPr="00D11C16" w:rsidRDefault="002D27A6" w:rsidP="00435618">
            <w:pPr>
              <w:spacing w:line="360" w:lineRule="auto"/>
              <w:rPr>
                <w:rFonts w:ascii="Times New Roman" w:hAnsi="Times New Roman" w:cs="Times New Roman"/>
              </w:rPr>
            </w:pPr>
            <w:r w:rsidRPr="00D11C16">
              <w:rPr>
                <w:rFonts w:ascii="Times New Roman" w:hAnsi="Times New Roman" w:cs="Times New Roman"/>
              </w:rPr>
              <w:t>Complete</w:t>
            </w:r>
            <w:r w:rsidR="005A4F82">
              <w:rPr>
                <w:rFonts w:ascii="Times New Roman" w:hAnsi="Times New Roman" w:cs="Times New Roman"/>
              </w:rPr>
              <w:t>d</w:t>
            </w:r>
          </w:p>
        </w:tc>
      </w:tr>
      <w:tr w:rsidR="005A4F82" w14:paraId="6F7F1B08" w14:textId="77777777" w:rsidTr="005A4F82">
        <w:tc>
          <w:tcPr>
            <w:tcW w:w="1096" w:type="dxa"/>
          </w:tcPr>
          <w:p w14:paraId="77625006" w14:textId="0D665A14" w:rsidR="005A4F82" w:rsidRPr="00D11C16" w:rsidRDefault="005A4F82" w:rsidP="00435618">
            <w:pPr>
              <w:spacing w:line="360" w:lineRule="auto"/>
              <w:rPr>
                <w:rFonts w:ascii="Times New Roman" w:hAnsi="Times New Roman" w:cs="Times New Roman"/>
              </w:rPr>
            </w:pPr>
            <w:r>
              <w:rPr>
                <w:rFonts w:ascii="Times New Roman" w:hAnsi="Times New Roman" w:cs="Times New Roman"/>
              </w:rPr>
              <w:t>2018</w:t>
            </w:r>
          </w:p>
        </w:tc>
        <w:tc>
          <w:tcPr>
            <w:tcW w:w="1610" w:type="dxa"/>
          </w:tcPr>
          <w:p w14:paraId="11A4F197" w14:textId="7D252AB2" w:rsidR="005A4F82" w:rsidRPr="00D11C16" w:rsidRDefault="005A4F82" w:rsidP="00435618">
            <w:pPr>
              <w:spacing w:line="360" w:lineRule="auto"/>
              <w:rPr>
                <w:rFonts w:ascii="Times New Roman" w:hAnsi="Times New Roman" w:cs="Times New Roman"/>
              </w:rPr>
            </w:pPr>
            <w:r>
              <w:rPr>
                <w:rFonts w:ascii="Times New Roman" w:hAnsi="Times New Roman" w:cs="Times New Roman"/>
              </w:rPr>
              <w:t>Summer</w:t>
            </w:r>
          </w:p>
        </w:tc>
        <w:tc>
          <w:tcPr>
            <w:tcW w:w="3745" w:type="dxa"/>
          </w:tcPr>
          <w:p w14:paraId="264B74BC" w14:textId="77777777" w:rsidR="005A4F82" w:rsidRDefault="005A4F82" w:rsidP="00435618">
            <w:pPr>
              <w:spacing w:line="360" w:lineRule="auto"/>
              <w:rPr>
                <w:rFonts w:ascii="Times New Roman" w:hAnsi="Times New Roman" w:cs="Times New Roman"/>
              </w:rPr>
            </w:pPr>
            <w:r>
              <w:rPr>
                <w:rFonts w:ascii="Times New Roman" w:hAnsi="Times New Roman" w:cs="Times New Roman"/>
              </w:rPr>
              <w:t>First Field Season</w:t>
            </w:r>
          </w:p>
          <w:p w14:paraId="7FD4E79F" w14:textId="7A6DDEBA" w:rsidR="005A4F82" w:rsidRPr="00D11C16" w:rsidRDefault="005A4F82" w:rsidP="00435618">
            <w:pPr>
              <w:spacing w:line="360" w:lineRule="auto"/>
              <w:rPr>
                <w:rFonts w:ascii="Times New Roman" w:hAnsi="Times New Roman" w:cs="Times New Roman"/>
              </w:rPr>
            </w:pPr>
            <w:r>
              <w:rPr>
                <w:rFonts w:ascii="Times New Roman" w:hAnsi="Times New Roman" w:cs="Times New Roman"/>
              </w:rPr>
              <w:t>(Sample Collection)</w:t>
            </w:r>
          </w:p>
        </w:tc>
        <w:tc>
          <w:tcPr>
            <w:tcW w:w="1182" w:type="dxa"/>
          </w:tcPr>
          <w:p w14:paraId="25C6C0B0" w14:textId="4171A4E9" w:rsidR="005A4F82" w:rsidRPr="00D11C16" w:rsidRDefault="005A4F82" w:rsidP="00435618">
            <w:pPr>
              <w:spacing w:line="360" w:lineRule="auto"/>
              <w:rPr>
                <w:rFonts w:ascii="Times New Roman" w:hAnsi="Times New Roman" w:cs="Times New Roman"/>
              </w:rPr>
            </w:pPr>
            <w:r>
              <w:rPr>
                <w:rFonts w:ascii="Times New Roman" w:hAnsi="Times New Roman" w:cs="Times New Roman"/>
              </w:rPr>
              <w:t>PWS</w:t>
            </w:r>
          </w:p>
        </w:tc>
        <w:tc>
          <w:tcPr>
            <w:tcW w:w="1830" w:type="dxa"/>
          </w:tcPr>
          <w:p w14:paraId="54DAF894" w14:textId="218023CB" w:rsidR="005A4F82" w:rsidRPr="00D11C16" w:rsidRDefault="005A4F82" w:rsidP="00435618">
            <w:pPr>
              <w:spacing w:line="360" w:lineRule="auto"/>
              <w:rPr>
                <w:rFonts w:ascii="Times New Roman" w:hAnsi="Times New Roman" w:cs="Times New Roman"/>
              </w:rPr>
            </w:pPr>
            <w:r>
              <w:rPr>
                <w:rFonts w:ascii="Times New Roman" w:hAnsi="Times New Roman" w:cs="Times New Roman"/>
              </w:rPr>
              <w:t>Completed</w:t>
            </w:r>
          </w:p>
        </w:tc>
      </w:tr>
      <w:tr w:rsidR="005A4F82" w14:paraId="5A69BADD" w14:textId="77777777" w:rsidTr="005A4F82">
        <w:tc>
          <w:tcPr>
            <w:tcW w:w="1096" w:type="dxa"/>
          </w:tcPr>
          <w:p w14:paraId="3AD4BE84" w14:textId="286CBF83"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2018</w:t>
            </w:r>
          </w:p>
        </w:tc>
        <w:tc>
          <w:tcPr>
            <w:tcW w:w="1610" w:type="dxa"/>
          </w:tcPr>
          <w:p w14:paraId="0E9D9C1B" w14:textId="7EF0336B"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Fall</w:t>
            </w:r>
          </w:p>
        </w:tc>
        <w:tc>
          <w:tcPr>
            <w:tcW w:w="3745" w:type="dxa"/>
          </w:tcPr>
          <w:p w14:paraId="4F7A7C98" w14:textId="6ED8330F"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First Committee Meeting</w:t>
            </w:r>
          </w:p>
        </w:tc>
        <w:tc>
          <w:tcPr>
            <w:tcW w:w="1182" w:type="dxa"/>
          </w:tcPr>
          <w:p w14:paraId="290AA352" w14:textId="5C9A29D0"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UAF</w:t>
            </w:r>
          </w:p>
        </w:tc>
        <w:tc>
          <w:tcPr>
            <w:tcW w:w="1830" w:type="dxa"/>
          </w:tcPr>
          <w:p w14:paraId="18283AF0" w14:textId="02BD6AFD"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Complete</w:t>
            </w:r>
            <w:r>
              <w:rPr>
                <w:rFonts w:ascii="Times New Roman" w:hAnsi="Times New Roman" w:cs="Times New Roman"/>
              </w:rPr>
              <w:t>d</w:t>
            </w:r>
          </w:p>
        </w:tc>
      </w:tr>
      <w:tr w:rsidR="005A4F82" w14:paraId="12580F5B" w14:textId="77777777" w:rsidTr="005A4F82">
        <w:tc>
          <w:tcPr>
            <w:tcW w:w="1096" w:type="dxa"/>
          </w:tcPr>
          <w:p w14:paraId="24DEAB58" w14:textId="136C6BFD"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2019</w:t>
            </w:r>
          </w:p>
        </w:tc>
        <w:tc>
          <w:tcPr>
            <w:tcW w:w="1610" w:type="dxa"/>
          </w:tcPr>
          <w:p w14:paraId="0D6002F9" w14:textId="73C9C07E"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Spring</w:t>
            </w:r>
          </w:p>
        </w:tc>
        <w:tc>
          <w:tcPr>
            <w:tcW w:w="3745" w:type="dxa"/>
          </w:tcPr>
          <w:p w14:paraId="375EC02E" w14:textId="0D1652B9"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Course Work</w:t>
            </w:r>
          </w:p>
        </w:tc>
        <w:tc>
          <w:tcPr>
            <w:tcW w:w="1182" w:type="dxa"/>
          </w:tcPr>
          <w:p w14:paraId="48FF879E" w14:textId="06D2371F"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UAF</w:t>
            </w:r>
          </w:p>
        </w:tc>
        <w:tc>
          <w:tcPr>
            <w:tcW w:w="1830" w:type="dxa"/>
          </w:tcPr>
          <w:p w14:paraId="0E028940" w14:textId="1370E1D0"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In Progress</w:t>
            </w:r>
          </w:p>
        </w:tc>
      </w:tr>
      <w:tr w:rsidR="005A4F82" w14:paraId="22D06D04" w14:textId="77777777" w:rsidTr="005A4F82">
        <w:tc>
          <w:tcPr>
            <w:tcW w:w="1096" w:type="dxa"/>
          </w:tcPr>
          <w:p w14:paraId="6A44168C" w14:textId="4CC5974A"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2019</w:t>
            </w:r>
          </w:p>
        </w:tc>
        <w:tc>
          <w:tcPr>
            <w:tcW w:w="1610" w:type="dxa"/>
          </w:tcPr>
          <w:p w14:paraId="5121E32F" w14:textId="2BF3FFBE"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Spring/Fall</w:t>
            </w:r>
          </w:p>
        </w:tc>
        <w:tc>
          <w:tcPr>
            <w:tcW w:w="3745" w:type="dxa"/>
          </w:tcPr>
          <w:p w14:paraId="1C155240" w14:textId="49E72443"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Lab Work (Sample Processing)</w:t>
            </w:r>
          </w:p>
        </w:tc>
        <w:tc>
          <w:tcPr>
            <w:tcW w:w="1182" w:type="dxa"/>
          </w:tcPr>
          <w:p w14:paraId="7901225C" w14:textId="4532FE20"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UAF</w:t>
            </w:r>
          </w:p>
        </w:tc>
        <w:tc>
          <w:tcPr>
            <w:tcW w:w="1830" w:type="dxa"/>
          </w:tcPr>
          <w:p w14:paraId="3B901DB5" w14:textId="20D2434E"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In Progress</w:t>
            </w:r>
          </w:p>
        </w:tc>
      </w:tr>
      <w:tr w:rsidR="005A4F82" w14:paraId="18D5A1A6" w14:textId="77777777" w:rsidTr="005A4F82">
        <w:tc>
          <w:tcPr>
            <w:tcW w:w="1096" w:type="dxa"/>
          </w:tcPr>
          <w:p w14:paraId="306B520E" w14:textId="06A1F1BD"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2019</w:t>
            </w:r>
          </w:p>
        </w:tc>
        <w:tc>
          <w:tcPr>
            <w:tcW w:w="1610" w:type="dxa"/>
          </w:tcPr>
          <w:p w14:paraId="2037B416" w14:textId="4643C528"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February</w:t>
            </w:r>
          </w:p>
        </w:tc>
        <w:tc>
          <w:tcPr>
            <w:tcW w:w="3745" w:type="dxa"/>
          </w:tcPr>
          <w:p w14:paraId="14047108" w14:textId="2424098D"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Proposal Defense/Advancement to Candidacy</w:t>
            </w:r>
          </w:p>
        </w:tc>
        <w:tc>
          <w:tcPr>
            <w:tcW w:w="1182" w:type="dxa"/>
          </w:tcPr>
          <w:p w14:paraId="09710CDC" w14:textId="709B5451"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UAF</w:t>
            </w:r>
          </w:p>
        </w:tc>
        <w:tc>
          <w:tcPr>
            <w:tcW w:w="1830" w:type="dxa"/>
          </w:tcPr>
          <w:p w14:paraId="51071C4D" w14:textId="3E7873D4" w:rsidR="005A4F82" w:rsidRPr="00D11C16" w:rsidRDefault="000C76BA" w:rsidP="005A4F82">
            <w:pPr>
              <w:spacing w:line="360" w:lineRule="auto"/>
              <w:rPr>
                <w:rFonts w:ascii="Times New Roman" w:hAnsi="Times New Roman" w:cs="Times New Roman"/>
              </w:rPr>
            </w:pPr>
            <w:r>
              <w:rPr>
                <w:rFonts w:ascii="Times New Roman" w:hAnsi="Times New Roman" w:cs="Times New Roman"/>
              </w:rPr>
              <w:t>In Progress</w:t>
            </w:r>
          </w:p>
        </w:tc>
      </w:tr>
      <w:tr w:rsidR="005A4F82" w14:paraId="6DB45A87" w14:textId="77777777" w:rsidTr="005A4F82">
        <w:tc>
          <w:tcPr>
            <w:tcW w:w="1096" w:type="dxa"/>
          </w:tcPr>
          <w:p w14:paraId="5751C4E3" w14:textId="2EF1A44B"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2019</w:t>
            </w:r>
          </w:p>
        </w:tc>
        <w:tc>
          <w:tcPr>
            <w:tcW w:w="1610" w:type="dxa"/>
          </w:tcPr>
          <w:p w14:paraId="76FB2675" w14:textId="257B6951" w:rsidR="005A4F82" w:rsidRPr="00D11C16" w:rsidRDefault="005A4F82" w:rsidP="005A4F82">
            <w:pPr>
              <w:spacing w:line="360" w:lineRule="auto"/>
              <w:rPr>
                <w:rFonts w:ascii="Times New Roman" w:hAnsi="Times New Roman" w:cs="Times New Roman"/>
              </w:rPr>
            </w:pPr>
            <w:r>
              <w:rPr>
                <w:rFonts w:ascii="Times New Roman" w:hAnsi="Times New Roman" w:cs="Times New Roman"/>
              </w:rPr>
              <w:t>Spring/</w:t>
            </w:r>
            <w:r w:rsidRPr="00D11C16">
              <w:rPr>
                <w:rFonts w:ascii="Times New Roman" w:hAnsi="Times New Roman" w:cs="Times New Roman"/>
              </w:rPr>
              <w:t>Summer</w:t>
            </w:r>
          </w:p>
        </w:tc>
        <w:tc>
          <w:tcPr>
            <w:tcW w:w="3745" w:type="dxa"/>
          </w:tcPr>
          <w:p w14:paraId="4585C493" w14:textId="77777777" w:rsidR="005A4F82" w:rsidRDefault="005A4F82" w:rsidP="005A4F82">
            <w:pPr>
              <w:spacing w:line="360" w:lineRule="auto"/>
              <w:rPr>
                <w:rFonts w:ascii="Times New Roman" w:hAnsi="Times New Roman" w:cs="Times New Roman"/>
              </w:rPr>
            </w:pPr>
            <w:r>
              <w:rPr>
                <w:rFonts w:ascii="Times New Roman" w:hAnsi="Times New Roman" w:cs="Times New Roman"/>
              </w:rPr>
              <w:t xml:space="preserve">Second Field Season </w:t>
            </w:r>
          </w:p>
          <w:p w14:paraId="1BFF4939" w14:textId="14A2D303" w:rsidR="005A4F82" w:rsidRPr="00D11C16" w:rsidRDefault="005A4F82" w:rsidP="005A4F82">
            <w:pPr>
              <w:spacing w:line="360" w:lineRule="auto"/>
              <w:rPr>
                <w:rFonts w:ascii="Times New Roman" w:hAnsi="Times New Roman" w:cs="Times New Roman"/>
              </w:rPr>
            </w:pPr>
            <w:r>
              <w:rPr>
                <w:rFonts w:ascii="Times New Roman" w:hAnsi="Times New Roman" w:cs="Times New Roman"/>
              </w:rPr>
              <w:t>(Sample Collection)</w:t>
            </w:r>
          </w:p>
        </w:tc>
        <w:tc>
          <w:tcPr>
            <w:tcW w:w="1182" w:type="dxa"/>
          </w:tcPr>
          <w:p w14:paraId="2BA8C6C8" w14:textId="60790BFE"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PWS</w:t>
            </w:r>
          </w:p>
        </w:tc>
        <w:tc>
          <w:tcPr>
            <w:tcW w:w="1830" w:type="dxa"/>
          </w:tcPr>
          <w:p w14:paraId="04DEAD8B" w14:textId="70525C87" w:rsidR="005A4F82" w:rsidRPr="00D11C16" w:rsidRDefault="005A4F82" w:rsidP="005A4F82">
            <w:pPr>
              <w:spacing w:line="360" w:lineRule="auto"/>
              <w:rPr>
                <w:rFonts w:ascii="Times New Roman" w:hAnsi="Times New Roman" w:cs="Times New Roman"/>
              </w:rPr>
            </w:pPr>
            <w:r>
              <w:rPr>
                <w:rFonts w:ascii="Times New Roman" w:hAnsi="Times New Roman" w:cs="Times New Roman"/>
              </w:rPr>
              <w:t>Not Started</w:t>
            </w:r>
          </w:p>
        </w:tc>
      </w:tr>
      <w:tr w:rsidR="005A4F82" w14:paraId="659F4347" w14:textId="77777777" w:rsidTr="005A4F82">
        <w:tc>
          <w:tcPr>
            <w:tcW w:w="1096" w:type="dxa"/>
          </w:tcPr>
          <w:p w14:paraId="3B01CD40" w14:textId="26F455E1"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2019</w:t>
            </w:r>
          </w:p>
        </w:tc>
        <w:tc>
          <w:tcPr>
            <w:tcW w:w="1610" w:type="dxa"/>
          </w:tcPr>
          <w:p w14:paraId="4F2BF2C8" w14:textId="06C90ED4" w:rsidR="005A4F82" w:rsidRPr="00D11C16" w:rsidRDefault="005A4F82" w:rsidP="005A4F82">
            <w:pPr>
              <w:spacing w:line="360" w:lineRule="auto"/>
              <w:rPr>
                <w:rFonts w:ascii="Times New Roman" w:hAnsi="Times New Roman" w:cs="Times New Roman"/>
              </w:rPr>
            </w:pPr>
            <w:r>
              <w:rPr>
                <w:rFonts w:ascii="Times New Roman" w:hAnsi="Times New Roman" w:cs="Times New Roman"/>
              </w:rPr>
              <w:t>Jan.-Sept.</w:t>
            </w:r>
          </w:p>
        </w:tc>
        <w:tc>
          <w:tcPr>
            <w:tcW w:w="3745" w:type="dxa"/>
          </w:tcPr>
          <w:p w14:paraId="640DB706" w14:textId="6CE1AF6B"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Data Analysis</w:t>
            </w:r>
          </w:p>
        </w:tc>
        <w:tc>
          <w:tcPr>
            <w:tcW w:w="1182" w:type="dxa"/>
          </w:tcPr>
          <w:p w14:paraId="7D334F3F" w14:textId="1062AB59"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UAF</w:t>
            </w:r>
          </w:p>
        </w:tc>
        <w:tc>
          <w:tcPr>
            <w:tcW w:w="1830" w:type="dxa"/>
          </w:tcPr>
          <w:p w14:paraId="34741D92" w14:textId="6345AF68" w:rsidR="005A4F82" w:rsidRPr="00D11C16" w:rsidRDefault="005A4F82" w:rsidP="005A4F82">
            <w:pPr>
              <w:spacing w:line="360" w:lineRule="auto"/>
              <w:rPr>
                <w:rFonts w:ascii="Times New Roman" w:hAnsi="Times New Roman" w:cs="Times New Roman"/>
              </w:rPr>
            </w:pPr>
            <w:r w:rsidRPr="00D11C16">
              <w:rPr>
                <w:rFonts w:ascii="Times New Roman" w:hAnsi="Times New Roman" w:cs="Times New Roman"/>
              </w:rPr>
              <w:t>In Progress</w:t>
            </w:r>
          </w:p>
        </w:tc>
      </w:tr>
      <w:tr w:rsidR="005A4F82" w14:paraId="032B9C0B" w14:textId="77777777" w:rsidTr="005A4F82">
        <w:tc>
          <w:tcPr>
            <w:tcW w:w="1096" w:type="dxa"/>
          </w:tcPr>
          <w:p w14:paraId="13490B01" w14:textId="26FFE6E8" w:rsidR="005A4F82" w:rsidRPr="00D11C16" w:rsidRDefault="005A4F82" w:rsidP="005A4F82">
            <w:pPr>
              <w:spacing w:line="360" w:lineRule="auto"/>
              <w:rPr>
                <w:rFonts w:ascii="Times New Roman" w:hAnsi="Times New Roman" w:cs="Times New Roman"/>
              </w:rPr>
            </w:pPr>
            <w:r>
              <w:rPr>
                <w:rFonts w:ascii="Times New Roman" w:hAnsi="Times New Roman" w:cs="Times New Roman"/>
              </w:rPr>
              <w:t>2019</w:t>
            </w:r>
          </w:p>
        </w:tc>
        <w:tc>
          <w:tcPr>
            <w:tcW w:w="1610" w:type="dxa"/>
          </w:tcPr>
          <w:p w14:paraId="7437F16A" w14:textId="1C7F0BC1" w:rsidR="005A4F82" w:rsidRPr="00D11C16" w:rsidRDefault="005A4F82" w:rsidP="005A4F82">
            <w:pPr>
              <w:spacing w:line="360" w:lineRule="auto"/>
              <w:rPr>
                <w:rFonts w:ascii="Times New Roman" w:hAnsi="Times New Roman" w:cs="Times New Roman"/>
              </w:rPr>
            </w:pPr>
            <w:r>
              <w:rPr>
                <w:rFonts w:ascii="Times New Roman" w:hAnsi="Times New Roman" w:cs="Times New Roman"/>
              </w:rPr>
              <w:t>Fall/Winter</w:t>
            </w:r>
          </w:p>
        </w:tc>
        <w:tc>
          <w:tcPr>
            <w:tcW w:w="3745" w:type="dxa"/>
          </w:tcPr>
          <w:p w14:paraId="2135575C" w14:textId="78FA1B47" w:rsidR="005A4F82" w:rsidRPr="00D11C16" w:rsidRDefault="005A4F82" w:rsidP="005A4F82">
            <w:pPr>
              <w:spacing w:line="360" w:lineRule="auto"/>
              <w:rPr>
                <w:rFonts w:ascii="Times New Roman" w:hAnsi="Times New Roman" w:cs="Times New Roman"/>
              </w:rPr>
            </w:pPr>
            <w:r>
              <w:rPr>
                <w:rFonts w:ascii="Times New Roman" w:hAnsi="Times New Roman" w:cs="Times New Roman"/>
              </w:rPr>
              <w:t>Thesis Writing</w:t>
            </w:r>
          </w:p>
        </w:tc>
        <w:tc>
          <w:tcPr>
            <w:tcW w:w="1182" w:type="dxa"/>
          </w:tcPr>
          <w:p w14:paraId="166534F9" w14:textId="58726AF6" w:rsidR="005A4F82" w:rsidRPr="00D11C16" w:rsidRDefault="005A4F82" w:rsidP="005A4F82">
            <w:pPr>
              <w:spacing w:line="360" w:lineRule="auto"/>
              <w:rPr>
                <w:rFonts w:ascii="Times New Roman" w:hAnsi="Times New Roman" w:cs="Times New Roman"/>
              </w:rPr>
            </w:pPr>
            <w:r>
              <w:rPr>
                <w:rFonts w:ascii="Times New Roman" w:hAnsi="Times New Roman" w:cs="Times New Roman"/>
              </w:rPr>
              <w:t>UAF/ANC</w:t>
            </w:r>
          </w:p>
        </w:tc>
        <w:tc>
          <w:tcPr>
            <w:tcW w:w="1830" w:type="dxa"/>
          </w:tcPr>
          <w:p w14:paraId="43ADF20C" w14:textId="45DC40E0" w:rsidR="005A4F82" w:rsidRPr="00D11C16" w:rsidRDefault="005A4F82" w:rsidP="005A4F82">
            <w:pPr>
              <w:spacing w:line="360" w:lineRule="auto"/>
              <w:rPr>
                <w:rFonts w:ascii="Times New Roman" w:hAnsi="Times New Roman" w:cs="Times New Roman"/>
              </w:rPr>
            </w:pPr>
            <w:r>
              <w:rPr>
                <w:rFonts w:ascii="Times New Roman" w:hAnsi="Times New Roman" w:cs="Times New Roman"/>
              </w:rPr>
              <w:t>Not Started</w:t>
            </w:r>
          </w:p>
        </w:tc>
      </w:tr>
      <w:tr w:rsidR="005A4F82" w14:paraId="3FE51901" w14:textId="77777777" w:rsidTr="005A4F82">
        <w:tc>
          <w:tcPr>
            <w:tcW w:w="1096" w:type="dxa"/>
          </w:tcPr>
          <w:p w14:paraId="113E4EB8" w14:textId="3459A890" w:rsidR="005A4F82" w:rsidRDefault="005A4F82" w:rsidP="005A4F82">
            <w:pPr>
              <w:spacing w:line="360" w:lineRule="auto"/>
              <w:rPr>
                <w:rFonts w:ascii="Times New Roman" w:hAnsi="Times New Roman" w:cs="Times New Roman"/>
              </w:rPr>
            </w:pPr>
            <w:r>
              <w:rPr>
                <w:rFonts w:ascii="Times New Roman" w:hAnsi="Times New Roman" w:cs="Times New Roman"/>
              </w:rPr>
              <w:t>2020</w:t>
            </w:r>
          </w:p>
        </w:tc>
        <w:tc>
          <w:tcPr>
            <w:tcW w:w="1610" w:type="dxa"/>
          </w:tcPr>
          <w:p w14:paraId="1E5EA8FC" w14:textId="754FB7BE" w:rsidR="005A4F82" w:rsidRDefault="005A4F82" w:rsidP="005A4F82">
            <w:pPr>
              <w:spacing w:line="360" w:lineRule="auto"/>
              <w:rPr>
                <w:rFonts w:ascii="Times New Roman" w:hAnsi="Times New Roman" w:cs="Times New Roman"/>
              </w:rPr>
            </w:pPr>
            <w:r>
              <w:rPr>
                <w:rFonts w:ascii="Times New Roman" w:hAnsi="Times New Roman" w:cs="Times New Roman"/>
              </w:rPr>
              <w:t>January 15</w:t>
            </w:r>
          </w:p>
        </w:tc>
        <w:tc>
          <w:tcPr>
            <w:tcW w:w="3745" w:type="dxa"/>
          </w:tcPr>
          <w:p w14:paraId="3085919B" w14:textId="1BDF72E1" w:rsidR="005A4F82" w:rsidRDefault="005A4F82" w:rsidP="005A4F82">
            <w:pPr>
              <w:spacing w:line="360" w:lineRule="auto"/>
              <w:rPr>
                <w:rFonts w:ascii="Times New Roman" w:hAnsi="Times New Roman" w:cs="Times New Roman"/>
              </w:rPr>
            </w:pPr>
            <w:r>
              <w:rPr>
                <w:rFonts w:ascii="Times New Roman" w:hAnsi="Times New Roman" w:cs="Times New Roman"/>
              </w:rPr>
              <w:t>First Draft of Thesis to Committee</w:t>
            </w:r>
          </w:p>
        </w:tc>
        <w:tc>
          <w:tcPr>
            <w:tcW w:w="1182" w:type="dxa"/>
          </w:tcPr>
          <w:p w14:paraId="0F2FBAC8" w14:textId="0102938E" w:rsidR="005A4F82" w:rsidRDefault="005A4F82" w:rsidP="005A4F82">
            <w:pPr>
              <w:spacing w:line="360" w:lineRule="auto"/>
              <w:rPr>
                <w:rFonts w:ascii="Times New Roman" w:hAnsi="Times New Roman" w:cs="Times New Roman"/>
              </w:rPr>
            </w:pPr>
            <w:r>
              <w:rPr>
                <w:rFonts w:ascii="Times New Roman" w:hAnsi="Times New Roman" w:cs="Times New Roman"/>
              </w:rPr>
              <w:t>UAF/ANC</w:t>
            </w:r>
          </w:p>
        </w:tc>
        <w:tc>
          <w:tcPr>
            <w:tcW w:w="1830" w:type="dxa"/>
          </w:tcPr>
          <w:p w14:paraId="351D4B78" w14:textId="71D24B9E" w:rsidR="005A4F82" w:rsidRDefault="005A4F82" w:rsidP="005A4F82">
            <w:pPr>
              <w:spacing w:line="360" w:lineRule="auto"/>
              <w:rPr>
                <w:rFonts w:ascii="Times New Roman" w:hAnsi="Times New Roman" w:cs="Times New Roman"/>
              </w:rPr>
            </w:pPr>
            <w:r>
              <w:rPr>
                <w:rFonts w:ascii="Times New Roman" w:hAnsi="Times New Roman" w:cs="Times New Roman"/>
              </w:rPr>
              <w:t>Not Started</w:t>
            </w:r>
          </w:p>
        </w:tc>
      </w:tr>
      <w:tr w:rsidR="005A4F82" w14:paraId="6CC141B8" w14:textId="77777777" w:rsidTr="005A4F82">
        <w:tc>
          <w:tcPr>
            <w:tcW w:w="1096" w:type="dxa"/>
          </w:tcPr>
          <w:p w14:paraId="61A92706" w14:textId="25F116A8" w:rsidR="005A4F82" w:rsidRDefault="005A4F82" w:rsidP="005A4F82">
            <w:pPr>
              <w:spacing w:line="360" w:lineRule="auto"/>
              <w:rPr>
                <w:rFonts w:ascii="Times New Roman" w:hAnsi="Times New Roman" w:cs="Times New Roman"/>
              </w:rPr>
            </w:pPr>
            <w:r>
              <w:rPr>
                <w:rFonts w:ascii="Times New Roman" w:hAnsi="Times New Roman" w:cs="Times New Roman"/>
              </w:rPr>
              <w:t>2020</w:t>
            </w:r>
          </w:p>
        </w:tc>
        <w:tc>
          <w:tcPr>
            <w:tcW w:w="1610" w:type="dxa"/>
          </w:tcPr>
          <w:p w14:paraId="314AF835" w14:textId="300A9E71" w:rsidR="005A4F82" w:rsidRDefault="005A4F82" w:rsidP="005A4F82">
            <w:pPr>
              <w:spacing w:line="360" w:lineRule="auto"/>
              <w:rPr>
                <w:rFonts w:ascii="Times New Roman" w:hAnsi="Times New Roman" w:cs="Times New Roman"/>
              </w:rPr>
            </w:pPr>
            <w:r>
              <w:rPr>
                <w:rFonts w:ascii="Times New Roman" w:hAnsi="Times New Roman" w:cs="Times New Roman"/>
              </w:rPr>
              <w:t>Mid-Late Feb.</w:t>
            </w:r>
          </w:p>
        </w:tc>
        <w:tc>
          <w:tcPr>
            <w:tcW w:w="3745" w:type="dxa"/>
          </w:tcPr>
          <w:p w14:paraId="2420D9BB" w14:textId="51C11445" w:rsidR="005A4F82" w:rsidRDefault="005A4F82" w:rsidP="005A4F82">
            <w:pPr>
              <w:spacing w:line="360" w:lineRule="auto"/>
              <w:rPr>
                <w:rFonts w:ascii="Times New Roman" w:hAnsi="Times New Roman" w:cs="Times New Roman"/>
              </w:rPr>
            </w:pPr>
            <w:r>
              <w:rPr>
                <w:rFonts w:ascii="Times New Roman" w:hAnsi="Times New Roman" w:cs="Times New Roman"/>
              </w:rPr>
              <w:t>Thesis Defense</w:t>
            </w:r>
          </w:p>
        </w:tc>
        <w:tc>
          <w:tcPr>
            <w:tcW w:w="1182" w:type="dxa"/>
          </w:tcPr>
          <w:p w14:paraId="1B4D918F" w14:textId="5A56C182" w:rsidR="005A4F82" w:rsidRDefault="005A4F82" w:rsidP="005A4F82">
            <w:pPr>
              <w:spacing w:line="360" w:lineRule="auto"/>
              <w:rPr>
                <w:rFonts w:ascii="Times New Roman" w:hAnsi="Times New Roman" w:cs="Times New Roman"/>
              </w:rPr>
            </w:pPr>
            <w:r>
              <w:rPr>
                <w:rFonts w:ascii="Times New Roman" w:hAnsi="Times New Roman" w:cs="Times New Roman"/>
              </w:rPr>
              <w:t>UAF</w:t>
            </w:r>
          </w:p>
        </w:tc>
        <w:tc>
          <w:tcPr>
            <w:tcW w:w="1830" w:type="dxa"/>
          </w:tcPr>
          <w:p w14:paraId="09D5DE63" w14:textId="051D85A5" w:rsidR="005A4F82" w:rsidRDefault="005A4F82" w:rsidP="005A4F82">
            <w:pPr>
              <w:spacing w:line="360" w:lineRule="auto"/>
              <w:rPr>
                <w:rFonts w:ascii="Times New Roman" w:hAnsi="Times New Roman" w:cs="Times New Roman"/>
              </w:rPr>
            </w:pPr>
            <w:r>
              <w:rPr>
                <w:rFonts w:ascii="Times New Roman" w:hAnsi="Times New Roman" w:cs="Times New Roman"/>
              </w:rPr>
              <w:t>Not Started</w:t>
            </w:r>
          </w:p>
        </w:tc>
      </w:tr>
      <w:tr w:rsidR="005A4F82" w14:paraId="0318AEA0" w14:textId="77777777" w:rsidTr="005A4F82">
        <w:tc>
          <w:tcPr>
            <w:tcW w:w="1096" w:type="dxa"/>
          </w:tcPr>
          <w:p w14:paraId="6A776695" w14:textId="7CDC0CF7" w:rsidR="005A4F82" w:rsidRDefault="005A4F82" w:rsidP="005A4F82">
            <w:pPr>
              <w:spacing w:line="360" w:lineRule="auto"/>
              <w:rPr>
                <w:rFonts w:ascii="Times New Roman" w:hAnsi="Times New Roman" w:cs="Times New Roman"/>
              </w:rPr>
            </w:pPr>
            <w:r>
              <w:rPr>
                <w:rFonts w:ascii="Times New Roman" w:hAnsi="Times New Roman" w:cs="Times New Roman"/>
              </w:rPr>
              <w:t>2020</w:t>
            </w:r>
          </w:p>
        </w:tc>
        <w:tc>
          <w:tcPr>
            <w:tcW w:w="1610" w:type="dxa"/>
          </w:tcPr>
          <w:p w14:paraId="01A74796" w14:textId="58D50593" w:rsidR="005A4F82" w:rsidRDefault="005A4F82" w:rsidP="005A4F82">
            <w:pPr>
              <w:spacing w:line="360" w:lineRule="auto"/>
              <w:rPr>
                <w:rFonts w:ascii="Times New Roman" w:hAnsi="Times New Roman" w:cs="Times New Roman"/>
              </w:rPr>
            </w:pPr>
            <w:r>
              <w:rPr>
                <w:rFonts w:ascii="Times New Roman" w:hAnsi="Times New Roman" w:cs="Times New Roman"/>
              </w:rPr>
              <w:t>March</w:t>
            </w:r>
          </w:p>
        </w:tc>
        <w:tc>
          <w:tcPr>
            <w:tcW w:w="3745" w:type="dxa"/>
          </w:tcPr>
          <w:p w14:paraId="0971F6B9" w14:textId="31157C64" w:rsidR="005A4F82" w:rsidRDefault="005A4F82" w:rsidP="005A4F82">
            <w:pPr>
              <w:spacing w:line="360" w:lineRule="auto"/>
              <w:rPr>
                <w:rFonts w:ascii="Times New Roman" w:hAnsi="Times New Roman" w:cs="Times New Roman"/>
              </w:rPr>
            </w:pPr>
            <w:r>
              <w:rPr>
                <w:rFonts w:ascii="Times New Roman" w:hAnsi="Times New Roman" w:cs="Times New Roman"/>
              </w:rPr>
              <w:t>Submitted Post-Defense Thesis</w:t>
            </w:r>
          </w:p>
        </w:tc>
        <w:tc>
          <w:tcPr>
            <w:tcW w:w="1182" w:type="dxa"/>
          </w:tcPr>
          <w:p w14:paraId="7412D7A5" w14:textId="3CC6186B" w:rsidR="005A4F82" w:rsidRDefault="005A4F82" w:rsidP="005A4F82">
            <w:pPr>
              <w:spacing w:line="360" w:lineRule="auto"/>
              <w:rPr>
                <w:rFonts w:ascii="Times New Roman" w:hAnsi="Times New Roman" w:cs="Times New Roman"/>
              </w:rPr>
            </w:pPr>
            <w:r>
              <w:rPr>
                <w:rFonts w:ascii="Times New Roman" w:hAnsi="Times New Roman" w:cs="Times New Roman"/>
              </w:rPr>
              <w:t>UAF</w:t>
            </w:r>
          </w:p>
        </w:tc>
        <w:tc>
          <w:tcPr>
            <w:tcW w:w="1830" w:type="dxa"/>
          </w:tcPr>
          <w:p w14:paraId="11E7C261" w14:textId="41809295" w:rsidR="005A4F82" w:rsidRDefault="005A4F82" w:rsidP="005A4F82">
            <w:pPr>
              <w:spacing w:line="360" w:lineRule="auto"/>
              <w:rPr>
                <w:rFonts w:ascii="Times New Roman" w:hAnsi="Times New Roman" w:cs="Times New Roman"/>
              </w:rPr>
            </w:pPr>
            <w:r>
              <w:rPr>
                <w:rFonts w:ascii="Times New Roman" w:hAnsi="Times New Roman" w:cs="Times New Roman"/>
              </w:rPr>
              <w:t>Not Started</w:t>
            </w:r>
          </w:p>
        </w:tc>
      </w:tr>
      <w:tr w:rsidR="005A4F82" w14:paraId="7AADB4BE" w14:textId="77777777" w:rsidTr="005A4F82">
        <w:tc>
          <w:tcPr>
            <w:tcW w:w="1096" w:type="dxa"/>
          </w:tcPr>
          <w:p w14:paraId="0F2A025D" w14:textId="0956A69C" w:rsidR="005A4F82" w:rsidRDefault="005A4F82" w:rsidP="005A4F82">
            <w:pPr>
              <w:spacing w:line="360" w:lineRule="auto"/>
              <w:rPr>
                <w:rFonts w:ascii="Times New Roman" w:hAnsi="Times New Roman" w:cs="Times New Roman"/>
              </w:rPr>
            </w:pPr>
            <w:r>
              <w:rPr>
                <w:rFonts w:ascii="Times New Roman" w:hAnsi="Times New Roman" w:cs="Times New Roman"/>
              </w:rPr>
              <w:t>2020</w:t>
            </w:r>
          </w:p>
        </w:tc>
        <w:tc>
          <w:tcPr>
            <w:tcW w:w="1610" w:type="dxa"/>
          </w:tcPr>
          <w:p w14:paraId="59A95E89" w14:textId="4C77CA91" w:rsidR="005A4F82" w:rsidRDefault="005A4F82" w:rsidP="005A4F82">
            <w:pPr>
              <w:spacing w:line="360" w:lineRule="auto"/>
              <w:rPr>
                <w:rFonts w:ascii="Times New Roman" w:hAnsi="Times New Roman" w:cs="Times New Roman"/>
              </w:rPr>
            </w:pPr>
            <w:r>
              <w:rPr>
                <w:rFonts w:ascii="Times New Roman" w:hAnsi="Times New Roman" w:cs="Times New Roman"/>
              </w:rPr>
              <w:t>May</w:t>
            </w:r>
          </w:p>
        </w:tc>
        <w:tc>
          <w:tcPr>
            <w:tcW w:w="3745" w:type="dxa"/>
          </w:tcPr>
          <w:p w14:paraId="519C82D0" w14:textId="5A779F8E" w:rsidR="005A4F82" w:rsidRDefault="005A4F82" w:rsidP="005A4F82">
            <w:pPr>
              <w:spacing w:line="360" w:lineRule="auto"/>
              <w:rPr>
                <w:rFonts w:ascii="Times New Roman" w:hAnsi="Times New Roman" w:cs="Times New Roman"/>
              </w:rPr>
            </w:pPr>
            <w:r>
              <w:rPr>
                <w:rFonts w:ascii="Times New Roman" w:hAnsi="Times New Roman" w:cs="Times New Roman"/>
              </w:rPr>
              <w:t>Graduation</w:t>
            </w:r>
          </w:p>
        </w:tc>
        <w:tc>
          <w:tcPr>
            <w:tcW w:w="1182" w:type="dxa"/>
          </w:tcPr>
          <w:p w14:paraId="7C53459E" w14:textId="797A0A04" w:rsidR="005A4F82" w:rsidRDefault="005A4F82" w:rsidP="005A4F82">
            <w:pPr>
              <w:spacing w:line="360" w:lineRule="auto"/>
              <w:rPr>
                <w:rFonts w:ascii="Times New Roman" w:hAnsi="Times New Roman" w:cs="Times New Roman"/>
              </w:rPr>
            </w:pPr>
            <w:r>
              <w:rPr>
                <w:rFonts w:ascii="Times New Roman" w:hAnsi="Times New Roman" w:cs="Times New Roman"/>
              </w:rPr>
              <w:t>UAF</w:t>
            </w:r>
          </w:p>
        </w:tc>
        <w:tc>
          <w:tcPr>
            <w:tcW w:w="1830" w:type="dxa"/>
          </w:tcPr>
          <w:p w14:paraId="21A2B95C" w14:textId="3A9EFE33" w:rsidR="005A4F82" w:rsidRDefault="005A4F82" w:rsidP="005A4F82">
            <w:pPr>
              <w:spacing w:line="360" w:lineRule="auto"/>
              <w:rPr>
                <w:rFonts w:ascii="Times New Roman" w:hAnsi="Times New Roman" w:cs="Times New Roman"/>
              </w:rPr>
            </w:pPr>
            <w:r>
              <w:rPr>
                <w:rFonts w:ascii="Times New Roman" w:hAnsi="Times New Roman" w:cs="Times New Roman"/>
              </w:rPr>
              <w:t>Not Started</w:t>
            </w:r>
          </w:p>
        </w:tc>
      </w:tr>
    </w:tbl>
    <w:p w14:paraId="2A8F5966" w14:textId="5E4DCD1F" w:rsidR="00DE44E3" w:rsidRDefault="00DE44E3" w:rsidP="00835B36">
      <w:pPr>
        <w:jc w:val="center"/>
        <w:rPr>
          <w:rFonts w:ascii="Times New Roman" w:eastAsia="Times New Roman" w:hAnsi="Times New Roman" w:cs="Times New Roman"/>
          <w:sz w:val="24"/>
          <w:szCs w:val="24"/>
        </w:rPr>
      </w:pPr>
    </w:p>
    <w:p w14:paraId="69C30403" w14:textId="77777777" w:rsidR="00A710E6" w:rsidRDefault="00A710E6" w:rsidP="00835B36">
      <w:pPr>
        <w:jc w:val="center"/>
        <w:rPr>
          <w:rFonts w:ascii="Times New Roman" w:eastAsia="Times New Roman" w:hAnsi="Times New Roman" w:cs="Times New Roman"/>
          <w:sz w:val="24"/>
          <w:szCs w:val="24"/>
        </w:rPr>
      </w:pPr>
    </w:p>
    <w:p w14:paraId="10A47093" w14:textId="1CC41CBE" w:rsidR="00835B36" w:rsidRDefault="00264663" w:rsidP="00835B36">
      <w:pPr>
        <w:jc w:val="center"/>
        <w:rPr>
          <w:rFonts w:ascii="Times New Roman" w:eastAsia="Times New Roman" w:hAnsi="Times New Roman" w:cs="Times New Roman"/>
          <w:sz w:val="24"/>
          <w:szCs w:val="24"/>
        </w:rPr>
      </w:pPr>
      <w:r>
        <w:rPr>
          <w:noProof/>
        </w:rPr>
        <w:lastRenderedPageBreak/>
        <w:drawing>
          <wp:inline distT="0" distB="0" distL="0" distR="0" wp14:anchorId="2545217F" wp14:editId="3845B3CD">
            <wp:extent cx="5401310" cy="3200400"/>
            <wp:effectExtent l="0" t="0" r="889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4E034E01" w14:textId="2C602689" w:rsidR="005C1135" w:rsidRDefault="00FB076F" w:rsidP="00835B36">
      <w:pPr>
        <w:pStyle w:val="NoSpacing"/>
        <w:rPr>
          <w:rFonts w:ascii="Times New Roman" w:hAnsi="Times New Roman" w:cs="Times New Roman"/>
          <w:sz w:val="24"/>
          <w:szCs w:val="24"/>
        </w:rPr>
        <w:sectPr w:rsidR="005C1135" w:rsidSect="00617537">
          <w:pgSz w:w="12240" w:h="15840" w:code="1"/>
          <w:pgMar w:top="1440" w:right="1440" w:bottom="1440" w:left="1440" w:header="720" w:footer="720" w:gutter="0"/>
          <w:cols w:space="720"/>
          <w:docGrid w:linePitch="360"/>
        </w:sectPr>
      </w:pPr>
      <w:r w:rsidRPr="00835B36">
        <w:rPr>
          <w:rFonts w:ascii="Times New Roman" w:hAnsi="Times New Roman" w:cs="Times New Roman"/>
          <w:sz w:val="24"/>
          <w:szCs w:val="24"/>
        </w:rPr>
        <w:t xml:space="preserve">Figure </w:t>
      </w:r>
      <w:r w:rsidR="0053561A" w:rsidRPr="00835B36">
        <w:rPr>
          <w:rFonts w:ascii="Times New Roman" w:hAnsi="Times New Roman" w:cs="Times New Roman"/>
          <w:sz w:val="24"/>
          <w:szCs w:val="24"/>
        </w:rPr>
        <w:t>1</w:t>
      </w:r>
      <w:r w:rsidR="004E665F">
        <w:rPr>
          <w:rFonts w:ascii="Times New Roman" w:hAnsi="Times New Roman" w:cs="Times New Roman"/>
          <w:sz w:val="24"/>
          <w:szCs w:val="24"/>
        </w:rPr>
        <w:t>.</w:t>
      </w:r>
      <w:r w:rsidR="00426F4C">
        <w:rPr>
          <w:rFonts w:ascii="Times New Roman" w:hAnsi="Times New Roman" w:cs="Times New Roman"/>
          <w:sz w:val="24"/>
          <w:szCs w:val="24"/>
        </w:rPr>
        <w:t xml:space="preserve"> A</w:t>
      </w:r>
      <w:r w:rsidRPr="004E665F">
        <w:rPr>
          <w:rFonts w:ascii="Times New Roman" w:hAnsi="Times New Roman" w:cs="Times New Roman"/>
          <w:sz w:val="24"/>
          <w:szCs w:val="24"/>
        </w:rPr>
        <w:t xml:space="preserve">ge </w:t>
      </w:r>
      <w:r w:rsidR="00426F4C">
        <w:rPr>
          <w:rFonts w:ascii="Times New Roman" w:hAnsi="Times New Roman" w:cs="Times New Roman"/>
          <w:sz w:val="24"/>
          <w:szCs w:val="24"/>
        </w:rPr>
        <w:t xml:space="preserve">(y) </w:t>
      </w:r>
      <w:r w:rsidRPr="004E665F">
        <w:rPr>
          <w:rFonts w:ascii="Times New Roman" w:hAnsi="Times New Roman" w:cs="Times New Roman"/>
          <w:sz w:val="24"/>
          <w:szCs w:val="24"/>
        </w:rPr>
        <w:t>at 50% maturity (A</w:t>
      </w:r>
      <w:r w:rsidRPr="004E665F">
        <w:rPr>
          <w:rFonts w:ascii="Times New Roman" w:hAnsi="Times New Roman" w:cs="Times New Roman"/>
          <w:sz w:val="24"/>
          <w:szCs w:val="24"/>
          <w:vertAlign w:val="subscript"/>
        </w:rPr>
        <w:t>50</w:t>
      </w:r>
      <w:r w:rsidRPr="004E665F">
        <w:rPr>
          <w:rFonts w:ascii="Times New Roman" w:hAnsi="Times New Roman" w:cs="Times New Roman"/>
          <w:sz w:val="24"/>
          <w:szCs w:val="24"/>
        </w:rPr>
        <w:t xml:space="preserve">) as </w:t>
      </w:r>
      <w:r w:rsidR="00426F4C">
        <w:rPr>
          <w:rFonts w:ascii="Times New Roman" w:hAnsi="Times New Roman" w:cs="Times New Roman"/>
          <w:sz w:val="24"/>
          <w:szCs w:val="24"/>
        </w:rPr>
        <w:t xml:space="preserve">a </w:t>
      </w:r>
      <w:r w:rsidRPr="004E665F">
        <w:rPr>
          <w:rFonts w:ascii="Times New Roman" w:hAnsi="Times New Roman" w:cs="Times New Roman"/>
          <w:sz w:val="24"/>
          <w:szCs w:val="24"/>
        </w:rPr>
        <w:t xml:space="preserve">function of latitude </w:t>
      </w:r>
      <w:r w:rsidR="00426F4C">
        <w:rPr>
          <w:rFonts w:ascii="Times New Roman" w:hAnsi="Times New Roman" w:cs="Times New Roman"/>
          <w:sz w:val="24"/>
          <w:szCs w:val="24"/>
        </w:rPr>
        <w:t>(degrees)</w:t>
      </w:r>
      <w:r w:rsidR="00426F4C" w:rsidRPr="00426F4C">
        <w:rPr>
          <w:rFonts w:ascii="Times New Roman" w:hAnsi="Times New Roman" w:cs="Times New Roman"/>
          <w:sz w:val="24"/>
          <w:szCs w:val="24"/>
        </w:rPr>
        <w:t xml:space="preserve"> </w:t>
      </w:r>
      <w:r w:rsidR="00426F4C" w:rsidRPr="004E665F">
        <w:rPr>
          <w:rFonts w:ascii="Times New Roman" w:hAnsi="Times New Roman" w:cs="Times New Roman"/>
          <w:sz w:val="24"/>
          <w:szCs w:val="24"/>
        </w:rPr>
        <w:t>from previous studies</w:t>
      </w:r>
      <w:r w:rsidR="00A710E6">
        <w:rPr>
          <w:rFonts w:ascii="Times New Roman" w:hAnsi="Times New Roman" w:cs="Times New Roman"/>
          <w:sz w:val="24"/>
          <w:szCs w:val="24"/>
        </w:rPr>
        <w:t xml:space="preserve"> </w:t>
      </w:r>
      <w:r w:rsidR="005C1135" w:rsidRPr="005C1135">
        <w:rPr>
          <w:rFonts w:ascii="Times New Roman" w:hAnsi="Times New Roman" w:cs="Times New Roman"/>
          <w:sz w:val="24"/>
          <w:szCs w:val="24"/>
        </w:rPr>
        <w:t>(Wyllie Echeverria 1987; Lea et al. 1999; Kronlund and Yamanaka 2001; Hannah et al. 2009; Yamanaka et al. 2011)</w:t>
      </w:r>
      <w:r w:rsidR="005C1135">
        <w:rPr>
          <w:rFonts w:ascii="Times New Roman" w:hAnsi="Times New Roman" w:cs="Times New Roman"/>
          <w:sz w:val="24"/>
          <w:szCs w:val="24"/>
        </w:rPr>
        <w:t xml:space="preserve">. </w:t>
      </w:r>
      <w:r w:rsidR="00426F4C">
        <w:rPr>
          <w:rFonts w:ascii="Times New Roman" w:hAnsi="Times New Roman" w:cs="Times New Roman"/>
          <w:sz w:val="24"/>
          <w:szCs w:val="24"/>
        </w:rPr>
        <w:t xml:space="preserve">The </w:t>
      </w:r>
      <w:r w:rsidRPr="004E665F">
        <w:rPr>
          <w:rFonts w:ascii="Times New Roman" w:hAnsi="Times New Roman" w:cs="Times New Roman"/>
          <w:sz w:val="24"/>
          <w:szCs w:val="24"/>
        </w:rPr>
        <w:t xml:space="preserve">trend </w:t>
      </w:r>
      <w:r w:rsidR="000A302D">
        <w:rPr>
          <w:rFonts w:ascii="Times New Roman" w:hAnsi="Times New Roman" w:cs="Times New Roman"/>
          <w:sz w:val="24"/>
          <w:szCs w:val="24"/>
        </w:rPr>
        <w:t xml:space="preserve">(dashed line) </w:t>
      </w:r>
      <w:r w:rsidR="00426F4C">
        <w:rPr>
          <w:rFonts w:ascii="Times New Roman" w:hAnsi="Times New Roman" w:cs="Times New Roman"/>
          <w:sz w:val="24"/>
          <w:szCs w:val="24"/>
        </w:rPr>
        <w:t>was significant</w:t>
      </w:r>
      <w:r w:rsidRPr="004E665F">
        <w:rPr>
          <w:rFonts w:ascii="Times New Roman" w:hAnsi="Times New Roman" w:cs="Times New Roman"/>
          <w:sz w:val="24"/>
          <w:szCs w:val="24"/>
        </w:rPr>
        <w:t xml:space="preserve"> </w:t>
      </w:r>
      <w:r w:rsidR="00426F4C">
        <w:rPr>
          <w:rFonts w:ascii="Times New Roman" w:hAnsi="Times New Roman" w:cs="Times New Roman"/>
          <w:sz w:val="24"/>
          <w:szCs w:val="24"/>
        </w:rPr>
        <w:t xml:space="preserve">at </w:t>
      </w:r>
      <w:r w:rsidRPr="004E665F">
        <w:rPr>
          <w:rFonts w:ascii="Times New Roman" w:hAnsi="Times New Roman" w:cs="Times New Roman"/>
          <w:sz w:val="24"/>
          <w:szCs w:val="24"/>
        </w:rPr>
        <w:t>α=0.05</w:t>
      </w:r>
      <w:r w:rsidR="00426F4C">
        <w:rPr>
          <w:rFonts w:ascii="Times New Roman" w:hAnsi="Times New Roman" w:cs="Times New Roman"/>
          <w:sz w:val="24"/>
          <w:szCs w:val="24"/>
        </w:rPr>
        <w:t xml:space="preserve"> based on linear regression (F=</w:t>
      </w:r>
      <w:r w:rsidR="00983DE4">
        <w:rPr>
          <w:rFonts w:ascii="Times New Roman" w:hAnsi="Times New Roman" w:cs="Times New Roman"/>
          <w:sz w:val="24"/>
          <w:szCs w:val="24"/>
        </w:rPr>
        <w:t>264.1</w:t>
      </w:r>
      <w:r w:rsidR="00426F4C">
        <w:rPr>
          <w:rFonts w:ascii="Times New Roman" w:hAnsi="Times New Roman" w:cs="Times New Roman"/>
          <w:sz w:val="24"/>
          <w:szCs w:val="24"/>
        </w:rPr>
        <w:t>, P=</w:t>
      </w:r>
      <w:r w:rsidR="00983DE4">
        <w:rPr>
          <w:rFonts w:ascii="Times New Roman" w:hAnsi="Times New Roman" w:cs="Times New Roman"/>
          <w:sz w:val="24"/>
          <w:szCs w:val="24"/>
        </w:rPr>
        <w:t>3.456x10</w:t>
      </w:r>
      <w:r w:rsidR="00983DE4">
        <w:rPr>
          <w:rFonts w:ascii="Times New Roman" w:hAnsi="Times New Roman" w:cs="Times New Roman"/>
          <w:sz w:val="24"/>
          <w:szCs w:val="24"/>
          <w:vertAlign w:val="superscript"/>
        </w:rPr>
        <w:t>-6</w:t>
      </w:r>
      <w:r w:rsidR="00426F4C">
        <w:rPr>
          <w:rFonts w:ascii="Times New Roman" w:hAnsi="Times New Roman" w:cs="Times New Roman"/>
          <w:sz w:val="24"/>
          <w:szCs w:val="24"/>
        </w:rPr>
        <w:t>, r</w:t>
      </w:r>
      <w:r w:rsidR="00426F4C">
        <w:rPr>
          <w:rFonts w:ascii="Times New Roman" w:hAnsi="Times New Roman" w:cs="Times New Roman"/>
          <w:sz w:val="24"/>
          <w:szCs w:val="24"/>
          <w:vertAlign w:val="superscript"/>
        </w:rPr>
        <w:t xml:space="preserve">2 </w:t>
      </w:r>
      <w:r w:rsidR="00426F4C">
        <w:rPr>
          <w:rFonts w:ascii="Times New Roman" w:hAnsi="Times New Roman" w:cs="Times New Roman"/>
          <w:sz w:val="24"/>
          <w:szCs w:val="24"/>
        </w:rPr>
        <w:t>= 0.98)</w:t>
      </w:r>
      <w:r w:rsidRPr="004E665F">
        <w:rPr>
          <w:rFonts w:ascii="Times New Roman" w:hAnsi="Times New Roman" w:cs="Times New Roman"/>
          <w:sz w:val="24"/>
          <w:szCs w:val="24"/>
        </w:rPr>
        <w:t xml:space="preserve">. </w:t>
      </w:r>
      <w:r w:rsidR="000A302D">
        <w:rPr>
          <w:rFonts w:ascii="Times New Roman" w:hAnsi="Times New Roman" w:cs="Times New Roman"/>
          <w:sz w:val="24"/>
          <w:szCs w:val="24"/>
        </w:rPr>
        <w:t xml:space="preserve">The </w:t>
      </w:r>
      <w:r w:rsidR="000A302D" w:rsidRPr="004E665F">
        <w:rPr>
          <w:rFonts w:ascii="Times New Roman" w:hAnsi="Times New Roman" w:cs="Times New Roman"/>
          <w:sz w:val="24"/>
          <w:szCs w:val="24"/>
        </w:rPr>
        <w:t>A</w:t>
      </w:r>
      <w:r w:rsidR="000A302D" w:rsidRPr="004E665F">
        <w:rPr>
          <w:rFonts w:ascii="Times New Roman" w:hAnsi="Times New Roman" w:cs="Times New Roman"/>
          <w:sz w:val="24"/>
          <w:szCs w:val="24"/>
          <w:vertAlign w:val="subscript"/>
        </w:rPr>
        <w:t>50</w:t>
      </w:r>
      <w:r w:rsidR="000A302D">
        <w:rPr>
          <w:rFonts w:ascii="Times New Roman" w:hAnsi="Times New Roman" w:cs="Times New Roman"/>
          <w:sz w:val="24"/>
          <w:szCs w:val="24"/>
        </w:rPr>
        <w:t xml:space="preserve"> was predicted for Outside and Inside Prince William Sound (PWS) waters. </w:t>
      </w:r>
      <w:r w:rsidRPr="004E665F">
        <w:rPr>
          <w:rFonts w:ascii="Times New Roman" w:hAnsi="Times New Roman" w:cs="Times New Roman"/>
          <w:sz w:val="24"/>
          <w:szCs w:val="24"/>
        </w:rPr>
        <w:t xml:space="preserve">Latitudes are based on median latitude from </w:t>
      </w:r>
      <w:r w:rsidR="005B6BE4" w:rsidRPr="004E665F">
        <w:rPr>
          <w:rFonts w:ascii="Times New Roman" w:hAnsi="Times New Roman" w:cs="Times New Roman"/>
          <w:sz w:val="24"/>
          <w:szCs w:val="24"/>
        </w:rPr>
        <w:t>area or port reported in each study. (</w:t>
      </w:r>
      <w:r w:rsidRPr="004E665F">
        <w:rPr>
          <w:rFonts w:ascii="Times New Roman" w:hAnsi="Times New Roman" w:cs="Times New Roman"/>
          <w:sz w:val="24"/>
          <w:szCs w:val="24"/>
        </w:rPr>
        <w:t>CA=</w:t>
      </w:r>
      <w:r w:rsidR="005D76DC" w:rsidRPr="004E665F">
        <w:rPr>
          <w:rFonts w:ascii="Times New Roman" w:hAnsi="Times New Roman" w:cs="Times New Roman"/>
          <w:sz w:val="24"/>
          <w:szCs w:val="24"/>
        </w:rPr>
        <w:t>California</w:t>
      </w:r>
      <w:r w:rsidRPr="004E665F">
        <w:rPr>
          <w:rFonts w:ascii="Times New Roman" w:hAnsi="Times New Roman" w:cs="Times New Roman"/>
          <w:sz w:val="24"/>
          <w:szCs w:val="24"/>
        </w:rPr>
        <w:t>, OR=Oregon, BC=British Columbia, Canada, SEAK= Southeast Alaska</w:t>
      </w:r>
      <w:r w:rsidR="005B6BE4" w:rsidRPr="004E665F">
        <w:rPr>
          <w:rFonts w:ascii="Times New Roman" w:hAnsi="Times New Roman" w:cs="Times New Roman"/>
          <w:sz w:val="24"/>
          <w:szCs w:val="24"/>
        </w:rPr>
        <w:t>)</w:t>
      </w:r>
      <w:r w:rsidR="00835B36">
        <w:rPr>
          <w:rFonts w:ascii="Times New Roman" w:hAnsi="Times New Roman" w:cs="Times New Roman"/>
          <w:sz w:val="24"/>
          <w:szCs w:val="24"/>
        </w:rPr>
        <w:t>.</w:t>
      </w:r>
    </w:p>
    <w:p w14:paraId="4158729C" w14:textId="77777777" w:rsidR="005F6933" w:rsidRDefault="005F6933" w:rsidP="00835B36">
      <w:pPr>
        <w:pStyle w:val="NoSpacing"/>
        <w:rPr>
          <w:rFonts w:ascii="Times New Roman" w:hAnsi="Times New Roman" w:cs="Times New Roman"/>
          <w:sz w:val="24"/>
          <w:szCs w:val="24"/>
        </w:rPr>
      </w:pPr>
    </w:p>
    <w:p w14:paraId="3CBC5030" w14:textId="26A16510" w:rsidR="005C1135" w:rsidRDefault="005F6933" w:rsidP="005C1135">
      <w:pPr>
        <w:jc w:val="center"/>
        <w:rPr>
          <w:rFonts w:ascii="Times New Roman" w:hAnsi="Times New Roman" w:cs="Times New Roman"/>
          <w:sz w:val="24"/>
          <w:szCs w:val="24"/>
        </w:rPr>
      </w:pPr>
      <w:r>
        <w:rPr>
          <w:noProof/>
        </w:rPr>
        <w:drawing>
          <wp:inline distT="0" distB="0" distL="0" distR="0" wp14:anchorId="2A670E52" wp14:editId="280AEBDA">
            <wp:extent cx="5410200" cy="3141134"/>
            <wp:effectExtent l="0" t="0" r="0" b="25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1B98CE43" w14:textId="7C94F05D" w:rsidR="005C1135" w:rsidRDefault="005C1135" w:rsidP="005C1135">
      <w:pPr>
        <w:pStyle w:val="NoSpacing"/>
        <w:rPr>
          <w:rFonts w:ascii="Times New Roman" w:hAnsi="Times New Roman" w:cs="Times New Roman"/>
          <w:sz w:val="24"/>
          <w:szCs w:val="24"/>
        </w:rPr>
        <w:sectPr w:rsidR="005C1135" w:rsidSect="00F054A9">
          <w:pgSz w:w="12240" w:h="15840"/>
          <w:pgMar w:top="1440" w:right="1440" w:bottom="1440" w:left="1440" w:header="720" w:footer="720" w:gutter="0"/>
          <w:cols w:space="720"/>
          <w:docGrid w:linePitch="360"/>
        </w:sectPr>
      </w:pPr>
      <w:r w:rsidRPr="00835B36">
        <w:rPr>
          <w:rFonts w:ascii="Times New Roman" w:hAnsi="Times New Roman" w:cs="Times New Roman"/>
          <w:sz w:val="24"/>
          <w:szCs w:val="24"/>
        </w:rPr>
        <w:t xml:space="preserve">Figure </w:t>
      </w:r>
      <w:r>
        <w:rPr>
          <w:rFonts w:ascii="Times New Roman" w:hAnsi="Times New Roman" w:cs="Times New Roman"/>
          <w:sz w:val="24"/>
          <w:szCs w:val="24"/>
        </w:rPr>
        <w:t>2. Length</w:t>
      </w:r>
      <w:r w:rsidRPr="004E665F">
        <w:rPr>
          <w:rFonts w:ascii="Times New Roman" w:hAnsi="Times New Roman" w:cs="Times New Roman"/>
          <w:sz w:val="24"/>
          <w:szCs w:val="24"/>
        </w:rPr>
        <w:t xml:space="preserve"> </w:t>
      </w:r>
      <w:r>
        <w:rPr>
          <w:rFonts w:ascii="Times New Roman" w:hAnsi="Times New Roman" w:cs="Times New Roman"/>
          <w:sz w:val="24"/>
          <w:szCs w:val="24"/>
        </w:rPr>
        <w:t xml:space="preserve">(cm) </w:t>
      </w:r>
      <w:r w:rsidRPr="004E665F">
        <w:rPr>
          <w:rFonts w:ascii="Times New Roman" w:hAnsi="Times New Roman" w:cs="Times New Roman"/>
          <w:sz w:val="24"/>
          <w:szCs w:val="24"/>
        </w:rPr>
        <w:t>at 50% maturity (</w:t>
      </w:r>
      <w:r>
        <w:rPr>
          <w:rFonts w:ascii="Times New Roman" w:hAnsi="Times New Roman" w:cs="Times New Roman"/>
          <w:sz w:val="24"/>
          <w:szCs w:val="24"/>
        </w:rPr>
        <w:t>L</w:t>
      </w:r>
      <w:r w:rsidRPr="004E665F">
        <w:rPr>
          <w:rFonts w:ascii="Times New Roman" w:hAnsi="Times New Roman" w:cs="Times New Roman"/>
          <w:sz w:val="24"/>
          <w:szCs w:val="24"/>
          <w:vertAlign w:val="subscript"/>
        </w:rPr>
        <w:t>50</w:t>
      </w:r>
      <w:r w:rsidRPr="004E665F">
        <w:rPr>
          <w:rFonts w:ascii="Times New Roman" w:hAnsi="Times New Roman" w:cs="Times New Roman"/>
          <w:sz w:val="24"/>
          <w:szCs w:val="24"/>
        </w:rPr>
        <w:t xml:space="preserve">) as </w:t>
      </w:r>
      <w:r>
        <w:rPr>
          <w:rFonts w:ascii="Times New Roman" w:hAnsi="Times New Roman" w:cs="Times New Roman"/>
          <w:sz w:val="24"/>
          <w:szCs w:val="24"/>
        </w:rPr>
        <w:t xml:space="preserve">a </w:t>
      </w:r>
      <w:r w:rsidRPr="004E665F">
        <w:rPr>
          <w:rFonts w:ascii="Times New Roman" w:hAnsi="Times New Roman" w:cs="Times New Roman"/>
          <w:sz w:val="24"/>
          <w:szCs w:val="24"/>
        </w:rPr>
        <w:t xml:space="preserve">function of latitude </w:t>
      </w:r>
      <w:r>
        <w:rPr>
          <w:rFonts w:ascii="Times New Roman" w:hAnsi="Times New Roman" w:cs="Times New Roman"/>
          <w:sz w:val="24"/>
          <w:szCs w:val="24"/>
        </w:rPr>
        <w:t>(degrees)</w:t>
      </w:r>
      <w:r w:rsidRPr="00426F4C">
        <w:rPr>
          <w:rFonts w:ascii="Times New Roman" w:hAnsi="Times New Roman" w:cs="Times New Roman"/>
          <w:sz w:val="24"/>
          <w:szCs w:val="24"/>
        </w:rPr>
        <w:t xml:space="preserve"> </w:t>
      </w:r>
      <w:r w:rsidRPr="004E665F">
        <w:rPr>
          <w:rFonts w:ascii="Times New Roman" w:hAnsi="Times New Roman" w:cs="Times New Roman"/>
          <w:sz w:val="24"/>
          <w:szCs w:val="24"/>
        </w:rPr>
        <w:t>from previous studies</w:t>
      </w:r>
      <w:r>
        <w:rPr>
          <w:rFonts w:ascii="Times New Roman" w:hAnsi="Times New Roman" w:cs="Times New Roman"/>
          <w:sz w:val="24"/>
          <w:szCs w:val="24"/>
        </w:rPr>
        <w:t xml:space="preserve"> </w:t>
      </w:r>
      <w:r w:rsidRPr="005C1135">
        <w:rPr>
          <w:rFonts w:ascii="Times New Roman" w:hAnsi="Times New Roman" w:cs="Times New Roman"/>
          <w:sz w:val="24"/>
          <w:szCs w:val="24"/>
        </w:rPr>
        <w:t>(</w:t>
      </w:r>
      <w:r w:rsidR="00983DE4">
        <w:rPr>
          <w:rFonts w:ascii="Times New Roman" w:hAnsi="Times New Roman" w:cs="Times New Roman"/>
          <w:sz w:val="24"/>
          <w:szCs w:val="24"/>
        </w:rPr>
        <w:t xml:space="preserve">Rosenthal et al. 1982; </w:t>
      </w:r>
      <w:r w:rsidRPr="005C1135">
        <w:rPr>
          <w:rFonts w:ascii="Times New Roman" w:hAnsi="Times New Roman" w:cs="Times New Roman"/>
          <w:sz w:val="24"/>
          <w:szCs w:val="24"/>
        </w:rPr>
        <w:t xml:space="preserve">Wyllie Echeverria 1987; Kronlund and Yamanaka 2001; </w:t>
      </w:r>
      <w:r w:rsidR="00983DE4" w:rsidRPr="005C1135">
        <w:rPr>
          <w:rFonts w:ascii="Times New Roman" w:hAnsi="Times New Roman" w:cs="Times New Roman"/>
          <w:sz w:val="24"/>
          <w:szCs w:val="24"/>
        </w:rPr>
        <w:t>O’Connell et al. 2002</w:t>
      </w:r>
      <w:r w:rsidR="00983DE4">
        <w:rPr>
          <w:rFonts w:ascii="Times New Roman" w:hAnsi="Times New Roman" w:cs="Times New Roman"/>
          <w:sz w:val="24"/>
          <w:szCs w:val="24"/>
        </w:rPr>
        <w:t xml:space="preserve">; </w:t>
      </w:r>
      <w:r w:rsidRPr="005C1135">
        <w:rPr>
          <w:rFonts w:ascii="Times New Roman" w:hAnsi="Times New Roman" w:cs="Times New Roman"/>
          <w:sz w:val="24"/>
          <w:szCs w:val="24"/>
        </w:rPr>
        <w:t>Hannah et al. 2009)</w:t>
      </w:r>
      <w:r>
        <w:rPr>
          <w:rFonts w:ascii="Times New Roman" w:hAnsi="Times New Roman" w:cs="Times New Roman"/>
          <w:sz w:val="24"/>
          <w:szCs w:val="24"/>
        </w:rPr>
        <w:t xml:space="preserve">. The </w:t>
      </w:r>
      <w:r w:rsidRPr="004E665F">
        <w:rPr>
          <w:rFonts w:ascii="Times New Roman" w:hAnsi="Times New Roman" w:cs="Times New Roman"/>
          <w:sz w:val="24"/>
          <w:szCs w:val="24"/>
        </w:rPr>
        <w:t xml:space="preserve">trend </w:t>
      </w:r>
      <w:r>
        <w:rPr>
          <w:rFonts w:ascii="Times New Roman" w:hAnsi="Times New Roman" w:cs="Times New Roman"/>
          <w:sz w:val="24"/>
          <w:szCs w:val="24"/>
        </w:rPr>
        <w:t>(dashed line) was significant</w:t>
      </w:r>
      <w:r w:rsidRPr="004E665F">
        <w:rPr>
          <w:rFonts w:ascii="Times New Roman" w:hAnsi="Times New Roman" w:cs="Times New Roman"/>
          <w:sz w:val="24"/>
          <w:szCs w:val="24"/>
        </w:rPr>
        <w:t xml:space="preserve"> </w:t>
      </w:r>
      <w:r>
        <w:rPr>
          <w:rFonts w:ascii="Times New Roman" w:hAnsi="Times New Roman" w:cs="Times New Roman"/>
          <w:sz w:val="24"/>
          <w:szCs w:val="24"/>
        </w:rPr>
        <w:t xml:space="preserve">at </w:t>
      </w:r>
      <w:r w:rsidRPr="004E665F">
        <w:rPr>
          <w:rFonts w:ascii="Times New Roman" w:hAnsi="Times New Roman" w:cs="Times New Roman"/>
          <w:sz w:val="24"/>
          <w:szCs w:val="24"/>
        </w:rPr>
        <w:t>α=0.05</w:t>
      </w:r>
      <w:r>
        <w:rPr>
          <w:rFonts w:ascii="Times New Roman" w:hAnsi="Times New Roman" w:cs="Times New Roman"/>
          <w:sz w:val="24"/>
          <w:szCs w:val="24"/>
        </w:rPr>
        <w:t xml:space="preserve"> based on linear regression (F=2.743, P=0.1487, r</w:t>
      </w:r>
      <w:r>
        <w:rPr>
          <w:rFonts w:ascii="Times New Roman" w:hAnsi="Times New Roman" w:cs="Times New Roman"/>
          <w:sz w:val="24"/>
          <w:szCs w:val="24"/>
          <w:vertAlign w:val="superscript"/>
        </w:rPr>
        <w:t xml:space="preserve">2 </w:t>
      </w:r>
      <w:r>
        <w:rPr>
          <w:rFonts w:ascii="Times New Roman" w:hAnsi="Times New Roman" w:cs="Times New Roman"/>
          <w:sz w:val="24"/>
          <w:szCs w:val="24"/>
        </w:rPr>
        <w:t>= 0.</w:t>
      </w:r>
      <w:r w:rsidR="00983DE4">
        <w:rPr>
          <w:rFonts w:ascii="Times New Roman" w:hAnsi="Times New Roman" w:cs="Times New Roman"/>
          <w:sz w:val="24"/>
          <w:szCs w:val="24"/>
        </w:rPr>
        <w:t>31</w:t>
      </w:r>
      <w:r>
        <w:rPr>
          <w:rFonts w:ascii="Times New Roman" w:hAnsi="Times New Roman" w:cs="Times New Roman"/>
          <w:sz w:val="24"/>
          <w:szCs w:val="24"/>
        </w:rPr>
        <w:t>)</w:t>
      </w:r>
      <w:r w:rsidRPr="004E665F">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983DE4">
        <w:rPr>
          <w:rFonts w:ascii="Times New Roman" w:hAnsi="Times New Roman" w:cs="Times New Roman"/>
          <w:sz w:val="24"/>
          <w:szCs w:val="24"/>
        </w:rPr>
        <w:t>L</w:t>
      </w:r>
      <w:r w:rsidRPr="004E665F">
        <w:rPr>
          <w:rFonts w:ascii="Times New Roman" w:hAnsi="Times New Roman" w:cs="Times New Roman"/>
          <w:sz w:val="24"/>
          <w:szCs w:val="24"/>
          <w:vertAlign w:val="subscript"/>
        </w:rPr>
        <w:t>50</w:t>
      </w:r>
      <w:r>
        <w:rPr>
          <w:rFonts w:ascii="Times New Roman" w:hAnsi="Times New Roman" w:cs="Times New Roman"/>
          <w:sz w:val="24"/>
          <w:szCs w:val="24"/>
        </w:rPr>
        <w:t xml:space="preserve"> was predicted for Outside and Inside Prince William Sound (PWS) waters. </w:t>
      </w:r>
      <w:r w:rsidRPr="004E665F">
        <w:rPr>
          <w:rFonts w:ascii="Times New Roman" w:hAnsi="Times New Roman" w:cs="Times New Roman"/>
          <w:sz w:val="24"/>
          <w:szCs w:val="24"/>
        </w:rPr>
        <w:t xml:space="preserve">Latitudes are based on median latitude from area or port reported in each study. </w:t>
      </w:r>
    </w:p>
    <w:p w14:paraId="2FB3879C" w14:textId="7736DB25" w:rsidR="00D436C9" w:rsidRPr="00D436C9" w:rsidRDefault="000A224E" w:rsidP="0053561A">
      <w:pPr>
        <w:pStyle w:val="NoSpacing"/>
        <w:jc w:val="center"/>
      </w:pPr>
      <w:r>
        <w:rPr>
          <w:noProof/>
        </w:rPr>
        <w:lastRenderedPageBreak/>
        <w:drawing>
          <wp:inline distT="0" distB="0" distL="0" distR="0" wp14:anchorId="024266F0" wp14:editId="186806CE">
            <wp:extent cx="4715510" cy="7518400"/>
            <wp:effectExtent l="19050" t="19050" r="2794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7776" cy="7537957"/>
                    </a:xfrm>
                    <a:prstGeom prst="rect">
                      <a:avLst/>
                    </a:prstGeom>
                    <a:noFill/>
                    <a:ln>
                      <a:solidFill>
                        <a:schemeClr val="tx1"/>
                      </a:solidFill>
                    </a:ln>
                  </pic:spPr>
                </pic:pic>
              </a:graphicData>
            </a:graphic>
          </wp:inline>
        </w:drawing>
      </w:r>
    </w:p>
    <w:p w14:paraId="2C948E56" w14:textId="624F3D45" w:rsidR="00D436C9" w:rsidRPr="00E40877" w:rsidRDefault="00D436C9" w:rsidP="0053561A">
      <w:pPr>
        <w:pStyle w:val="NoSpacing"/>
        <w:rPr>
          <w:rFonts w:ascii="Times New Roman" w:hAnsi="Times New Roman" w:cs="Times New Roman"/>
          <w:sz w:val="24"/>
          <w:szCs w:val="24"/>
        </w:rPr>
        <w:sectPr w:rsidR="00D436C9" w:rsidRPr="00E40877" w:rsidSect="00F054A9">
          <w:pgSz w:w="12240" w:h="15840"/>
          <w:pgMar w:top="1440" w:right="1440" w:bottom="1440" w:left="1440" w:header="720" w:footer="720" w:gutter="0"/>
          <w:cols w:space="720"/>
          <w:docGrid w:linePitch="360"/>
        </w:sectPr>
      </w:pPr>
      <w:r w:rsidRPr="0053561A">
        <w:rPr>
          <w:rFonts w:ascii="Times New Roman" w:hAnsi="Times New Roman" w:cs="Times New Roman"/>
          <w:sz w:val="24"/>
          <w:szCs w:val="24"/>
        </w:rPr>
        <w:t xml:space="preserve">Figure </w:t>
      </w:r>
      <w:r w:rsidR="0053561A">
        <w:rPr>
          <w:rFonts w:ascii="Times New Roman" w:hAnsi="Times New Roman" w:cs="Times New Roman"/>
          <w:sz w:val="24"/>
          <w:szCs w:val="24"/>
        </w:rPr>
        <w:t>3</w:t>
      </w:r>
      <w:r w:rsidRPr="0053561A">
        <w:rPr>
          <w:rFonts w:ascii="Times New Roman" w:hAnsi="Times New Roman" w:cs="Times New Roman"/>
          <w:sz w:val="24"/>
          <w:szCs w:val="24"/>
        </w:rPr>
        <w:t>.</w:t>
      </w:r>
      <w:r>
        <w:rPr>
          <w:rFonts w:ascii="Times New Roman" w:hAnsi="Times New Roman" w:cs="Times New Roman"/>
          <w:sz w:val="24"/>
          <w:szCs w:val="24"/>
        </w:rPr>
        <w:t xml:space="preserve">  A map of </w:t>
      </w:r>
      <w:r w:rsidR="0053561A">
        <w:rPr>
          <w:rFonts w:ascii="Times New Roman" w:hAnsi="Times New Roman" w:cs="Times New Roman"/>
          <w:sz w:val="24"/>
          <w:szCs w:val="24"/>
        </w:rPr>
        <w:t>geographically</w:t>
      </w:r>
      <w:r>
        <w:rPr>
          <w:rFonts w:ascii="Times New Roman" w:hAnsi="Times New Roman" w:cs="Times New Roman"/>
          <w:sz w:val="24"/>
          <w:szCs w:val="24"/>
        </w:rPr>
        <w:t xml:space="preserve"> </w:t>
      </w:r>
      <w:r w:rsidR="000A302D">
        <w:rPr>
          <w:rFonts w:ascii="Times New Roman" w:hAnsi="Times New Roman" w:cs="Times New Roman"/>
          <w:sz w:val="24"/>
          <w:szCs w:val="24"/>
        </w:rPr>
        <w:t xml:space="preserve">similar </w:t>
      </w:r>
      <w:r>
        <w:rPr>
          <w:rFonts w:ascii="Times New Roman" w:hAnsi="Times New Roman" w:cs="Times New Roman"/>
          <w:sz w:val="24"/>
          <w:szCs w:val="24"/>
        </w:rPr>
        <w:t xml:space="preserve">areas of rockfish ecology </w:t>
      </w:r>
      <w:r w:rsidR="000A302D">
        <w:rPr>
          <w:rFonts w:ascii="Times New Roman" w:hAnsi="Times New Roman" w:cs="Times New Roman"/>
          <w:sz w:val="24"/>
          <w:szCs w:val="24"/>
        </w:rPr>
        <w:t xml:space="preserve">(from </w:t>
      </w:r>
      <w:r>
        <w:rPr>
          <w:rFonts w:ascii="Times New Roman" w:hAnsi="Times New Roman" w:cs="Times New Roman"/>
          <w:sz w:val="24"/>
          <w:szCs w:val="24"/>
        </w:rPr>
        <w:t>Haldorson and Love 1991</w:t>
      </w:r>
      <w:r w:rsidR="000A302D">
        <w:rPr>
          <w:rFonts w:ascii="Times New Roman" w:hAnsi="Times New Roman" w:cs="Times New Roman"/>
          <w:sz w:val="24"/>
          <w:szCs w:val="24"/>
        </w:rPr>
        <w:t>). The authors used these areas</w:t>
      </w:r>
      <w:r>
        <w:rPr>
          <w:rFonts w:ascii="Times New Roman" w:hAnsi="Times New Roman" w:cs="Times New Roman"/>
          <w:sz w:val="24"/>
          <w:szCs w:val="24"/>
        </w:rPr>
        <w:t xml:space="preserve"> to identify</w:t>
      </w:r>
      <w:r w:rsidR="0053561A">
        <w:rPr>
          <w:rFonts w:ascii="Times New Roman" w:hAnsi="Times New Roman" w:cs="Times New Roman"/>
          <w:sz w:val="24"/>
          <w:szCs w:val="24"/>
        </w:rPr>
        <w:t xml:space="preserve"> trends and gaps in maturity and fecundity estimates </w:t>
      </w:r>
      <w:r w:rsidR="00851D4B">
        <w:rPr>
          <w:rFonts w:ascii="Times New Roman" w:hAnsi="Times New Roman" w:cs="Times New Roman"/>
          <w:sz w:val="24"/>
          <w:szCs w:val="24"/>
        </w:rPr>
        <w:t>for</w:t>
      </w:r>
      <w:r w:rsidR="0053561A">
        <w:rPr>
          <w:rFonts w:ascii="Times New Roman" w:hAnsi="Times New Roman" w:cs="Times New Roman"/>
          <w:sz w:val="24"/>
          <w:szCs w:val="24"/>
        </w:rPr>
        <w:t xml:space="preserve"> several rockfish species</w:t>
      </w:r>
      <w:r w:rsidR="000A302D">
        <w:rPr>
          <w:rFonts w:ascii="Times New Roman" w:hAnsi="Times New Roman" w:cs="Times New Roman"/>
          <w:sz w:val="24"/>
          <w:szCs w:val="24"/>
        </w:rPr>
        <w:t>.</w:t>
      </w:r>
    </w:p>
    <w:p w14:paraId="7F302946" w14:textId="3AEE2F84" w:rsidR="00E621A4" w:rsidRDefault="009342D2" w:rsidP="004E66C3">
      <w:pPr>
        <w:pStyle w:val="NoSpacing"/>
        <w:jc w:val="center"/>
      </w:pPr>
      <w:r>
        <w:rPr>
          <w:noProof/>
        </w:rPr>
        <w:lastRenderedPageBreak/>
        <w:drawing>
          <wp:inline distT="0" distB="0" distL="0" distR="0" wp14:anchorId="31598714" wp14:editId="1F701FC6">
            <wp:extent cx="8082116" cy="56942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 Proposal.emf"/>
                    <pic:cNvPicPr/>
                  </pic:nvPicPr>
                  <pic:blipFill rotWithShape="1">
                    <a:blip r:embed="rId10" cstate="print">
                      <a:extLst>
                        <a:ext uri="{28A0092B-C50C-407E-A947-70E740481C1C}">
                          <a14:useLocalDpi xmlns:a14="http://schemas.microsoft.com/office/drawing/2010/main" val="0"/>
                        </a:ext>
                      </a:extLst>
                    </a:blip>
                    <a:srcRect l="7693" t="10256" r="7685" b="10256"/>
                    <a:stretch/>
                  </pic:blipFill>
                  <pic:spPr bwMode="auto">
                    <a:xfrm>
                      <a:off x="0" y="0"/>
                      <a:ext cx="8092645" cy="5701636"/>
                    </a:xfrm>
                    <a:prstGeom prst="rect">
                      <a:avLst/>
                    </a:prstGeom>
                    <a:ln>
                      <a:noFill/>
                    </a:ln>
                    <a:extLst>
                      <a:ext uri="{53640926-AAD7-44D8-BBD7-CCE9431645EC}">
                        <a14:shadowObscured xmlns:a14="http://schemas.microsoft.com/office/drawing/2010/main"/>
                      </a:ext>
                    </a:extLst>
                  </pic:spPr>
                </pic:pic>
              </a:graphicData>
            </a:graphic>
          </wp:inline>
        </w:drawing>
      </w:r>
    </w:p>
    <w:p w14:paraId="58D11025" w14:textId="1313A1DA" w:rsidR="00FE7187" w:rsidRDefault="004E66C3" w:rsidP="00F054A9">
      <w:pPr>
        <w:pStyle w:val="NoSpacing"/>
        <w:tabs>
          <w:tab w:val="left" w:pos="270"/>
        </w:tabs>
        <w:jc w:val="center"/>
        <w:rPr>
          <w:rFonts w:ascii="Times New Roman" w:hAnsi="Times New Roman" w:cs="Times New Roman"/>
          <w:sz w:val="24"/>
          <w:szCs w:val="24"/>
        </w:rPr>
        <w:sectPr w:rsidR="00FE7187" w:rsidSect="00F054A9">
          <w:pgSz w:w="1656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Figure </w:t>
      </w:r>
      <w:r w:rsidR="007B60E9">
        <w:rPr>
          <w:rFonts w:ascii="Times New Roman" w:hAnsi="Times New Roman" w:cs="Times New Roman"/>
          <w:sz w:val="24"/>
          <w:szCs w:val="24"/>
        </w:rPr>
        <w:t>4</w:t>
      </w:r>
      <w:r>
        <w:rPr>
          <w:rFonts w:ascii="Times New Roman" w:hAnsi="Times New Roman" w:cs="Times New Roman"/>
          <w:sz w:val="24"/>
          <w:szCs w:val="24"/>
        </w:rPr>
        <w:t>. The northern Gulf of Alaska with designated sample areas (Inside PWS, Outsid</w:t>
      </w:r>
      <w:r w:rsidR="00523151">
        <w:rPr>
          <w:rFonts w:ascii="Times New Roman" w:hAnsi="Times New Roman" w:cs="Times New Roman"/>
          <w:sz w:val="24"/>
          <w:szCs w:val="24"/>
        </w:rPr>
        <w:t xml:space="preserve">e PWS, and N. GOA supplemental </w:t>
      </w:r>
      <w:r>
        <w:rPr>
          <w:rFonts w:ascii="Times New Roman" w:hAnsi="Times New Roman" w:cs="Times New Roman"/>
          <w:sz w:val="24"/>
          <w:szCs w:val="24"/>
        </w:rPr>
        <w:t>area)</w:t>
      </w:r>
    </w:p>
    <w:p w14:paraId="1D3A363B" w14:textId="472C35EA" w:rsidR="008D1AD1" w:rsidRDefault="00FE7187" w:rsidP="00F054A9">
      <w:pPr>
        <w:pStyle w:val="NoSpacing"/>
        <w:tabs>
          <w:tab w:val="left" w:pos="9270"/>
        </w:tabs>
        <w:jc w:val="center"/>
        <w:rPr>
          <w:rFonts w:ascii="Times New Roman" w:hAnsi="Times New Roman" w:cs="Times New Roman"/>
          <w:b/>
          <w:sz w:val="24"/>
          <w:szCs w:val="24"/>
          <w:u w:val="single"/>
        </w:rPr>
      </w:pPr>
      <w:r>
        <w:rPr>
          <w:noProof/>
        </w:rPr>
        <w:lastRenderedPageBreak/>
        <w:drawing>
          <wp:inline distT="0" distB="0" distL="0" distR="0" wp14:anchorId="319B93A2" wp14:editId="067FC11B">
            <wp:extent cx="5647267" cy="3699933"/>
            <wp:effectExtent l="0" t="0" r="10795" b="1524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0181D5E" w14:textId="228BDFAD" w:rsidR="00983DE4" w:rsidRDefault="00FE7187" w:rsidP="00DE44E3">
      <w:pPr>
        <w:pStyle w:val="NoSpacing"/>
        <w:rPr>
          <w:rFonts w:ascii="Times New Roman" w:hAnsi="Times New Roman" w:cs="Times New Roman"/>
          <w:sz w:val="24"/>
          <w:szCs w:val="24"/>
        </w:rPr>
      </w:pPr>
      <w:r w:rsidRPr="00DE44E3">
        <w:rPr>
          <w:rFonts w:ascii="Times New Roman" w:hAnsi="Times New Roman" w:cs="Times New Roman"/>
          <w:sz w:val="24"/>
          <w:szCs w:val="24"/>
        </w:rPr>
        <w:t>Figure 5. An example plot for total egg production per recruit for a</w:t>
      </w:r>
      <w:r w:rsidR="008D1AD1" w:rsidRPr="00DE44E3">
        <w:rPr>
          <w:rFonts w:ascii="Times New Roman" w:hAnsi="Times New Roman" w:cs="Times New Roman"/>
          <w:sz w:val="24"/>
          <w:szCs w:val="24"/>
        </w:rPr>
        <w:t>n unfished and fished population. The plot includes an estimate of SPR, which is calculated by dividing the area under the fished curve (dark grey) by the area under the unfished curve (light grey).</w:t>
      </w:r>
    </w:p>
    <w:p w14:paraId="6B10A33F" w14:textId="3D2E7D83" w:rsidR="00F054A9" w:rsidRDefault="00F054A9" w:rsidP="00DE44E3">
      <w:pPr>
        <w:pStyle w:val="NoSpacing"/>
        <w:rPr>
          <w:rFonts w:ascii="Times New Roman" w:hAnsi="Times New Roman" w:cs="Times New Roman"/>
          <w:sz w:val="24"/>
          <w:szCs w:val="24"/>
        </w:rPr>
      </w:pPr>
    </w:p>
    <w:p w14:paraId="3B91EAA6" w14:textId="4A07C0D4" w:rsidR="00F054A9" w:rsidRDefault="00F054A9" w:rsidP="00DE44E3">
      <w:pPr>
        <w:pStyle w:val="NoSpacing"/>
        <w:rPr>
          <w:rFonts w:ascii="Times New Roman" w:hAnsi="Times New Roman" w:cs="Times New Roman"/>
          <w:sz w:val="24"/>
          <w:szCs w:val="24"/>
        </w:rPr>
      </w:pPr>
    </w:p>
    <w:p w14:paraId="267D5F3B" w14:textId="2A4FCADC" w:rsidR="00F054A9" w:rsidRDefault="00F054A9" w:rsidP="00DE44E3">
      <w:pPr>
        <w:pStyle w:val="NoSpacing"/>
        <w:rPr>
          <w:rFonts w:ascii="Times New Roman" w:hAnsi="Times New Roman" w:cs="Times New Roman"/>
          <w:sz w:val="24"/>
          <w:szCs w:val="24"/>
        </w:rPr>
      </w:pPr>
    </w:p>
    <w:p w14:paraId="52261B2F" w14:textId="51760AA0" w:rsidR="00F054A9" w:rsidRDefault="00F054A9" w:rsidP="00DE44E3">
      <w:pPr>
        <w:pStyle w:val="NoSpacing"/>
        <w:rPr>
          <w:rFonts w:ascii="Times New Roman" w:hAnsi="Times New Roman" w:cs="Times New Roman"/>
          <w:sz w:val="24"/>
          <w:szCs w:val="24"/>
        </w:rPr>
      </w:pPr>
    </w:p>
    <w:p w14:paraId="38826C60" w14:textId="485574E1" w:rsidR="00F054A9" w:rsidRDefault="00F054A9" w:rsidP="00DE44E3">
      <w:pPr>
        <w:pStyle w:val="NoSpacing"/>
        <w:rPr>
          <w:rFonts w:ascii="Times New Roman" w:hAnsi="Times New Roman" w:cs="Times New Roman"/>
          <w:sz w:val="24"/>
          <w:szCs w:val="24"/>
        </w:rPr>
      </w:pPr>
    </w:p>
    <w:p w14:paraId="1171B98D" w14:textId="678B8B78" w:rsidR="00F054A9" w:rsidRDefault="00F054A9" w:rsidP="00DE44E3">
      <w:pPr>
        <w:pStyle w:val="NoSpacing"/>
        <w:rPr>
          <w:rFonts w:ascii="Times New Roman" w:hAnsi="Times New Roman" w:cs="Times New Roman"/>
          <w:sz w:val="24"/>
          <w:szCs w:val="24"/>
        </w:rPr>
      </w:pPr>
    </w:p>
    <w:p w14:paraId="6F727548" w14:textId="696A922E" w:rsidR="00F054A9" w:rsidRDefault="00F054A9" w:rsidP="00DE44E3">
      <w:pPr>
        <w:pStyle w:val="NoSpacing"/>
        <w:rPr>
          <w:rFonts w:ascii="Times New Roman" w:hAnsi="Times New Roman" w:cs="Times New Roman"/>
          <w:sz w:val="24"/>
          <w:szCs w:val="24"/>
        </w:rPr>
      </w:pPr>
    </w:p>
    <w:p w14:paraId="3876D032" w14:textId="55977405" w:rsidR="00F054A9" w:rsidRDefault="00F054A9" w:rsidP="00DE44E3">
      <w:pPr>
        <w:pStyle w:val="NoSpacing"/>
        <w:rPr>
          <w:rFonts w:ascii="Times New Roman" w:hAnsi="Times New Roman" w:cs="Times New Roman"/>
          <w:sz w:val="24"/>
          <w:szCs w:val="24"/>
        </w:rPr>
      </w:pPr>
    </w:p>
    <w:p w14:paraId="2E4ABCAF" w14:textId="22CFAC22" w:rsidR="00F054A9" w:rsidRDefault="00F054A9" w:rsidP="00DE44E3">
      <w:pPr>
        <w:pStyle w:val="NoSpacing"/>
        <w:rPr>
          <w:rFonts w:ascii="Times New Roman" w:hAnsi="Times New Roman" w:cs="Times New Roman"/>
          <w:sz w:val="24"/>
          <w:szCs w:val="24"/>
        </w:rPr>
      </w:pPr>
    </w:p>
    <w:p w14:paraId="140B6979" w14:textId="7E88A823" w:rsidR="00F054A9" w:rsidRDefault="00F054A9" w:rsidP="00DE44E3">
      <w:pPr>
        <w:pStyle w:val="NoSpacing"/>
        <w:rPr>
          <w:rFonts w:ascii="Times New Roman" w:hAnsi="Times New Roman" w:cs="Times New Roman"/>
          <w:sz w:val="24"/>
          <w:szCs w:val="24"/>
        </w:rPr>
      </w:pPr>
    </w:p>
    <w:p w14:paraId="5BA74604" w14:textId="0C6428C4" w:rsidR="00F054A9" w:rsidRDefault="00F054A9" w:rsidP="00DE44E3">
      <w:pPr>
        <w:pStyle w:val="NoSpacing"/>
        <w:rPr>
          <w:rFonts w:ascii="Times New Roman" w:hAnsi="Times New Roman" w:cs="Times New Roman"/>
          <w:sz w:val="24"/>
          <w:szCs w:val="24"/>
        </w:rPr>
      </w:pPr>
    </w:p>
    <w:p w14:paraId="797C8D90" w14:textId="60DA06EE" w:rsidR="00F054A9" w:rsidRDefault="00F054A9" w:rsidP="00DE44E3">
      <w:pPr>
        <w:pStyle w:val="NoSpacing"/>
        <w:rPr>
          <w:rFonts w:ascii="Times New Roman" w:hAnsi="Times New Roman" w:cs="Times New Roman"/>
          <w:sz w:val="24"/>
          <w:szCs w:val="24"/>
        </w:rPr>
      </w:pPr>
    </w:p>
    <w:p w14:paraId="2748D598" w14:textId="1743B782" w:rsidR="00F054A9" w:rsidRDefault="00F054A9" w:rsidP="00DE44E3">
      <w:pPr>
        <w:pStyle w:val="NoSpacing"/>
        <w:rPr>
          <w:rFonts w:ascii="Times New Roman" w:hAnsi="Times New Roman" w:cs="Times New Roman"/>
          <w:sz w:val="24"/>
          <w:szCs w:val="24"/>
        </w:rPr>
      </w:pPr>
    </w:p>
    <w:p w14:paraId="1BE3A9A1" w14:textId="7893137E" w:rsidR="00F054A9" w:rsidRDefault="00F054A9" w:rsidP="00DE44E3">
      <w:pPr>
        <w:pStyle w:val="NoSpacing"/>
        <w:rPr>
          <w:rFonts w:ascii="Times New Roman" w:hAnsi="Times New Roman" w:cs="Times New Roman"/>
          <w:sz w:val="24"/>
          <w:szCs w:val="24"/>
        </w:rPr>
      </w:pPr>
    </w:p>
    <w:p w14:paraId="3D5FB559" w14:textId="40AB256D" w:rsidR="00F054A9" w:rsidRDefault="00F054A9" w:rsidP="00DE44E3">
      <w:pPr>
        <w:pStyle w:val="NoSpacing"/>
        <w:rPr>
          <w:rFonts w:ascii="Times New Roman" w:hAnsi="Times New Roman" w:cs="Times New Roman"/>
          <w:sz w:val="24"/>
          <w:szCs w:val="24"/>
        </w:rPr>
      </w:pPr>
    </w:p>
    <w:p w14:paraId="00C793DA" w14:textId="3C987142" w:rsidR="00F054A9" w:rsidRDefault="00F054A9" w:rsidP="00DE44E3">
      <w:pPr>
        <w:pStyle w:val="NoSpacing"/>
        <w:rPr>
          <w:rFonts w:ascii="Times New Roman" w:hAnsi="Times New Roman" w:cs="Times New Roman"/>
          <w:sz w:val="24"/>
          <w:szCs w:val="24"/>
        </w:rPr>
      </w:pPr>
    </w:p>
    <w:p w14:paraId="3F3DD262" w14:textId="1A4788C9" w:rsidR="00F054A9" w:rsidRDefault="00F054A9" w:rsidP="00DE44E3">
      <w:pPr>
        <w:pStyle w:val="NoSpacing"/>
        <w:rPr>
          <w:rFonts w:ascii="Times New Roman" w:hAnsi="Times New Roman" w:cs="Times New Roman"/>
          <w:sz w:val="24"/>
          <w:szCs w:val="24"/>
        </w:rPr>
      </w:pPr>
    </w:p>
    <w:p w14:paraId="45575372" w14:textId="2F0BFA17" w:rsidR="00F054A9" w:rsidRDefault="00F054A9" w:rsidP="00DE44E3">
      <w:pPr>
        <w:pStyle w:val="NoSpacing"/>
        <w:rPr>
          <w:rFonts w:ascii="Times New Roman" w:hAnsi="Times New Roman" w:cs="Times New Roman"/>
          <w:sz w:val="24"/>
          <w:szCs w:val="24"/>
        </w:rPr>
      </w:pPr>
    </w:p>
    <w:p w14:paraId="79860ADD" w14:textId="0CBE81AD" w:rsidR="00F054A9" w:rsidRDefault="00F054A9" w:rsidP="00DE44E3">
      <w:pPr>
        <w:pStyle w:val="NoSpacing"/>
        <w:rPr>
          <w:rFonts w:ascii="Times New Roman" w:hAnsi="Times New Roman" w:cs="Times New Roman"/>
          <w:sz w:val="24"/>
          <w:szCs w:val="24"/>
        </w:rPr>
      </w:pPr>
    </w:p>
    <w:p w14:paraId="03817995" w14:textId="64AC4C0F" w:rsidR="00F054A9" w:rsidRDefault="00F054A9" w:rsidP="00DE44E3">
      <w:pPr>
        <w:pStyle w:val="NoSpacing"/>
        <w:rPr>
          <w:rFonts w:ascii="Times New Roman" w:hAnsi="Times New Roman" w:cs="Times New Roman"/>
          <w:sz w:val="24"/>
          <w:szCs w:val="24"/>
        </w:rPr>
      </w:pPr>
    </w:p>
    <w:p w14:paraId="40EEBBE2" w14:textId="23DA53B6" w:rsidR="00F054A9" w:rsidRDefault="00F054A9" w:rsidP="00DE44E3">
      <w:pPr>
        <w:pStyle w:val="NoSpacing"/>
        <w:rPr>
          <w:rFonts w:ascii="Times New Roman" w:hAnsi="Times New Roman" w:cs="Times New Roman"/>
          <w:sz w:val="24"/>
          <w:szCs w:val="24"/>
        </w:rPr>
      </w:pPr>
    </w:p>
    <w:p w14:paraId="09CA362D" w14:textId="77777777" w:rsidR="00F054A9" w:rsidDel="00F054A9" w:rsidRDefault="00F054A9">
      <w:pPr>
        <w:rPr>
          <w:del w:id="0" w:author="Donald E Arthur" w:date="2019-02-13T21:05:00Z"/>
          <w:rFonts w:ascii="Times New Roman" w:hAnsi="Times New Roman" w:cs="Times New Roman"/>
          <w:sz w:val="24"/>
          <w:szCs w:val="24"/>
        </w:rPr>
      </w:pPr>
    </w:p>
    <w:p w14:paraId="4499F9B9" w14:textId="77777777" w:rsidR="00AD696C" w:rsidDel="00F054A9" w:rsidRDefault="00AD696C" w:rsidP="00F054A9">
      <w:pPr>
        <w:rPr>
          <w:del w:id="1" w:author="Donald E Arthur" w:date="2019-02-13T21:05:00Z"/>
        </w:rPr>
        <w:pPrChange w:id="2" w:author="Donald E Arthur" w:date="2019-02-13T21:05:00Z">
          <w:pPr>
            <w:pStyle w:val="NoSpacing"/>
          </w:pPr>
        </w:pPrChange>
      </w:pPr>
    </w:p>
    <w:p w14:paraId="3A67EDE9" w14:textId="77777777" w:rsidR="00DE44E3" w:rsidRPr="00DE44E3" w:rsidRDefault="00DE44E3" w:rsidP="00DE44E3">
      <w:pPr>
        <w:pStyle w:val="NoSpacing"/>
        <w:rPr>
          <w:rFonts w:ascii="Times New Roman" w:hAnsi="Times New Roman" w:cs="Times New Roman"/>
          <w:b/>
          <w:sz w:val="24"/>
          <w:szCs w:val="24"/>
          <w:u w:val="single"/>
        </w:rPr>
      </w:pPr>
    </w:p>
    <w:tbl>
      <w:tblPr>
        <w:tblStyle w:val="TableGrid"/>
        <w:tblW w:w="0" w:type="auto"/>
        <w:tblLook w:val="04A0" w:firstRow="1" w:lastRow="0" w:firstColumn="1" w:lastColumn="0" w:noHBand="0" w:noVBand="1"/>
      </w:tblPr>
      <w:tblGrid>
        <w:gridCol w:w="877"/>
        <w:gridCol w:w="1002"/>
        <w:gridCol w:w="952"/>
        <w:gridCol w:w="953"/>
        <w:gridCol w:w="953"/>
        <w:gridCol w:w="953"/>
        <w:gridCol w:w="905"/>
        <w:gridCol w:w="953"/>
        <w:gridCol w:w="953"/>
        <w:gridCol w:w="854"/>
      </w:tblGrid>
      <w:tr w:rsidR="007F5621" w14:paraId="54406EDF" w14:textId="77777777" w:rsidTr="00470184">
        <w:tc>
          <w:tcPr>
            <w:tcW w:w="877" w:type="dxa"/>
            <w:tcBorders>
              <w:top w:val="nil"/>
              <w:left w:val="nil"/>
              <w:bottom w:val="nil"/>
              <w:right w:val="nil"/>
            </w:tcBorders>
          </w:tcPr>
          <w:p w14:paraId="1E159893" w14:textId="77777777" w:rsidR="007F5621" w:rsidRDefault="007F5621" w:rsidP="00246F8D">
            <w:pPr>
              <w:spacing w:line="360" w:lineRule="auto"/>
              <w:rPr>
                <w:rFonts w:ascii="Times New Roman" w:hAnsi="Times New Roman" w:cs="Times New Roman"/>
                <w:b/>
                <w:sz w:val="24"/>
                <w:szCs w:val="24"/>
                <w:u w:val="single"/>
              </w:rPr>
            </w:pPr>
          </w:p>
        </w:tc>
        <w:tc>
          <w:tcPr>
            <w:tcW w:w="1002" w:type="dxa"/>
            <w:tcBorders>
              <w:top w:val="nil"/>
              <w:left w:val="nil"/>
              <w:bottom w:val="nil"/>
            </w:tcBorders>
          </w:tcPr>
          <w:p w14:paraId="3D8B0C81" w14:textId="77777777" w:rsidR="007F5621" w:rsidRDefault="007F5621" w:rsidP="00246F8D">
            <w:pPr>
              <w:spacing w:line="360" w:lineRule="auto"/>
              <w:rPr>
                <w:rFonts w:ascii="Times New Roman" w:hAnsi="Times New Roman" w:cs="Times New Roman"/>
                <w:b/>
                <w:sz w:val="24"/>
                <w:szCs w:val="24"/>
                <w:u w:val="single"/>
              </w:rPr>
            </w:pPr>
          </w:p>
        </w:tc>
        <w:tc>
          <w:tcPr>
            <w:tcW w:w="7476" w:type="dxa"/>
            <w:gridSpan w:val="8"/>
          </w:tcPr>
          <w:p w14:paraId="1AAF5AF0" w14:textId="263F65DC" w:rsidR="007F5621" w:rsidRPr="00DE44E3" w:rsidRDefault="007F5621" w:rsidP="00DE44E3">
            <w:pPr>
              <w:spacing w:line="360" w:lineRule="auto"/>
              <w:jc w:val="center"/>
              <w:rPr>
                <w:rFonts w:ascii="Times New Roman" w:hAnsi="Times New Roman" w:cs="Times New Roman"/>
                <w:b/>
                <w:sz w:val="24"/>
                <w:szCs w:val="24"/>
              </w:rPr>
            </w:pPr>
            <w:r w:rsidRPr="00DE44E3">
              <w:rPr>
                <w:rFonts w:ascii="Times New Roman" w:hAnsi="Times New Roman" w:cs="Times New Roman"/>
                <w:b/>
                <w:sz w:val="24"/>
                <w:szCs w:val="24"/>
              </w:rPr>
              <w:t>Skip-spawning rate</w:t>
            </w:r>
          </w:p>
        </w:tc>
      </w:tr>
      <w:tr w:rsidR="007F5621" w14:paraId="23080ACB" w14:textId="486AE7EC" w:rsidTr="00DE44E3">
        <w:tc>
          <w:tcPr>
            <w:tcW w:w="877" w:type="dxa"/>
            <w:tcBorders>
              <w:top w:val="nil"/>
              <w:left w:val="nil"/>
              <w:right w:val="nil"/>
            </w:tcBorders>
          </w:tcPr>
          <w:p w14:paraId="5A8F2B3A" w14:textId="77777777" w:rsidR="007F5621" w:rsidRDefault="007F5621" w:rsidP="00246F8D">
            <w:pPr>
              <w:spacing w:line="360" w:lineRule="auto"/>
              <w:rPr>
                <w:rFonts w:ascii="Times New Roman" w:hAnsi="Times New Roman" w:cs="Times New Roman"/>
                <w:b/>
                <w:sz w:val="24"/>
                <w:szCs w:val="24"/>
                <w:u w:val="single"/>
              </w:rPr>
            </w:pPr>
          </w:p>
        </w:tc>
        <w:tc>
          <w:tcPr>
            <w:tcW w:w="1002" w:type="dxa"/>
            <w:tcBorders>
              <w:top w:val="nil"/>
              <w:left w:val="nil"/>
            </w:tcBorders>
          </w:tcPr>
          <w:p w14:paraId="62E70786" w14:textId="64A64AC4" w:rsidR="007F5621" w:rsidRDefault="007F5621" w:rsidP="00246F8D">
            <w:pPr>
              <w:spacing w:line="360" w:lineRule="auto"/>
              <w:rPr>
                <w:rFonts w:ascii="Times New Roman" w:hAnsi="Times New Roman" w:cs="Times New Roman"/>
                <w:b/>
                <w:sz w:val="24"/>
                <w:szCs w:val="24"/>
                <w:u w:val="single"/>
              </w:rPr>
            </w:pPr>
          </w:p>
        </w:tc>
        <w:tc>
          <w:tcPr>
            <w:tcW w:w="952" w:type="dxa"/>
          </w:tcPr>
          <w:p w14:paraId="54189D1C" w14:textId="53645944" w:rsidR="007F5621" w:rsidRDefault="007F5621" w:rsidP="00246F8D">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0.00</w:t>
            </w:r>
          </w:p>
        </w:tc>
        <w:tc>
          <w:tcPr>
            <w:tcW w:w="953" w:type="dxa"/>
          </w:tcPr>
          <w:p w14:paraId="4F50178F" w14:textId="4E1452FA" w:rsidR="007F5621" w:rsidRDefault="007F5621" w:rsidP="00246F8D">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0.10</w:t>
            </w:r>
          </w:p>
        </w:tc>
        <w:tc>
          <w:tcPr>
            <w:tcW w:w="953" w:type="dxa"/>
          </w:tcPr>
          <w:p w14:paraId="4EA4A15D" w14:textId="687C36FD" w:rsidR="007F5621" w:rsidRDefault="007F5621" w:rsidP="00246F8D">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0.25</w:t>
            </w:r>
          </w:p>
        </w:tc>
        <w:tc>
          <w:tcPr>
            <w:tcW w:w="953" w:type="dxa"/>
          </w:tcPr>
          <w:p w14:paraId="1CCF5384" w14:textId="0D7AD5FE" w:rsidR="007F5621" w:rsidRDefault="007F5621" w:rsidP="00246F8D">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0.33</w:t>
            </w:r>
          </w:p>
        </w:tc>
        <w:tc>
          <w:tcPr>
            <w:tcW w:w="905" w:type="dxa"/>
          </w:tcPr>
          <w:p w14:paraId="58C3A38D" w14:textId="3C702845" w:rsidR="007F5621" w:rsidRDefault="007F5621" w:rsidP="00246F8D">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0.5</w:t>
            </w:r>
          </w:p>
        </w:tc>
        <w:tc>
          <w:tcPr>
            <w:tcW w:w="953" w:type="dxa"/>
          </w:tcPr>
          <w:p w14:paraId="646645B1" w14:textId="463319DE" w:rsidR="007F5621" w:rsidRDefault="007F5621" w:rsidP="00246F8D">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0.66</w:t>
            </w:r>
          </w:p>
        </w:tc>
        <w:tc>
          <w:tcPr>
            <w:tcW w:w="953" w:type="dxa"/>
          </w:tcPr>
          <w:p w14:paraId="428C7F9A" w14:textId="1602E90B" w:rsidR="007F5621" w:rsidRDefault="007F5621" w:rsidP="00246F8D">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0.75</w:t>
            </w:r>
          </w:p>
        </w:tc>
        <w:tc>
          <w:tcPr>
            <w:tcW w:w="854" w:type="dxa"/>
          </w:tcPr>
          <w:p w14:paraId="4850324F" w14:textId="680B4C7C" w:rsidR="007F5621" w:rsidRDefault="007F5621" w:rsidP="00246F8D">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0.9</w:t>
            </w:r>
          </w:p>
        </w:tc>
      </w:tr>
      <w:tr w:rsidR="007F5621" w14:paraId="6EB8F8C9" w14:textId="47A6D7EA" w:rsidTr="00DE44E3">
        <w:tc>
          <w:tcPr>
            <w:tcW w:w="877" w:type="dxa"/>
            <w:vMerge w:val="restart"/>
            <w:textDirection w:val="btLr"/>
            <w:vAlign w:val="center"/>
          </w:tcPr>
          <w:p w14:paraId="06C63FE6" w14:textId="49B5A352" w:rsidR="007F5621" w:rsidRPr="00DE44E3" w:rsidRDefault="007F5621" w:rsidP="00DE44E3">
            <w:pPr>
              <w:spacing w:line="360" w:lineRule="auto"/>
              <w:ind w:left="113" w:right="113"/>
              <w:jc w:val="center"/>
              <w:rPr>
                <w:rFonts w:ascii="Times New Roman" w:hAnsi="Times New Roman" w:cs="Times New Roman"/>
                <w:b/>
                <w:sz w:val="24"/>
                <w:szCs w:val="24"/>
              </w:rPr>
            </w:pPr>
            <w:r w:rsidRPr="00DE44E3">
              <w:rPr>
                <w:rFonts w:ascii="Times New Roman" w:hAnsi="Times New Roman" w:cs="Times New Roman"/>
                <w:b/>
                <w:sz w:val="24"/>
                <w:szCs w:val="24"/>
              </w:rPr>
              <w:t>Natural Morta</w:t>
            </w:r>
            <w:bookmarkStart w:id="3" w:name="_GoBack"/>
            <w:bookmarkEnd w:id="3"/>
            <w:r w:rsidRPr="00DE44E3">
              <w:rPr>
                <w:rFonts w:ascii="Times New Roman" w:hAnsi="Times New Roman" w:cs="Times New Roman"/>
                <w:b/>
                <w:sz w:val="24"/>
                <w:szCs w:val="24"/>
              </w:rPr>
              <w:t>lity (M)</w:t>
            </w:r>
          </w:p>
        </w:tc>
        <w:tc>
          <w:tcPr>
            <w:tcW w:w="1002" w:type="dxa"/>
          </w:tcPr>
          <w:p w14:paraId="0692CB0B" w14:textId="417A2ABC" w:rsidR="007F5621" w:rsidRDefault="007F5621" w:rsidP="00246F8D">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0.010</w:t>
            </w:r>
          </w:p>
        </w:tc>
        <w:tc>
          <w:tcPr>
            <w:tcW w:w="952" w:type="dxa"/>
          </w:tcPr>
          <w:p w14:paraId="48840870"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0C44874F"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3C079447"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09D03293" w14:textId="77777777" w:rsidR="007F5621" w:rsidRDefault="007F5621" w:rsidP="00246F8D">
            <w:pPr>
              <w:spacing w:line="360" w:lineRule="auto"/>
              <w:rPr>
                <w:rFonts w:ascii="Times New Roman" w:hAnsi="Times New Roman" w:cs="Times New Roman"/>
                <w:b/>
                <w:sz w:val="24"/>
                <w:szCs w:val="24"/>
                <w:u w:val="single"/>
              </w:rPr>
            </w:pPr>
          </w:p>
        </w:tc>
        <w:tc>
          <w:tcPr>
            <w:tcW w:w="905" w:type="dxa"/>
          </w:tcPr>
          <w:p w14:paraId="1330EF85"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57618B0B"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54201B02" w14:textId="77777777" w:rsidR="007F5621" w:rsidRDefault="007F5621" w:rsidP="00246F8D">
            <w:pPr>
              <w:spacing w:line="360" w:lineRule="auto"/>
              <w:rPr>
                <w:rFonts w:ascii="Times New Roman" w:hAnsi="Times New Roman" w:cs="Times New Roman"/>
                <w:b/>
                <w:sz w:val="24"/>
                <w:szCs w:val="24"/>
                <w:u w:val="single"/>
              </w:rPr>
            </w:pPr>
          </w:p>
        </w:tc>
        <w:tc>
          <w:tcPr>
            <w:tcW w:w="854" w:type="dxa"/>
          </w:tcPr>
          <w:p w14:paraId="66B61654" w14:textId="77777777" w:rsidR="007F5621" w:rsidRDefault="007F5621" w:rsidP="00246F8D">
            <w:pPr>
              <w:spacing w:line="360" w:lineRule="auto"/>
              <w:rPr>
                <w:rFonts w:ascii="Times New Roman" w:hAnsi="Times New Roman" w:cs="Times New Roman"/>
                <w:b/>
                <w:sz w:val="24"/>
                <w:szCs w:val="24"/>
                <w:u w:val="single"/>
              </w:rPr>
            </w:pPr>
          </w:p>
        </w:tc>
      </w:tr>
      <w:tr w:rsidR="007F5621" w14:paraId="643259D7" w14:textId="72838B0D" w:rsidTr="00470184">
        <w:tc>
          <w:tcPr>
            <w:tcW w:w="877" w:type="dxa"/>
            <w:vMerge/>
          </w:tcPr>
          <w:p w14:paraId="29A08762" w14:textId="77777777" w:rsidR="007F5621" w:rsidRDefault="007F5621" w:rsidP="00246F8D">
            <w:pPr>
              <w:spacing w:line="360" w:lineRule="auto"/>
              <w:rPr>
                <w:rFonts w:ascii="Times New Roman" w:hAnsi="Times New Roman" w:cs="Times New Roman"/>
                <w:b/>
                <w:sz w:val="24"/>
                <w:szCs w:val="24"/>
                <w:u w:val="single"/>
              </w:rPr>
            </w:pPr>
          </w:p>
        </w:tc>
        <w:tc>
          <w:tcPr>
            <w:tcW w:w="1002" w:type="dxa"/>
          </w:tcPr>
          <w:p w14:paraId="492D27C9" w14:textId="7E8E069C" w:rsidR="007F5621" w:rsidRDefault="007F5621" w:rsidP="00246F8D">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0.015</w:t>
            </w:r>
          </w:p>
        </w:tc>
        <w:tc>
          <w:tcPr>
            <w:tcW w:w="952" w:type="dxa"/>
          </w:tcPr>
          <w:p w14:paraId="645C3218"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3FFAA806"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0E0CB7D6"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18F5556D" w14:textId="77777777" w:rsidR="007F5621" w:rsidRDefault="007F5621" w:rsidP="00246F8D">
            <w:pPr>
              <w:spacing w:line="360" w:lineRule="auto"/>
              <w:rPr>
                <w:rFonts w:ascii="Times New Roman" w:hAnsi="Times New Roman" w:cs="Times New Roman"/>
                <w:b/>
                <w:sz w:val="24"/>
                <w:szCs w:val="24"/>
                <w:u w:val="single"/>
              </w:rPr>
            </w:pPr>
          </w:p>
        </w:tc>
        <w:tc>
          <w:tcPr>
            <w:tcW w:w="905" w:type="dxa"/>
          </w:tcPr>
          <w:p w14:paraId="16DAF16B"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686C5FE6"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20A7E614" w14:textId="77777777" w:rsidR="007F5621" w:rsidRDefault="007F5621" w:rsidP="00246F8D">
            <w:pPr>
              <w:spacing w:line="360" w:lineRule="auto"/>
              <w:rPr>
                <w:rFonts w:ascii="Times New Roman" w:hAnsi="Times New Roman" w:cs="Times New Roman"/>
                <w:b/>
                <w:sz w:val="24"/>
                <w:szCs w:val="24"/>
                <w:u w:val="single"/>
              </w:rPr>
            </w:pPr>
          </w:p>
        </w:tc>
        <w:tc>
          <w:tcPr>
            <w:tcW w:w="854" w:type="dxa"/>
          </w:tcPr>
          <w:p w14:paraId="3B7A5933" w14:textId="77777777" w:rsidR="007F5621" w:rsidRDefault="007F5621" w:rsidP="00246F8D">
            <w:pPr>
              <w:spacing w:line="360" w:lineRule="auto"/>
              <w:rPr>
                <w:rFonts w:ascii="Times New Roman" w:hAnsi="Times New Roman" w:cs="Times New Roman"/>
                <w:b/>
                <w:sz w:val="24"/>
                <w:szCs w:val="24"/>
                <w:u w:val="single"/>
              </w:rPr>
            </w:pPr>
          </w:p>
        </w:tc>
      </w:tr>
      <w:tr w:rsidR="007F5621" w14:paraId="4AC9979E" w14:textId="5FBCCD85" w:rsidTr="00470184">
        <w:tc>
          <w:tcPr>
            <w:tcW w:w="877" w:type="dxa"/>
            <w:vMerge/>
          </w:tcPr>
          <w:p w14:paraId="74019D8D" w14:textId="77777777" w:rsidR="007F5621" w:rsidRDefault="007F5621" w:rsidP="00246F8D">
            <w:pPr>
              <w:spacing w:line="360" w:lineRule="auto"/>
              <w:rPr>
                <w:rFonts w:ascii="Times New Roman" w:hAnsi="Times New Roman" w:cs="Times New Roman"/>
                <w:b/>
                <w:sz w:val="24"/>
                <w:szCs w:val="24"/>
                <w:u w:val="single"/>
              </w:rPr>
            </w:pPr>
          </w:p>
        </w:tc>
        <w:tc>
          <w:tcPr>
            <w:tcW w:w="1002" w:type="dxa"/>
          </w:tcPr>
          <w:p w14:paraId="7AAD7F5E" w14:textId="0E76860F" w:rsidR="007F5621" w:rsidRDefault="007F5621" w:rsidP="00246F8D">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0.020</w:t>
            </w:r>
          </w:p>
        </w:tc>
        <w:tc>
          <w:tcPr>
            <w:tcW w:w="952" w:type="dxa"/>
          </w:tcPr>
          <w:p w14:paraId="6CFC396C"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2333E33D"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18A17082"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0465DA6F" w14:textId="77777777" w:rsidR="007F5621" w:rsidRDefault="007F5621" w:rsidP="00246F8D">
            <w:pPr>
              <w:spacing w:line="360" w:lineRule="auto"/>
              <w:rPr>
                <w:rFonts w:ascii="Times New Roman" w:hAnsi="Times New Roman" w:cs="Times New Roman"/>
                <w:b/>
                <w:sz w:val="24"/>
                <w:szCs w:val="24"/>
                <w:u w:val="single"/>
              </w:rPr>
            </w:pPr>
          </w:p>
        </w:tc>
        <w:tc>
          <w:tcPr>
            <w:tcW w:w="905" w:type="dxa"/>
          </w:tcPr>
          <w:p w14:paraId="5279986F"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1DD9B870"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4485598F" w14:textId="77777777" w:rsidR="007F5621" w:rsidRDefault="007F5621" w:rsidP="00246F8D">
            <w:pPr>
              <w:spacing w:line="360" w:lineRule="auto"/>
              <w:rPr>
                <w:rFonts w:ascii="Times New Roman" w:hAnsi="Times New Roman" w:cs="Times New Roman"/>
                <w:b/>
                <w:sz w:val="24"/>
                <w:szCs w:val="24"/>
                <w:u w:val="single"/>
              </w:rPr>
            </w:pPr>
          </w:p>
        </w:tc>
        <w:tc>
          <w:tcPr>
            <w:tcW w:w="854" w:type="dxa"/>
          </w:tcPr>
          <w:p w14:paraId="692558E8" w14:textId="77777777" w:rsidR="007F5621" w:rsidRDefault="007F5621" w:rsidP="00246F8D">
            <w:pPr>
              <w:spacing w:line="360" w:lineRule="auto"/>
              <w:rPr>
                <w:rFonts w:ascii="Times New Roman" w:hAnsi="Times New Roman" w:cs="Times New Roman"/>
                <w:b/>
                <w:sz w:val="24"/>
                <w:szCs w:val="24"/>
                <w:u w:val="single"/>
              </w:rPr>
            </w:pPr>
          </w:p>
        </w:tc>
      </w:tr>
      <w:tr w:rsidR="007F5621" w14:paraId="109D42E6" w14:textId="58D0A435" w:rsidTr="00470184">
        <w:tc>
          <w:tcPr>
            <w:tcW w:w="877" w:type="dxa"/>
            <w:vMerge/>
          </w:tcPr>
          <w:p w14:paraId="6E5D42F3" w14:textId="77777777" w:rsidR="007F5621" w:rsidRDefault="007F5621" w:rsidP="00246F8D">
            <w:pPr>
              <w:spacing w:line="360" w:lineRule="auto"/>
              <w:rPr>
                <w:rFonts w:ascii="Times New Roman" w:hAnsi="Times New Roman" w:cs="Times New Roman"/>
                <w:b/>
                <w:sz w:val="24"/>
                <w:szCs w:val="24"/>
                <w:u w:val="single"/>
              </w:rPr>
            </w:pPr>
          </w:p>
        </w:tc>
        <w:tc>
          <w:tcPr>
            <w:tcW w:w="1002" w:type="dxa"/>
          </w:tcPr>
          <w:p w14:paraId="32CA6BFB" w14:textId="7D061B96" w:rsidR="007F5621" w:rsidRDefault="007F5621" w:rsidP="00246F8D">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0.025</w:t>
            </w:r>
          </w:p>
        </w:tc>
        <w:tc>
          <w:tcPr>
            <w:tcW w:w="952" w:type="dxa"/>
          </w:tcPr>
          <w:p w14:paraId="1A9D3F06"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1D877D8F"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71E88926"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00E26B79" w14:textId="77777777" w:rsidR="007F5621" w:rsidRDefault="007F5621" w:rsidP="00246F8D">
            <w:pPr>
              <w:spacing w:line="360" w:lineRule="auto"/>
              <w:rPr>
                <w:rFonts w:ascii="Times New Roman" w:hAnsi="Times New Roman" w:cs="Times New Roman"/>
                <w:b/>
                <w:sz w:val="24"/>
                <w:szCs w:val="24"/>
                <w:u w:val="single"/>
              </w:rPr>
            </w:pPr>
          </w:p>
        </w:tc>
        <w:tc>
          <w:tcPr>
            <w:tcW w:w="905" w:type="dxa"/>
          </w:tcPr>
          <w:p w14:paraId="0941AD65"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37A5A428"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689754CE" w14:textId="77777777" w:rsidR="007F5621" w:rsidRDefault="007F5621" w:rsidP="00246F8D">
            <w:pPr>
              <w:spacing w:line="360" w:lineRule="auto"/>
              <w:rPr>
                <w:rFonts w:ascii="Times New Roman" w:hAnsi="Times New Roman" w:cs="Times New Roman"/>
                <w:b/>
                <w:sz w:val="24"/>
                <w:szCs w:val="24"/>
                <w:u w:val="single"/>
              </w:rPr>
            </w:pPr>
          </w:p>
        </w:tc>
        <w:tc>
          <w:tcPr>
            <w:tcW w:w="854" w:type="dxa"/>
          </w:tcPr>
          <w:p w14:paraId="57385C9F" w14:textId="77777777" w:rsidR="007F5621" w:rsidRDefault="007F5621" w:rsidP="00246F8D">
            <w:pPr>
              <w:spacing w:line="360" w:lineRule="auto"/>
              <w:rPr>
                <w:rFonts w:ascii="Times New Roman" w:hAnsi="Times New Roman" w:cs="Times New Roman"/>
                <w:b/>
                <w:sz w:val="24"/>
                <w:szCs w:val="24"/>
                <w:u w:val="single"/>
              </w:rPr>
            </w:pPr>
          </w:p>
        </w:tc>
      </w:tr>
      <w:tr w:rsidR="007F5621" w14:paraId="695DF89B" w14:textId="284611A9" w:rsidTr="00470184">
        <w:tc>
          <w:tcPr>
            <w:tcW w:w="877" w:type="dxa"/>
            <w:vMerge/>
          </w:tcPr>
          <w:p w14:paraId="0D8B796C" w14:textId="77777777" w:rsidR="007F5621" w:rsidRDefault="007F5621" w:rsidP="00246F8D">
            <w:pPr>
              <w:spacing w:line="360" w:lineRule="auto"/>
              <w:rPr>
                <w:rFonts w:ascii="Times New Roman" w:hAnsi="Times New Roman" w:cs="Times New Roman"/>
                <w:b/>
                <w:sz w:val="24"/>
                <w:szCs w:val="24"/>
                <w:u w:val="single"/>
              </w:rPr>
            </w:pPr>
          </w:p>
        </w:tc>
        <w:tc>
          <w:tcPr>
            <w:tcW w:w="1002" w:type="dxa"/>
          </w:tcPr>
          <w:p w14:paraId="7C1C1FC8" w14:textId="0ADE4F0E" w:rsidR="007F5621" w:rsidRDefault="007F5621" w:rsidP="00246F8D">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0.030</w:t>
            </w:r>
          </w:p>
        </w:tc>
        <w:tc>
          <w:tcPr>
            <w:tcW w:w="952" w:type="dxa"/>
          </w:tcPr>
          <w:p w14:paraId="5DFC3EA1"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30FB93CF"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3E624690"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5B39DE66" w14:textId="77777777" w:rsidR="007F5621" w:rsidRDefault="007F5621" w:rsidP="00246F8D">
            <w:pPr>
              <w:spacing w:line="360" w:lineRule="auto"/>
              <w:rPr>
                <w:rFonts w:ascii="Times New Roman" w:hAnsi="Times New Roman" w:cs="Times New Roman"/>
                <w:b/>
                <w:sz w:val="24"/>
                <w:szCs w:val="24"/>
                <w:u w:val="single"/>
              </w:rPr>
            </w:pPr>
          </w:p>
        </w:tc>
        <w:tc>
          <w:tcPr>
            <w:tcW w:w="905" w:type="dxa"/>
          </w:tcPr>
          <w:p w14:paraId="5615D1F6"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1E249B38"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7D636671" w14:textId="77777777" w:rsidR="007F5621" w:rsidRDefault="007F5621" w:rsidP="00246F8D">
            <w:pPr>
              <w:spacing w:line="360" w:lineRule="auto"/>
              <w:rPr>
                <w:rFonts w:ascii="Times New Roman" w:hAnsi="Times New Roman" w:cs="Times New Roman"/>
                <w:b/>
                <w:sz w:val="24"/>
                <w:szCs w:val="24"/>
                <w:u w:val="single"/>
              </w:rPr>
            </w:pPr>
          </w:p>
        </w:tc>
        <w:tc>
          <w:tcPr>
            <w:tcW w:w="854" w:type="dxa"/>
          </w:tcPr>
          <w:p w14:paraId="23204854" w14:textId="77777777" w:rsidR="007F5621" w:rsidRDefault="007F5621" w:rsidP="00246F8D">
            <w:pPr>
              <w:spacing w:line="360" w:lineRule="auto"/>
              <w:rPr>
                <w:rFonts w:ascii="Times New Roman" w:hAnsi="Times New Roman" w:cs="Times New Roman"/>
                <w:b/>
                <w:sz w:val="24"/>
                <w:szCs w:val="24"/>
                <w:u w:val="single"/>
              </w:rPr>
            </w:pPr>
          </w:p>
        </w:tc>
      </w:tr>
      <w:tr w:rsidR="007F5621" w14:paraId="6C7438A4" w14:textId="28838061" w:rsidTr="00470184">
        <w:tc>
          <w:tcPr>
            <w:tcW w:w="877" w:type="dxa"/>
            <w:vMerge/>
          </w:tcPr>
          <w:p w14:paraId="1F6B19E7" w14:textId="77777777" w:rsidR="007F5621" w:rsidRDefault="007F5621" w:rsidP="00246F8D">
            <w:pPr>
              <w:spacing w:line="360" w:lineRule="auto"/>
              <w:rPr>
                <w:rFonts w:ascii="Times New Roman" w:hAnsi="Times New Roman" w:cs="Times New Roman"/>
                <w:b/>
                <w:sz w:val="24"/>
                <w:szCs w:val="24"/>
                <w:u w:val="single"/>
              </w:rPr>
            </w:pPr>
          </w:p>
        </w:tc>
        <w:tc>
          <w:tcPr>
            <w:tcW w:w="1002" w:type="dxa"/>
          </w:tcPr>
          <w:p w14:paraId="55174061" w14:textId="3ABDD397" w:rsidR="007F5621" w:rsidRDefault="007F5621" w:rsidP="00246F8D">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0.035</w:t>
            </w:r>
          </w:p>
        </w:tc>
        <w:tc>
          <w:tcPr>
            <w:tcW w:w="952" w:type="dxa"/>
          </w:tcPr>
          <w:p w14:paraId="780D9C8E"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3D3BF330"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3FED5F2A"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1068A939" w14:textId="77777777" w:rsidR="007F5621" w:rsidRDefault="007F5621" w:rsidP="00246F8D">
            <w:pPr>
              <w:spacing w:line="360" w:lineRule="auto"/>
              <w:rPr>
                <w:rFonts w:ascii="Times New Roman" w:hAnsi="Times New Roman" w:cs="Times New Roman"/>
                <w:b/>
                <w:sz w:val="24"/>
                <w:szCs w:val="24"/>
                <w:u w:val="single"/>
              </w:rPr>
            </w:pPr>
          </w:p>
        </w:tc>
        <w:tc>
          <w:tcPr>
            <w:tcW w:w="905" w:type="dxa"/>
          </w:tcPr>
          <w:p w14:paraId="1A30B6D1"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59E231DD"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559FBF21" w14:textId="77777777" w:rsidR="007F5621" w:rsidRDefault="007F5621" w:rsidP="00246F8D">
            <w:pPr>
              <w:spacing w:line="360" w:lineRule="auto"/>
              <w:rPr>
                <w:rFonts w:ascii="Times New Roman" w:hAnsi="Times New Roman" w:cs="Times New Roman"/>
                <w:b/>
                <w:sz w:val="24"/>
                <w:szCs w:val="24"/>
                <w:u w:val="single"/>
              </w:rPr>
            </w:pPr>
          </w:p>
        </w:tc>
        <w:tc>
          <w:tcPr>
            <w:tcW w:w="854" w:type="dxa"/>
          </w:tcPr>
          <w:p w14:paraId="57E0D61D" w14:textId="77777777" w:rsidR="007F5621" w:rsidRDefault="007F5621" w:rsidP="00246F8D">
            <w:pPr>
              <w:spacing w:line="360" w:lineRule="auto"/>
              <w:rPr>
                <w:rFonts w:ascii="Times New Roman" w:hAnsi="Times New Roman" w:cs="Times New Roman"/>
                <w:b/>
                <w:sz w:val="24"/>
                <w:szCs w:val="24"/>
                <w:u w:val="single"/>
              </w:rPr>
            </w:pPr>
          </w:p>
        </w:tc>
      </w:tr>
      <w:tr w:rsidR="007F5621" w14:paraId="1FF018A3" w14:textId="6782FE4F" w:rsidTr="00470184">
        <w:tc>
          <w:tcPr>
            <w:tcW w:w="877" w:type="dxa"/>
            <w:vMerge/>
          </w:tcPr>
          <w:p w14:paraId="6A056700" w14:textId="77777777" w:rsidR="007F5621" w:rsidRDefault="007F5621" w:rsidP="00246F8D">
            <w:pPr>
              <w:spacing w:line="360" w:lineRule="auto"/>
              <w:rPr>
                <w:rFonts w:ascii="Times New Roman" w:hAnsi="Times New Roman" w:cs="Times New Roman"/>
                <w:b/>
                <w:sz w:val="24"/>
                <w:szCs w:val="24"/>
                <w:u w:val="single"/>
              </w:rPr>
            </w:pPr>
          </w:p>
        </w:tc>
        <w:tc>
          <w:tcPr>
            <w:tcW w:w="1002" w:type="dxa"/>
          </w:tcPr>
          <w:p w14:paraId="41ADDBBF" w14:textId="6ACD88C9" w:rsidR="007F5621" w:rsidRDefault="007F5621" w:rsidP="00246F8D">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0.040</w:t>
            </w:r>
          </w:p>
        </w:tc>
        <w:tc>
          <w:tcPr>
            <w:tcW w:w="952" w:type="dxa"/>
          </w:tcPr>
          <w:p w14:paraId="45D40514"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71D3B02C"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611A7501"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4F078C4B" w14:textId="77777777" w:rsidR="007F5621" w:rsidRDefault="007F5621" w:rsidP="00246F8D">
            <w:pPr>
              <w:spacing w:line="360" w:lineRule="auto"/>
              <w:rPr>
                <w:rFonts w:ascii="Times New Roman" w:hAnsi="Times New Roman" w:cs="Times New Roman"/>
                <w:b/>
                <w:sz w:val="24"/>
                <w:szCs w:val="24"/>
                <w:u w:val="single"/>
              </w:rPr>
            </w:pPr>
          </w:p>
        </w:tc>
        <w:tc>
          <w:tcPr>
            <w:tcW w:w="905" w:type="dxa"/>
          </w:tcPr>
          <w:p w14:paraId="6F9DE66B"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179D9A86"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143DBFB4" w14:textId="77777777" w:rsidR="007F5621" w:rsidRDefault="007F5621" w:rsidP="00246F8D">
            <w:pPr>
              <w:spacing w:line="360" w:lineRule="auto"/>
              <w:rPr>
                <w:rFonts w:ascii="Times New Roman" w:hAnsi="Times New Roman" w:cs="Times New Roman"/>
                <w:b/>
                <w:sz w:val="24"/>
                <w:szCs w:val="24"/>
                <w:u w:val="single"/>
              </w:rPr>
            </w:pPr>
          </w:p>
        </w:tc>
        <w:tc>
          <w:tcPr>
            <w:tcW w:w="854" w:type="dxa"/>
          </w:tcPr>
          <w:p w14:paraId="27630C7E" w14:textId="77777777" w:rsidR="007F5621" w:rsidRDefault="007F5621" w:rsidP="00246F8D">
            <w:pPr>
              <w:spacing w:line="360" w:lineRule="auto"/>
              <w:rPr>
                <w:rFonts w:ascii="Times New Roman" w:hAnsi="Times New Roman" w:cs="Times New Roman"/>
                <w:b/>
                <w:sz w:val="24"/>
                <w:szCs w:val="24"/>
                <w:u w:val="single"/>
              </w:rPr>
            </w:pPr>
          </w:p>
        </w:tc>
      </w:tr>
      <w:tr w:rsidR="007F5621" w14:paraId="5EC4E4AC" w14:textId="1DE317EA" w:rsidTr="00470184">
        <w:tc>
          <w:tcPr>
            <w:tcW w:w="877" w:type="dxa"/>
            <w:vMerge/>
          </w:tcPr>
          <w:p w14:paraId="6F44D083" w14:textId="77777777" w:rsidR="007F5621" w:rsidRDefault="007F5621" w:rsidP="00246F8D">
            <w:pPr>
              <w:spacing w:line="360" w:lineRule="auto"/>
              <w:rPr>
                <w:rFonts w:ascii="Times New Roman" w:hAnsi="Times New Roman" w:cs="Times New Roman"/>
                <w:b/>
                <w:sz w:val="24"/>
                <w:szCs w:val="24"/>
                <w:u w:val="single"/>
              </w:rPr>
            </w:pPr>
          </w:p>
        </w:tc>
        <w:tc>
          <w:tcPr>
            <w:tcW w:w="1002" w:type="dxa"/>
          </w:tcPr>
          <w:p w14:paraId="762760EA" w14:textId="6C4D5F10" w:rsidR="007F5621" w:rsidRDefault="007F5621" w:rsidP="00246F8D">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0.045</w:t>
            </w:r>
          </w:p>
        </w:tc>
        <w:tc>
          <w:tcPr>
            <w:tcW w:w="952" w:type="dxa"/>
          </w:tcPr>
          <w:p w14:paraId="5FBDDC14"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11B0DAD6"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48C808FA"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3D0D325E" w14:textId="77777777" w:rsidR="007F5621" w:rsidRDefault="007F5621" w:rsidP="00246F8D">
            <w:pPr>
              <w:spacing w:line="360" w:lineRule="auto"/>
              <w:rPr>
                <w:rFonts w:ascii="Times New Roman" w:hAnsi="Times New Roman" w:cs="Times New Roman"/>
                <w:b/>
                <w:sz w:val="24"/>
                <w:szCs w:val="24"/>
                <w:u w:val="single"/>
              </w:rPr>
            </w:pPr>
          </w:p>
        </w:tc>
        <w:tc>
          <w:tcPr>
            <w:tcW w:w="905" w:type="dxa"/>
          </w:tcPr>
          <w:p w14:paraId="3E5207EE"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6C070FBF"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65F40DDE" w14:textId="77777777" w:rsidR="007F5621" w:rsidRDefault="007F5621" w:rsidP="00246F8D">
            <w:pPr>
              <w:spacing w:line="360" w:lineRule="auto"/>
              <w:rPr>
                <w:rFonts w:ascii="Times New Roman" w:hAnsi="Times New Roman" w:cs="Times New Roman"/>
                <w:b/>
                <w:sz w:val="24"/>
                <w:szCs w:val="24"/>
                <w:u w:val="single"/>
              </w:rPr>
            </w:pPr>
          </w:p>
        </w:tc>
        <w:tc>
          <w:tcPr>
            <w:tcW w:w="854" w:type="dxa"/>
          </w:tcPr>
          <w:p w14:paraId="2C193331" w14:textId="77777777" w:rsidR="007F5621" w:rsidRDefault="007F5621" w:rsidP="00246F8D">
            <w:pPr>
              <w:spacing w:line="360" w:lineRule="auto"/>
              <w:rPr>
                <w:rFonts w:ascii="Times New Roman" w:hAnsi="Times New Roman" w:cs="Times New Roman"/>
                <w:b/>
                <w:sz w:val="24"/>
                <w:szCs w:val="24"/>
                <w:u w:val="single"/>
              </w:rPr>
            </w:pPr>
          </w:p>
        </w:tc>
      </w:tr>
      <w:tr w:rsidR="007F5621" w14:paraId="166CA233" w14:textId="5DCDA7B4" w:rsidTr="00470184">
        <w:tc>
          <w:tcPr>
            <w:tcW w:w="877" w:type="dxa"/>
            <w:vMerge/>
          </w:tcPr>
          <w:p w14:paraId="250232D8" w14:textId="77777777" w:rsidR="007F5621" w:rsidRDefault="007F5621" w:rsidP="00246F8D">
            <w:pPr>
              <w:spacing w:line="360" w:lineRule="auto"/>
              <w:rPr>
                <w:rFonts w:ascii="Times New Roman" w:hAnsi="Times New Roman" w:cs="Times New Roman"/>
                <w:b/>
                <w:sz w:val="24"/>
                <w:szCs w:val="24"/>
                <w:u w:val="single"/>
              </w:rPr>
            </w:pPr>
          </w:p>
        </w:tc>
        <w:tc>
          <w:tcPr>
            <w:tcW w:w="1002" w:type="dxa"/>
          </w:tcPr>
          <w:p w14:paraId="30695862" w14:textId="3E001A6A" w:rsidR="007F5621" w:rsidRDefault="007F5621" w:rsidP="00246F8D">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0.050</w:t>
            </w:r>
          </w:p>
        </w:tc>
        <w:tc>
          <w:tcPr>
            <w:tcW w:w="952" w:type="dxa"/>
          </w:tcPr>
          <w:p w14:paraId="54708556"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7BB816FF"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60571DE9"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0923556E" w14:textId="77777777" w:rsidR="007F5621" w:rsidRDefault="007F5621" w:rsidP="00246F8D">
            <w:pPr>
              <w:spacing w:line="360" w:lineRule="auto"/>
              <w:rPr>
                <w:rFonts w:ascii="Times New Roman" w:hAnsi="Times New Roman" w:cs="Times New Roman"/>
                <w:b/>
                <w:sz w:val="24"/>
                <w:szCs w:val="24"/>
                <w:u w:val="single"/>
              </w:rPr>
            </w:pPr>
          </w:p>
        </w:tc>
        <w:tc>
          <w:tcPr>
            <w:tcW w:w="905" w:type="dxa"/>
          </w:tcPr>
          <w:p w14:paraId="2B911203"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776CC7A4"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2333D484" w14:textId="77777777" w:rsidR="007F5621" w:rsidRDefault="007F5621" w:rsidP="00246F8D">
            <w:pPr>
              <w:spacing w:line="360" w:lineRule="auto"/>
              <w:rPr>
                <w:rFonts w:ascii="Times New Roman" w:hAnsi="Times New Roman" w:cs="Times New Roman"/>
                <w:b/>
                <w:sz w:val="24"/>
                <w:szCs w:val="24"/>
                <w:u w:val="single"/>
              </w:rPr>
            </w:pPr>
          </w:p>
        </w:tc>
        <w:tc>
          <w:tcPr>
            <w:tcW w:w="854" w:type="dxa"/>
          </w:tcPr>
          <w:p w14:paraId="35A79A7B" w14:textId="77777777" w:rsidR="007F5621" w:rsidRDefault="007F5621" w:rsidP="00246F8D">
            <w:pPr>
              <w:spacing w:line="360" w:lineRule="auto"/>
              <w:rPr>
                <w:rFonts w:ascii="Times New Roman" w:hAnsi="Times New Roman" w:cs="Times New Roman"/>
                <w:b/>
                <w:sz w:val="24"/>
                <w:szCs w:val="24"/>
                <w:u w:val="single"/>
              </w:rPr>
            </w:pPr>
          </w:p>
        </w:tc>
      </w:tr>
      <w:tr w:rsidR="007F5621" w14:paraId="43FC6EF7" w14:textId="79DE1E59" w:rsidTr="00470184">
        <w:tc>
          <w:tcPr>
            <w:tcW w:w="877" w:type="dxa"/>
            <w:vMerge/>
          </w:tcPr>
          <w:p w14:paraId="2AAA7732" w14:textId="77777777" w:rsidR="007F5621" w:rsidRDefault="007F5621" w:rsidP="00246F8D">
            <w:pPr>
              <w:spacing w:line="360" w:lineRule="auto"/>
              <w:rPr>
                <w:rFonts w:ascii="Times New Roman" w:hAnsi="Times New Roman" w:cs="Times New Roman"/>
                <w:b/>
                <w:sz w:val="24"/>
                <w:szCs w:val="24"/>
                <w:u w:val="single"/>
              </w:rPr>
            </w:pPr>
          </w:p>
        </w:tc>
        <w:tc>
          <w:tcPr>
            <w:tcW w:w="1002" w:type="dxa"/>
          </w:tcPr>
          <w:p w14:paraId="155E79FB" w14:textId="6065563E" w:rsidR="007F5621" w:rsidRDefault="007F5621" w:rsidP="00246F8D">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0.055</w:t>
            </w:r>
          </w:p>
        </w:tc>
        <w:tc>
          <w:tcPr>
            <w:tcW w:w="952" w:type="dxa"/>
          </w:tcPr>
          <w:p w14:paraId="647A4BCD"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42BAEB76"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17E7EE9A"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37B95087" w14:textId="77777777" w:rsidR="007F5621" w:rsidRDefault="007F5621" w:rsidP="00246F8D">
            <w:pPr>
              <w:spacing w:line="360" w:lineRule="auto"/>
              <w:rPr>
                <w:rFonts w:ascii="Times New Roman" w:hAnsi="Times New Roman" w:cs="Times New Roman"/>
                <w:b/>
                <w:sz w:val="24"/>
                <w:szCs w:val="24"/>
                <w:u w:val="single"/>
              </w:rPr>
            </w:pPr>
          </w:p>
        </w:tc>
        <w:tc>
          <w:tcPr>
            <w:tcW w:w="905" w:type="dxa"/>
          </w:tcPr>
          <w:p w14:paraId="5B5328ED"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2055FCCB" w14:textId="77777777" w:rsidR="007F5621" w:rsidRDefault="007F5621" w:rsidP="00246F8D">
            <w:pPr>
              <w:spacing w:line="360" w:lineRule="auto"/>
              <w:rPr>
                <w:rFonts w:ascii="Times New Roman" w:hAnsi="Times New Roman" w:cs="Times New Roman"/>
                <w:b/>
                <w:sz w:val="24"/>
                <w:szCs w:val="24"/>
                <w:u w:val="single"/>
              </w:rPr>
            </w:pPr>
          </w:p>
        </w:tc>
        <w:tc>
          <w:tcPr>
            <w:tcW w:w="953" w:type="dxa"/>
          </w:tcPr>
          <w:p w14:paraId="1DCFB26B" w14:textId="77777777" w:rsidR="007F5621" w:rsidRDefault="007F5621" w:rsidP="00246F8D">
            <w:pPr>
              <w:spacing w:line="360" w:lineRule="auto"/>
              <w:rPr>
                <w:rFonts w:ascii="Times New Roman" w:hAnsi="Times New Roman" w:cs="Times New Roman"/>
                <w:b/>
                <w:sz w:val="24"/>
                <w:szCs w:val="24"/>
                <w:u w:val="single"/>
              </w:rPr>
            </w:pPr>
          </w:p>
        </w:tc>
        <w:tc>
          <w:tcPr>
            <w:tcW w:w="854" w:type="dxa"/>
          </w:tcPr>
          <w:p w14:paraId="593F28FA" w14:textId="77777777" w:rsidR="007F5621" w:rsidRDefault="007F5621" w:rsidP="00246F8D">
            <w:pPr>
              <w:spacing w:line="360" w:lineRule="auto"/>
              <w:rPr>
                <w:rFonts w:ascii="Times New Roman" w:hAnsi="Times New Roman" w:cs="Times New Roman"/>
                <w:b/>
                <w:sz w:val="24"/>
                <w:szCs w:val="24"/>
                <w:u w:val="single"/>
              </w:rPr>
            </w:pPr>
          </w:p>
        </w:tc>
      </w:tr>
    </w:tbl>
    <w:p w14:paraId="1BD765D4" w14:textId="013706A5" w:rsidR="00FE7187" w:rsidRDefault="007F5621" w:rsidP="00763765">
      <w:pPr>
        <w:pStyle w:val="NoSpacing"/>
        <w:rPr>
          <w:rFonts w:ascii="Times New Roman" w:hAnsi="Times New Roman" w:cs="Times New Roman"/>
        </w:rPr>
      </w:pPr>
      <w:r w:rsidRPr="00DE44E3">
        <w:rPr>
          <w:rFonts w:ascii="Times New Roman" w:hAnsi="Times New Roman" w:cs="Times New Roman"/>
        </w:rPr>
        <w:t xml:space="preserve">Figure 6. </w:t>
      </w:r>
      <w:r>
        <w:rPr>
          <w:rFonts w:ascii="Times New Roman" w:hAnsi="Times New Roman" w:cs="Times New Roman"/>
        </w:rPr>
        <w:t xml:space="preserve">A matrix for displaying the results of a sensitivity analysis of SPR for different inputs of natural morality and skip-spawning rates. </w:t>
      </w:r>
    </w:p>
    <w:p w14:paraId="37068683" w14:textId="77777777" w:rsidR="00763765" w:rsidRDefault="00763765" w:rsidP="00763765">
      <w:pPr>
        <w:pStyle w:val="NoSpacing"/>
      </w:pPr>
    </w:p>
    <w:p w14:paraId="61EBCEF4" w14:textId="685C2794" w:rsidR="00246F8D" w:rsidRPr="00FE4539" w:rsidRDefault="00246F8D" w:rsidP="00246F8D">
      <w:pPr>
        <w:spacing w:line="360" w:lineRule="auto"/>
        <w:rPr>
          <w:rFonts w:ascii="Times New Roman" w:hAnsi="Times New Roman" w:cs="Times New Roman"/>
          <w:b/>
          <w:sz w:val="24"/>
          <w:szCs w:val="24"/>
          <w:u w:val="single"/>
        </w:rPr>
      </w:pPr>
      <w:r w:rsidRPr="00731316">
        <w:rPr>
          <w:rFonts w:ascii="Times New Roman" w:hAnsi="Times New Roman" w:cs="Times New Roman"/>
          <w:b/>
          <w:sz w:val="24"/>
          <w:szCs w:val="24"/>
          <w:u w:val="single"/>
        </w:rPr>
        <w:t>Reference</w:t>
      </w:r>
      <w:r w:rsidR="000A302D">
        <w:rPr>
          <w:rFonts w:ascii="Times New Roman" w:hAnsi="Times New Roman" w:cs="Times New Roman"/>
          <w:b/>
          <w:sz w:val="24"/>
          <w:szCs w:val="24"/>
          <w:u w:val="single"/>
        </w:rPr>
        <w:t>s</w:t>
      </w:r>
    </w:p>
    <w:p w14:paraId="65E359DC" w14:textId="12568003" w:rsidR="00A4535A" w:rsidRPr="00A4535A" w:rsidRDefault="00A4535A" w:rsidP="00A4535A">
      <w:pPr>
        <w:spacing w:before="100" w:beforeAutospacing="1" w:after="100" w:afterAutospacing="1" w:line="240" w:lineRule="auto"/>
        <w:ind w:left="360" w:hanging="360"/>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Aguilar-Islas, A. M., M. J. M. </w:t>
      </w:r>
      <w:r w:rsidRPr="00A4535A">
        <w:rPr>
          <w:rFonts w:ascii="Times New Roman" w:eastAsia="Arial Unicode MS" w:hAnsi="Times New Roman" w:cs="Times New Roman"/>
          <w:sz w:val="24"/>
          <w:szCs w:val="24"/>
        </w:rPr>
        <w:t>Séguret</w:t>
      </w:r>
      <w:r>
        <w:rPr>
          <w:rFonts w:ascii="Times New Roman" w:eastAsia="Arial Unicode MS" w:hAnsi="Times New Roman" w:cs="Times New Roman"/>
          <w:sz w:val="24"/>
          <w:szCs w:val="24"/>
        </w:rPr>
        <w:t xml:space="preserve">, R. Rember, K. N. Buck, P. Proctor, C. W. Mordy, and N. B. Kachel. 2015. Temporal variability of reactive iron over the Gulf of Alaska shelf. Deep Sea Research Part II: Topical Studies in Oceanography. doi: </w:t>
      </w:r>
      <w:r w:rsidRPr="00A4535A">
        <w:rPr>
          <w:rFonts w:ascii="Times New Roman" w:eastAsia="Arial Unicode MS" w:hAnsi="Times New Roman" w:cs="Times New Roman"/>
          <w:sz w:val="24"/>
          <w:szCs w:val="24"/>
        </w:rPr>
        <w:t>10.1016/j.dsr2.2015.05.004</w:t>
      </w:r>
      <w:r>
        <w:rPr>
          <w:rFonts w:ascii="Times New Roman" w:eastAsia="Arial Unicode MS" w:hAnsi="Times New Roman" w:cs="Times New Roman"/>
          <w:sz w:val="24"/>
          <w:szCs w:val="24"/>
        </w:rPr>
        <w:t>.</w:t>
      </w:r>
    </w:p>
    <w:p w14:paraId="2E6F52FD" w14:textId="5A5E5AB1" w:rsidR="00246F8D" w:rsidRDefault="00246F8D" w:rsidP="00246F8D">
      <w:pPr>
        <w:spacing w:before="100" w:beforeAutospacing="1" w:after="100" w:afterAutospacing="1" w:line="240" w:lineRule="auto"/>
        <w:ind w:left="360" w:hanging="360"/>
        <w:rPr>
          <w:rFonts w:ascii="Times New Roman" w:eastAsia="Arial Unicode MS" w:hAnsi="Times New Roman" w:cs="Times New Roman"/>
          <w:sz w:val="24"/>
          <w:szCs w:val="24"/>
        </w:rPr>
      </w:pPr>
      <w:r>
        <w:rPr>
          <w:rFonts w:ascii="Times New Roman" w:eastAsia="Arial Unicode MS" w:hAnsi="Times New Roman" w:cs="Times New Roman"/>
          <w:sz w:val="24"/>
          <w:szCs w:val="24"/>
        </w:rPr>
        <w:t>Alaska Marine Conservation Council</w:t>
      </w:r>
      <w:r w:rsidRPr="00B966FE">
        <w:rPr>
          <w:rFonts w:ascii="Times New Roman" w:eastAsia="Arial Unicode MS" w:hAnsi="Times New Roman" w:cs="Times New Roman"/>
          <w:sz w:val="24"/>
          <w:szCs w:val="24"/>
        </w:rPr>
        <w:t>. 2005. Conservation and management of North Pacific Rockfishes. Alaska Marine</w:t>
      </w:r>
      <w:r>
        <w:rPr>
          <w:rFonts w:ascii="Times New Roman" w:eastAsia="Arial Unicode MS" w:hAnsi="Times New Roman" w:cs="Times New Roman"/>
          <w:sz w:val="24"/>
          <w:szCs w:val="24"/>
        </w:rPr>
        <w:t xml:space="preserve"> </w:t>
      </w:r>
      <w:r w:rsidRPr="00B966FE">
        <w:rPr>
          <w:rFonts w:ascii="Times New Roman" w:eastAsia="Arial Unicode MS" w:hAnsi="Times New Roman" w:cs="Times New Roman"/>
          <w:sz w:val="24"/>
          <w:szCs w:val="24"/>
        </w:rPr>
        <w:t>Conse</w:t>
      </w:r>
      <w:r>
        <w:rPr>
          <w:rFonts w:ascii="Times New Roman" w:eastAsia="Arial Unicode MS" w:hAnsi="Times New Roman" w:cs="Times New Roman"/>
          <w:sz w:val="24"/>
          <w:szCs w:val="24"/>
        </w:rPr>
        <w:t>rvation Council, Anchorage, AK.</w:t>
      </w:r>
    </w:p>
    <w:p w14:paraId="316A0438" w14:textId="114024C4" w:rsidR="00B70137" w:rsidRPr="00B70137" w:rsidRDefault="00B70137" w:rsidP="00246F8D">
      <w:pPr>
        <w:spacing w:before="100" w:beforeAutospacing="1" w:after="100" w:afterAutospacing="1" w:line="240" w:lineRule="auto"/>
        <w:ind w:left="360" w:hanging="360"/>
        <w:rPr>
          <w:rFonts w:ascii="Times New Roman" w:eastAsia="Arial Unicode MS" w:hAnsi="Times New Roman" w:cs="Times New Roman"/>
          <w:sz w:val="24"/>
          <w:szCs w:val="24"/>
        </w:rPr>
      </w:pPr>
      <w:r w:rsidRPr="00B70137">
        <w:rPr>
          <w:rFonts w:ascii="Times New Roman" w:hAnsi="Times New Roman" w:cs="Times New Roman"/>
          <w:sz w:val="24"/>
          <w:szCs w:val="24"/>
        </w:rPr>
        <w:t>Anderson P</w:t>
      </w:r>
      <w:r>
        <w:rPr>
          <w:rFonts w:ascii="Times New Roman" w:hAnsi="Times New Roman" w:cs="Times New Roman"/>
          <w:sz w:val="24"/>
          <w:szCs w:val="24"/>
        </w:rPr>
        <w:t xml:space="preserve">. </w:t>
      </w:r>
      <w:r w:rsidRPr="00B70137">
        <w:rPr>
          <w:rFonts w:ascii="Times New Roman" w:hAnsi="Times New Roman" w:cs="Times New Roman"/>
          <w:sz w:val="24"/>
          <w:szCs w:val="24"/>
        </w:rPr>
        <w:t>J</w:t>
      </w:r>
      <w:r>
        <w:rPr>
          <w:rFonts w:ascii="Times New Roman" w:hAnsi="Times New Roman" w:cs="Times New Roman"/>
          <w:sz w:val="24"/>
          <w:szCs w:val="24"/>
        </w:rPr>
        <w:t>., J. E. Blackburn</w:t>
      </w:r>
      <w:r w:rsidRPr="001D0A08">
        <w:rPr>
          <w:rFonts w:ascii="Times New Roman" w:hAnsi="Times New Roman" w:cs="Times New Roman"/>
          <w:sz w:val="24"/>
          <w:szCs w:val="24"/>
        </w:rPr>
        <w:t xml:space="preserve">, </w:t>
      </w:r>
      <w:r>
        <w:rPr>
          <w:rFonts w:ascii="Times New Roman" w:hAnsi="Times New Roman" w:cs="Times New Roman"/>
          <w:sz w:val="24"/>
          <w:szCs w:val="24"/>
        </w:rPr>
        <w:t xml:space="preserve">and B. A. </w:t>
      </w:r>
      <w:r w:rsidRPr="00B70137">
        <w:rPr>
          <w:rFonts w:ascii="Times New Roman" w:hAnsi="Times New Roman" w:cs="Times New Roman"/>
          <w:sz w:val="24"/>
          <w:szCs w:val="24"/>
        </w:rPr>
        <w:t>Johnson. 1997.</w:t>
      </w:r>
      <w:r w:rsidRPr="001D0A08">
        <w:rPr>
          <w:rFonts w:ascii="Times New Roman" w:hAnsi="Times New Roman" w:cs="Times New Roman"/>
          <w:sz w:val="24"/>
          <w:szCs w:val="24"/>
        </w:rPr>
        <w:t xml:space="preserve"> Declines of forage species in the Gulf of Ala</w:t>
      </w:r>
      <w:r w:rsidRPr="00B70137">
        <w:rPr>
          <w:rFonts w:ascii="Times New Roman" w:hAnsi="Times New Roman" w:cs="Times New Roman"/>
          <w:sz w:val="24"/>
          <w:szCs w:val="24"/>
        </w:rPr>
        <w:t>ska, 1972-95, as indi</w:t>
      </w:r>
      <w:r w:rsidRPr="001D0A08">
        <w:rPr>
          <w:rFonts w:ascii="Times New Roman" w:hAnsi="Times New Roman" w:cs="Times New Roman"/>
          <w:sz w:val="24"/>
          <w:szCs w:val="24"/>
        </w:rPr>
        <w:t xml:space="preserve">cator of regime shift. In: Baxter BS (ed) Proceedings of the International Symposium on the Role of Forage Fishes in Marine Ecosystems November 13-16, 1996, Anchorage, Alaska. University </w:t>
      </w:r>
      <w:r w:rsidRPr="00B70137">
        <w:rPr>
          <w:rFonts w:ascii="Times New Roman" w:hAnsi="Times New Roman" w:cs="Times New Roman"/>
          <w:sz w:val="24"/>
          <w:szCs w:val="24"/>
        </w:rPr>
        <w:t>of Alaska Sea Grant Rep 97-01:</w:t>
      </w:r>
      <w:r w:rsidRPr="001D0A08">
        <w:rPr>
          <w:rFonts w:ascii="Times New Roman" w:hAnsi="Times New Roman" w:cs="Times New Roman"/>
          <w:sz w:val="24"/>
          <w:szCs w:val="24"/>
        </w:rPr>
        <w:t xml:space="preserve"> 531-54</w:t>
      </w:r>
      <w:r>
        <w:rPr>
          <w:rFonts w:ascii="Times New Roman" w:hAnsi="Times New Roman" w:cs="Times New Roman"/>
          <w:sz w:val="24"/>
          <w:szCs w:val="24"/>
        </w:rPr>
        <w:t>.</w:t>
      </w:r>
    </w:p>
    <w:p w14:paraId="29FF6C13" w14:textId="073195BE" w:rsidR="00B849B4" w:rsidRDefault="00B849B4" w:rsidP="00246F8D">
      <w:pPr>
        <w:spacing w:before="100" w:beforeAutospacing="1" w:after="100" w:afterAutospacing="1" w:line="240" w:lineRule="auto"/>
        <w:ind w:left="360" w:hanging="360"/>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Andrews, K. S., </w:t>
      </w:r>
      <w:r w:rsidR="004D0A99">
        <w:rPr>
          <w:rFonts w:ascii="Times New Roman" w:eastAsia="Arial Unicode MS" w:hAnsi="Times New Roman" w:cs="Times New Roman"/>
          <w:sz w:val="24"/>
          <w:szCs w:val="24"/>
        </w:rPr>
        <w:t>K. M. Nichols, A. Elz, N. Tolimieri, C. J. Harvey, R. Pacunski, D. Lowry, K. L. Yamanaka, and D. M. Tonnes. 2018. Cooperative research sheds light on population structure and listing status of threatened and endangered rockfish species. Conservation Genetics.</w:t>
      </w:r>
      <w:r w:rsidR="004D0A99" w:rsidRPr="004D0A99">
        <w:rPr>
          <w:rFonts w:ascii="Times New Roman" w:eastAsia="Arial Unicode MS" w:hAnsi="Times New Roman" w:cs="Times New Roman"/>
          <w:sz w:val="24"/>
          <w:szCs w:val="24"/>
        </w:rPr>
        <w:t xml:space="preserve"> </w:t>
      </w:r>
      <w:r w:rsidR="004D0A99">
        <w:rPr>
          <w:rFonts w:ascii="Times New Roman" w:eastAsia="Arial Unicode MS" w:hAnsi="Times New Roman" w:cs="Times New Roman"/>
          <w:sz w:val="24"/>
          <w:szCs w:val="24"/>
        </w:rPr>
        <w:t xml:space="preserve">doi: </w:t>
      </w:r>
      <w:r w:rsidR="004D0A99" w:rsidRPr="004D0A99">
        <w:rPr>
          <w:rFonts w:ascii="Times New Roman" w:eastAsia="Arial Unicode MS" w:hAnsi="Times New Roman" w:cs="Times New Roman"/>
          <w:sz w:val="24"/>
          <w:szCs w:val="24"/>
        </w:rPr>
        <w:t>10.1007/s10592-018-1060-0.</w:t>
      </w:r>
    </w:p>
    <w:p w14:paraId="7FCF8069" w14:textId="28FDC1C5" w:rsidR="00246F8D" w:rsidRDefault="00246F8D" w:rsidP="00246F8D">
      <w:pPr>
        <w:spacing w:before="100" w:beforeAutospacing="1" w:after="100" w:afterAutospacing="1" w:line="240" w:lineRule="auto"/>
        <w:ind w:left="360" w:hanging="360"/>
        <w:rPr>
          <w:rFonts w:ascii="Times New Roman" w:eastAsia="Arial Unicode MS" w:hAnsi="Times New Roman" w:cs="Times New Roman"/>
          <w:sz w:val="24"/>
          <w:szCs w:val="24"/>
        </w:rPr>
      </w:pPr>
      <w:r w:rsidRPr="0098074B">
        <w:rPr>
          <w:rFonts w:ascii="Times New Roman" w:eastAsia="Arial Unicode MS" w:hAnsi="Times New Roman" w:cs="Times New Roman"/>
          <w:sz w:val="24"/>
          <w:szCs w:val="24"/>
        </w:rPr>
        <w:t>Bechtol, W. R. 1999. Rockfish assessment in Prince William Sound, Alaska. Alaska Department of Fish and Game, Division of Commercial Fisheries, Regional Information Report 2A99-34.</w:t>
      </w:r>
    </w:p>
    <w:p w14:paraId="567E2771" w14:textId="3331857B" w:rsidR="00246F8D" w:rsidRDefault="00246F8D" w:rsidP="00246F8D">
      <w:pPr>
        <w:spacing w:before="100" w:beforeAutospacing="1" w:after="100" w:afterAutospacing="1" w:line="240" w:lineRule="auto"/>
        <w:ind w:left="360" w:hanging="360"/>
        <w:rPr>
          <w:rFonts w:ascii="Times New Roman" w:hAnsi="Times New Roman" w:cs="Times New Roman"/>
          <w:sz w:val="24"/>
          <w:szCs w:val="24"/>
        </w:rPr>
      </w:pPr>
      <w:r w:rsidRPr="00E2489C">
        <w:rPr>
          <w:rFonts w:ascii="Times New Roman" w:hAnsi="Times New Roman" w:cs="Times New Roman"/>
          <w:sz w:val="24"/>
          <w:szCs w:val="24"/>
        </w:rPr>
        <w:t xml:space="preserve">Berrigan, D. and </w:t>
      </w:r>
      <w:r w:rsidR="00B70137">
        <w:rPr>
          <w:rFonts w:ascii="Times New Roman" w:hAnsi="Times New Roman" w:cs="Times New Roman"/>
          <w:sz w:val="24"/>
          <w:szCs w:val="24"/>
        </w:rPr>
        <w:t xml:space="preserve">E. L. </w:t>
      </w:r>
      <w:r w:rsidRPr="00E2489C">
        <w:rPr>
          <w:rFonts w:ascii="Times New Roman" w:hAnsi="Times New Roman" w:cs="Times New Roman"/>
          <w:sz w:val="24"/>
          <w:szCs w:val="24"/>
        </w:rPr>
        <w:t>Charnov. 1994. Reaction norms for age and size at maturity in response to temperature: a puzzle for life historians. Oikos 70: 474-478</w:t>
      </w:r>
      <w:r w:rsidR="000613AB">
        <w:rPr>
          <w:rFonts w:ascii="Times New Roman" w:hAnsi="Times New Roman" w:cs="Times New Roman"/>
          <w:sz w:val="24"/>
          <w:szCs w:val="24"/>
        </w:rPr>
        <w:t>.</w:t>
      </w:r>
    </w:p>
    <w:p w14:paraId="7360B01E" w14:textId="0EF48F05" w:rsidR="000613AB" w:rsidRPr="00E2489C" w:rsidRDefault="000613AB" w:rsidP="00F054A9">
      <w:pPr>
        <w:tabs>
          <w:tab w:val="left" w:pos="360"/>
        </w:tabs>
        <w:spacing w:before="100" w:beforeAutospacing="1" w:after="100" w:afterAutospacing="1" w:line="240" w:lineRule="auto"/>
        <w:ind w:left="360" w:hanging="360"/>
        <w:rPr>
          <w:rFonts w:ascii="Times New Roman" w:eastAsia="Arial Unicode MS" w:hAnsi="Times New Roman" w:cs="Times New Roman"/>
          <w:sz w:val="24"/>
          <w:szCs w:val="24"/>
        </w:rPr>
      </w:pPr>
      <w:r w:rsidRPr="000613AB">
        <w:rPr>
          <w:rFonts w:ascii="Times New Roman" w:hAnsi="Times New Roman" w:cs="Times New Roman"/>
          <w:sz w:val="24"/>
          <w:szCs w:val="24"/>
        </w:rPr>
        <w:lastRenderedPageBreak/>
        <w:t>Berkel</w:t>
      </w:r>
      <w:r>
        <w:rPr>
          <w:rFonts w:ascii="Times New Roman" w:hAnsi="Times New Roman" w:cs="Times New Roman"/>
          <w:sz w:val="24"/>
          <w:szCs w:val="24"/>
        </w:rPr>
        <w:t>e</w:t>
      </w:r>
      <w:r w:rsidRPr="000613AB">
        <w:rPr>
          <w:rFonts w:ascii="Times New Roman" w:hAnsi="Times New Roman" w:cs="Times New Roman"/>
          <w:sz w:val="24"/>
          <w:szCs w:val="24"/>
        </w:rPr>
        <w:t>y, S. A., C. Chapman, and S. M. Sogard. 2004. Maternal age as a determinant of larval growth and survival in a marine fish (Sebastes melanops). Ecology 85:</w:t>
      </w:r>
      <w:r>
        <w:rPr>
          <w:rFonts w:ascii="Times New Roman" w:hAnsi="Times New Roman" w:cs="Times New Roman"/>
          <w:sz w:val="24"/>
          <w:szCs w:val="24"/>
        </w:rPr>
        <w:t xml:space="preserve"> </w:t>
      </w:r>
      <w:r w:rsidRPr="000613AB">
        <w:rPr>
          <w:rFonts w:ascii="Times New Roman" w:hAnsi="Times New Roman" w:cs="Times New Roman"/>
          <w:sz w:val="24"/>
          <w:szCs w:val="24"/>
        </w:rPr>
        <w:t>1258–1264.</w:t>
      </w:r>
    </w:p>
    <w:p w14:paraId="40BBF816" w14:textId="63B06455" w:rsidR="00246F8D" w:rsidRDefault="00246F8D" w:rsidP="00246F8D">
      <w:pPr>
        <w:tabs>
          <w:tab w:val="left" w:pos="360"/>
        </w:tabs>
        <w:spacing w:before="100" w:beforeAutospacing="1" w:after="100" w:afterAutospacing="1" w:line="240" w:lineRule="auto"/>
        <w:ind w:left="360" w:hanging="360"/>
        <w:rPr>
          <w:rFonts w:ascii="Times New Roman" w:eastAsia="Arial Unicode MS" w:hAnsi="Times New Roman" w:cs="Times New Roman"/>
          <w:sz w:val="24"/>
          <w:szCs w:val="24"/>
        </w:rPr>
      </w:pPr>
      <w:r w:rsidRPr="00FE4539">
        <w:rPr>
          <w:rFonts w:ascii="Times New Roman" w:eastAsia="Arial Unicode MS" w:hAnsi="Times New Roman" w:cs="Times New Roman"/>
          <w:sz w:val="24"/>
          <w:szCs w:val="24"/>
        </w:rPr>
        <w:t>Blain-Roth, B., J. Baumer, and S. Meyer. 2017. Sport fisheries in the Prince William Sound Management Area, 2014–2016. Alaska Department of Fish and Game, Fishery Management Report No. 17-44, Anchorage.</w:t>
      </w:r>
    </w:p>
    <w:p w14:paraId="01060FE3" w14:textId="7019353B" w:rsidR="000613AB" w:rsidRDefault="000613AB" w:rsidP="00246F8D">
      <w:pPr>
        <w:tabs>
          <w:tab w:val="left" w:pos="360"/>
        </w:tabs>
        <w:spacing w:before="100" w:beforeAutospacing="1" w:after="100" w:afterAutospacing="1" w:line="240" w:lineRule="auto"/>
        <w:ind w:left="360" w:hanging="360"/>
        <w:rPr>
          <w:rFonts w:ascii="Times New Roman" w:eastAsia="Arial Unicode MS" w:hAnsi="Times New Roman" w:cs="Times New Roman"/>
          <w:sz w:val="24"/>
          <w:szCs w:val="24"/>
        </w:rPr>
      </w:pPr>
      <w:r w:rsidRPr="000613AB">
        <w:rPr>
          <w:rFonts w:ascii="Times New Roman" w:eastAsia="Arial Unicode MS" w:hAnsi="Times New Roman" w:cs="Times New Roman"/>
          <w:sz w:val="24"/>
          <w:szCs w:val="24"/>
        </w:rPr>
        <w:t>Bobko, S.</w:t>
      </w:r>
      <w:r>
        <w:rPr>
          <w:rFonts w:ascii="Times New Roman" w:eastAsia="Arial Unicode MS" w:hAnsi="Times New Roman" w:cs="Times New Roman"/>
          <w:sz w:val="24"/>
          <w:szCs w:val="24"/>
        </w:rPr>
        <w:t xml:space="preserve"> J.</w:t>
      </w:r>
      <w:r w:rsidRPr="000613AB">
        <w:rPr>
          <w:rFonts w:ascii="Times New Roman" w:eastAsia="Arial Unicode MS" w:hAnsi="Times New Roman" w:cs="Times New Roman"/>
          <w:sz w:val="24"/>
          <w:szCs w:val="24"/>
        </w:rPr>
        <w:t xml:space="preserve"> and </w:t>
      </w:r>
      <w:r>
        <w:rPr>
          <w:rFonts w:ascii="Times New Roman" w:eastAsia="Arial Unicode MS" w:hAnsi="Times New Roman" w:cs="Times New Roman"/>
          <w:sz w:val="24"/>
          <w:szCs w:val="24"/>
        </w:rPr>
        <w:t xml:space="preserve">S. A. </w:t>
      </w:r>
      <w:r w:rsidRPr="000613AB">
        <w:rPr>
          <w:rFonts w:ascii="Times New Roman" w:eastAsia="Arial Unicode MS" w:hAnsi="Times New Roman" w:cs="Times New Roman"/>
          <w:sz w:val="24"/>
          <w:szCs w:val="24"/>
        </w:rPr>
        <w:t>Berkeley</w:t>
      </w:r>
      <w:r>
        <w:rPr>
          <w:rFonts w:ascii="Times New Roman" w:eastAsia="Arial Unicode MS" w:hAnsi="Times New Roman" w:cs="Times New Roman"/>
          <w:sz w:val="24"/>
          <w:szCs w:val="24"/>
        </w:rPr>
        <w:t xml:space="preserve">. </w:t>
      </w:r>
      <w:r w:rsidRPr="000613AB">
        <w:rPr>
          <w:rFonts w:ascii="Times New Roman" w:eastAsia="Arial Unicode MS" w:hAnsi="Times New Roman" w:cs="Times New Roman"/>
          <w:sz w:val="24"/>
          <w:szCs w:val="24"/>
        </w:rPr>
        <w:t>2004. Maturity, ovarian cycle, fecundity, an</w:t>
      </w:r>
      <w:r>
        <w:rPr>
          <w:rFonts w:ascii="Times New Roman" w:eastAsia="Arial Unicode MS" w:hAnsi="Times New Roman" w:cs="Times New Roman"/>
          <w:sz w:val="24"/>
          <w:szCs w:val="24"/>
        </w:rPr>
        <w:t>d age- specific parturition of Black R</w:t>
      </w:r>
      <w:r w:rsidRPr="000613AB">
        <w:rPr>
          <w:rFonts w:ascii="Times New Roman" w:eastAsia="Arial Unicode MS" w:hAnsi="Times New Roman" w:cs="Times New Roman"/>
          <w:sz w:val="24"/>
          <w:szCs w:val="24"/>
        </w:rPr>
        <w:t>ockfish (</w:t>
      </w:r>
      <w:r w:rsidRPr="000613AB">
        <w:rPr>
          <w:rFonts w:ascii="Times New Roman" w:eastAsia="Arial Unicode MS" w:hAnsi="Times New Roman" w:cs="Times New Roman"/>
          <w:i/>
          <w:sz w:val="24"/>
          <w:szCs w:val="24"/>
        </w:rPr>
        <w:t>Sebastes melanops</w:t>
      </w:r>
      <w:r w:rsidRPr="000613AB">
        <w:rPr>
          <w:rFonts w:ascii="Times New Roman" w:eastAsia="Arial Unicode MS" w:hAnsi="Times New Roman" w:cs="Times New Roman"/>
          <w:sz w:val="24"/>
          <w:szCs w:val="24"/>
        </w:rPr>
        <w:t>). Fishery Bulletin 102(3): 418-429.</w:t>
      </w:r>
    </w:p>
    <w:p w14:paraId="06293C43" w14:textId="69E1FD81" w:rsidR="00246F8D" w:rsidRDefault="00246F8D" w:rsidP="00246F8D">
      <w:pPr>
        <w:spacing w:before="100" w:beforeAutospacing="1" w:after="100" w:afterAutospacing="1" w:line="240" w:lineRule="auto"/>
        <w:ind w:left="360" w:hanging="360"/>
        <w:rPr>
          <w:rFonts w:ascii="Times New Roman" w:eastAsia="Arial Unicode MS" w:hAnsi="Times New Roman" w:cs="Times New Roman"/>
          <w:sz w:val="24"/>
          <w:szCs w:val="24"/>
        </w:rPr>
      </w:pPr>
      <w:r w:rsidRPr="00C37BB6">
        <w:rPr>
          <w:rFonts w:ascii="Times New Roman" w:eastAsia="Arial Unicode MS" w:hAnsi="Times New Roman" w:cs="Times New Roman"/>
          <w:sz w:val="24"/>
          <w:szCs w:val="24"/>
        </w:rPr>
        <w:t>Bowers, M.</w:t>
      </w:r>
      <w:r>
        <w:rPr>
          <w:rFonts w:ascii="Times New Roman" w:eastAsia="Arial Unicode MS" w:hAnsi="Times New Roman" w:cs="Times New Roman"/>
          <w:sz w:val="24"/>
          <w:szCs w:val="24"/>
        </w:rPr>
        <w:t xml:space="preserve"> </w:t>
      </w:r>
      <w:r w:rsidRPr="00C37BB6">
        <w:rPr>
          <w:rFonts w:ascii="Times New Roman" w:eastAsia="Arial Unicode MS" w:hAnsi="Times New Roman" w:cs="Times New Roman"/>
          <w:sz w:val="24"/>
          <w:szCs w:val="24"/>
        </w:rPr>
        <w:t xml:space="preserve">J. 1992. Annual reproductive cycle of oocytes and embryos of Yellowtail Rockfish </w:t>
      </w:r>
      <w:r w:rsidRPr="00C37BB6">
        <w:rPr>
          <w:rFonts w:ascii="Times New Roman" w:eastAsia="Arial Unicode MS" w:hAnsi="Times New Roman" w:cs="Times New Roman"/>
          <w:i/>
          <w:sz w:val="24"/>
          <w:szCs w:val="24"/>
        </w:rPr>
        <w:t>Sebastes flavidus</w:t>
      </w:r>
      <w:r w:rsidRPr="00C37BB6">
        <w:rPr>
          <w:rFonts w:ascii="Times New Roman" w:eastAsia="Arial Unicode MS" w:hAnsi="Times New Roman" w:cs="Times New Roman"/>
          <w:sz w:val="24"/>
          <w:szCs w:val="24"/>
        </w:rPr>
        <w:t xml:space="preserve"> (family Scorpaenidae). U.S. National Marine Fisheries Service Fishery Bulletin</w:t>
      </w:r>
      <w:r w:rsidR="00CF3962">
        <w:rPr>
          <w:rFonts w:ascii="Times New Roman" w:eastAsia="Arial Unicode MS" w:hAnsi="Times New Roman" w:cs="Times New Roman"/>
          <w:sz w:val="24"/>
          <w:szCs w:val="24"/>
        </w:rPr>
        <w:t xml:space="preserve">, </w:t>
      </w:r>
      <w:r w:rsidRPr="00C37BB6">
        <w:rPr>
          <w:rFonts w:ascii="Times New Roman" w:eastAsia="Arial Unicode MS" w:hAnsi="Times New Roman" w:cs="Times New Roman"/>
          <w:sz w:val="24"/>
          <w:szCs w:val="24"/>
        </w:rPr>
        <w:t>90:</w:t>
      </w:r>
      <w:r w:rsidR="00CF3962">
        <w:rPr>
          <w:rFonts w:ascii="Times New Roman" w:eastAsia="Arial Unicode MS" w:hAnsi="Times New Roman" w:cs="Times New Roman"/>
          <w:sz w:val="24"/>
          <w:szCs w:val="24"/>
        </w:rPr>
        <w:t xml:space="preserve"> </w:t>
      </w:r>
      <w:r w:rsidRPr="00C37BB6">
        <w:rPr>
          <w:rFonts w:ascii="Times New Roman" w:eastAsia="Arial Unicode MS" w:hAnsi="Times New Roman" w:cs="Times New Roman"/>
          <w:sz w:val="24"/>
          <w:szCs w:val="24"/>
        </w:rPr>
        <w:t>231–242.</w:t>
      </w:r>
    </w:p>
    <w:p w14:paraId="1DC71EE6" w14:textId="35002315" w:rsidR="00726F20" w:rsidRDefault="00726F20" w:rsidP="00726F20">
      <w:pPr>
        <w:spacing w:before="100" w:beforeAutospacing="1" w:after="100" w:afterAutospacing="1" w:line="240" w:lineRule="auto"/>
        <w:ind w:left="360" w:hanging="360"/>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Boehlert, G. W. and M. M. Yoklavich. 1984. Reproduction, embryonic energetics, and the maternal-fetal relationship in the viviparous genus Sebastes (Pisces: Scorpaenidae). BioI. Bull. </w:t>
      </w:r>
      <w:r w:rsidRPr="00726F20">
        <w:rPr>
          <w:rFonts w:ascii="Times New Roman" w:eastAsia="Arial Unicode MS" w:hAnsi="Times New Roman" w:cs="Times New Roman"/>
          <w:sz w:val="24"/>
          <w:szCs w:val="24"/>
        </w:rPr>
        <w:t>167:</w:t>
      </w:r>
      <w:r>
        <w:rPr>
          <w:rFonts w:ascii="Times New Roman" w:eastAsia="Arial Unicode MS" w:hAnsi="Times New Roman" w:cs="Times New Roman"/>
          <w:sz w:val="24"/>
          <w:szCs w:val="24"/>
        </w:rPr>
        <w:t xml:space="preserve"> </w:t>
      </w:r>
      <w:r w:rsidRPr="00726F20">
        <w:rPr>
          <w:rFonts w:ascii="Times New Roman" w:eastAsia="Arial Unicode MS" w:hAnsi="Times New Roman" w:cs="Times New Roman"/>
          <w:sz w:val="24"/>
          <w:szCs w:val="24"/>
        </w:rPr>
        <w:t>354-370</w:t>
      </w:r>
      <w:r>
        <w:rPr>
          <w:rFonts w:ascii="Times New Roman" w:eastAsia="Arial Unicode MS" w:hAnsi="Times New Roman" w:cs="Times New Roman"/>
          <w:sz w:val="24"/>
          <w:szCs w:val="24"/>
        </w:rPr>
        <w:t>.</w:t>
      </w:r>
    </w:p>
    <w:p w14:paraId="614E9A85" w14:textId="374A9439" w:rsidR="00CE0C9A" w:rsidRDefault="00CE0C9A" w:rsidP="00726F20">
      <w:pPr>
        <w:spacing w:before="100" w:beforeAutospacing="1" w:after="100" w:afterAutospacing="1" w:line="240" w:lineRule="auto"/>
        <w:ind w:left="360" w:hanging="360"/>
        <w:rPr>
          <w:rFonts w:ascii="Times New Roman" w:eastAsia="Arial Unicode MS" w:hAnsi="Times New Roman" w:cs="Times New Roman"/>
          <w:sz w:val="24"/>
          <w:szCs w:val="24"/>
        </w:rPr>
      </w:pPr>
      <w:r>
        <w:rPr>
          <w:rFonts w:ascii="Times New Roman" w:eastAsia="Arial Unicode MS" w:hAnsi="Times New Roman" w:cs="Times New Roman"/>
          <w:sz w:val="24"/>
          <w:szCs w:val="24"/>
        </w:rPr>
        <w:t>Brodziak, J., J. Ianelli</w:t>
      </w:r>
      <w:r w:rsidRPr="00CE0C9A">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K. Lorenzen</w:t>
      </w:r>
      <w:r w:rsidRPr="00CE0C9A">
        <w:rPr>
          <w:rFonts w:ascii="Times New Roman" w:eastAsia="Arial Unicode MS" w:hAnsi="Times New Roman" w:cs="Times New Roman"/>
          <w:sz w:val="24"/>
          <w:szCs w:val="24"/>
        </w:rPr>
        <w:t xml:space="preserve">, and </w:t>
      </w:r>
      <w:r>
        <w:rPr>
          <w:rFonts w:ascii="Times New Roman" w:eastAsia="Arial Unicode MS" w:hAnsi="Times New Roman" w:cs="Times New Roman"/>
          <w:sz w:val="24"/>
          <w:szCs w:val="24"/>
        </w:rPr>
        <w:t>R. D. Methot</w:t>
      </w:r>
      <w:r w:rsidRPr="00CE0C9A">
        <w:rPr>
          <w:rFonts w:ascii="Times New Roman" w:eastAsia="Arial Unicode MS" w:hAnsi="Times New Roman" w:cs="Times New Roman"/>
          <w:sz w:val="24"/>
          <w:szCs w:val="24"/>
        </w:rPr>
        <w:t xml:space="preserve"> (Eds)</w:t>
      </w:r>
      <w:r>
        <w:rPr>
          <w:rFonts w:ascii="Times New Roman" w:eastAsia="Arial Unicode MS" w:hAnsi="Times New Roman" w:cs="Times New Roman"/>
          <w:sz w:val="24"/>
          <w:szCs w:val="24"/>
        </w:rPr>
        <w:t>.</w:t>
      </w:r>
      <w:r w:rsidRPr="00CE0C9A">
        <w:rPr>
          <w:rFonts w:ascii="Times New Roman" w:eastAsia="Arial Unicode MS" w:hAnsi="Times New Roman" w:cs="Times New Roman"/>
          <w:sz w:val="24"/>
          <w:szCs w:val="24"/>
        </w:rPr>
        <w:t xml:space="preserve"> 2011. Estimating natural mortality in stock assessment applications. NOAA</w:t>
      </w:r>
      <w:r>
        <w:rPr>
          <w:rFonts w:ascii="Times New Roman" w:eastAsia="Arial Unicode MS" w:hAnsi="Times New Roman" w:cs="Times New Roman"/>
          <w:sz w:val="24"/>
          <w:szCs w:val="24"/>
        </w:rPr>
        <w:t xml:space="preserve"> </w:t>
      </w:r>
      <w:r w:rsidRPr="00CE0C9A">
        <w:rPr>
          <w:rFonts w:ascii="Times New Roman" w:eastAsia="Arial Unicode MS" w:hAnsi="Times New Roman" w:cs="Times New Roman"/>
          <w:sz w:val="24"/>
          <w:szCs w:val="24"/>
        </w:rPr>
        <w:t>Techn</w:t>
      </w:r>
      <w:r>
        <w:rPr>
          <w:rFonts w:ascii="Times New Roman" w:eastAsia="Arial Unicode MS" w:hAnsi="Times New Roman" w:cs="Times New Roman"/>
          <w:sz w:val="24"/>
          <w:szCs w:val="24"/>
        </w:rPr>
        <w:t>ical Memorandum NMFS-F/SPO, 119: 1-38.</w:t>
      </w:r>
    </w:p>
    <w:p w14:paraId="224736B1" w14:textId="6EC6C4E3" w:rsidR="008C1ABE" w:rsidRDefault="008C1ABE" w:rsidP="00726F20">
      <w:pPr>
        <w:spacing w:before="100" w:beforeAutospacing="1" w:after="100" w:afterAutospacing="1" w:line="240" w:lineRule="auto"/>
        <w:ind w:left="360" w:hanging="360"/>
        <w:rPr>
          <w:rFonts w:ascii="Times New Roman" w:eastAsia="Arial Unicode MS" w:hAnsi="Times New Roman" w:cs="Times New Roman"/>
          <w:sz w:val="24"/>
          <w:szCs w:val="24"/>
        </w:rPr>
      </w:pPr>
      <w:r w:rsidRPr="008C1ABE">
        <w:rPr>
          <w:rFonts w:ascii="Times New Roman" w:eastAsia="Arial Unicode MS" w:hAnsi="Times New Roman" w:cs="Times New Roman"/>
          <w:sz w:val="24"/>
          <w:szCs w:val="24"/>
        </w:rPr>
        <w:t>Bromley, P.</w:t>
      </w:r>
      <w:r>
        <w:rPr>
          <w:rFonts w:ascii="Times New Roman" w:eastAsia="Arial Unicode MS" w:hAnsi="Times New Roman" w:cs="Times New Roman"/>
          <w:sz w:val="24"/>
          <w:szCs w:val="24"/>
        </w:rPr>
        <w:t xml:space="preserve"> J., C. Ravier,</w:t>
      </w:r>
      <w:r w:rsidRPr="008C1ABE">
        <w:rPr>
          <w:rFonts w:ascii="Times New Roman" w:eastAsia="Arial Unicode MS" w:hAnsi="Times New Roman" w:cs="Times New Roman"/>
          <w:sz w:val="24"/>
          <w:szCs w:val="24"/>
        </w:rPr>
        <w:t xml:space="preserve"> and </w:t>
      </w:r>
      <w:r>
        <w:rPr>
          <w:rFonts w:ascii="Times New Roman" w:eastAsia="Arial Unicode MS" w:hAnsi="Times New Roman" w:cs="Times New Roman"/>
          <w:sz w:val="24"/>
          <w:szCs w:val="24"/>
        </w:rPr>
        <w:t>P. R. Witthames. 2000.</w:t>
      </w:r>
      <w:r w:rsidRPr="008C1ABE">
        <w:rPr>
          <w:rFonts w:ascii="Times New Roman" w:eastAsia="Arial Unicode MS" w:hAnsi="Times New Roman" w:cs="Times New Roman"/>
          <w:sz w:val="24"/>
          <w:szCs w:val="24"/>
        </w:rPr>
        <w:t xml:space="preserve"> The influence of feeding regime on sexual maturation, fecundity and atresia in first-time spawning turbot. Journal of Fish </w:t>
      </w:r>
      <w:r>
        <w:rPr>
          <w:rFonts w:ascii="Times New Roman" w:eastAsia="Arial Unicode MS" w:hAnsi="Times New Roman" w:cs="Times New Roman"/>
          <w:sz w:val="24"/>
          <w:szCs w:val="24"/>
        </w:rPr>
        <w:t>Biology 56:</w:t>
      </w:r>
      <w:r w:rsidRPr="008C1ABE">
        <w:rPr>
          <w:rFonts w:ascii="Times New Roman" w:eastAsia="Arial Unicode MS" w:hAnsi="Times New Roman" w:cs="Times New Roman"/>
          <w:sz w:val="24"/>
          <w:szCs w:val="24"/>
        </w:rPr>
        <w:t xml:space="preserve"> 264–278.</w:t>
      </w:r>
    </w:p>
    <w:p w14:paraId="1270F784" w14:textId="351822D4" w:rsidR="008C1ABE" w:rsidRDefault="008C1ABE" w:rsidP="00726F20">
      <w:pPr>
        <w:spacing w:before="100" w:beforeAutospacing="1" w:after="100" w:afterAutospacing="1" w:line="240" w:lineRule="auto"/>
        <w:ind w:left="360" w:hanging="360"/>
        <w:rPr>
          <w:rFonts w:ascii="Times New Roman" w:eastAsia="Arial Unicode MS" w:hAnsi="Times New Roman" w:cs="Times New Roman"/>
          <w:sz w:val="24"/>
          <w:szCs w:val="24"/>
        </w:rPr>
      </w:pPr>
      <w:r>
        <w:rPr>
          <w:rFonts w:ascii="Times New Roman" w:eastAsia="Arial Unicode MS" w:hAnsi="Times New Roman" w:cs="Times New Roman"/>
          <w:sz w:val="24"/>
          <w:szCs w:val="24"/>
        </w:rPr>
        <w:t>Burton, M. P. M. 1991</w:t>
      </w:r>
      <w:r w:rsidRPr="008C1ABE">
        <w:rPr>
          <w:rFonts w:ascii="Times New Roman" w:eastAsia="Arial Unicode MS" w:hAnsi="Times New Roman" w:cs="Times New Roman"/>
          <w:sz w:val="24"/>
          <w:szCs w:val="24"/>
        </w:rPr>
        <w:t xml:space="preserve"> Induction and reversal of </w:t>
      </w:r>
      <w:r>
        <w:rPr>
          <w:rFonts w:ascii="Times New Roman" w:eastAsia="Arial Unicode MS" w:hAnsi="Times New Roman" w:cs="Times New Roman"/>
          <w:sz w:val="24"/>
          <w:szCs w:val="24"/>
        </w:rPr>
        <w:t>the non- reproductive state in Winter F</w:t>
      </w:r>
      <w:r w:rsidRPr="008C1ABE">
        <w:rPr>
          <w:rFonts w:ascii="Times New Roman" w:eastAsia="Arial Unicode MS" w:hAnsi="Times New Roman" w:cs="Times New Roman"/>
          <w:sz w:val="24"/>
          <w:szCs w:val="24"/>
        </w:rPr>
        <w:t xml:space="preserve">lounder, </w:t>
      </w:r>
      <w:r w:rsidRPr="008C1ABE">
        <w:rPr>
          <w:rFonts w:ascii="Times New Roman" w:eastAsia="Arial Unicode MS" w:hAnsi="Times New Roman" w:cs="Times New Roman"/>
          <w:i/>
          <w:sz w:val="24"/>
          <w:szCs w:val="24"/>
        </w:rPr>
        <w:t>Pseudopleuronectes americanus</w:t>
      </w:r>
      <w:r w:rsidRPr="008C1ABE">
        <w:rPr>
          <w:rFonts w:ascii="Times New Roman" w:eastAsia="Arial Unicode MS" w:hAnsi="Times New Roman" w:cs="Times New Roman"/>
          <w:sz w:val="24"/>
          <w:szCs w:val="24"/>
        </w:rPr>
        <w:t xml:space="preserve"> Walbaum, by manipulating food availabil</w:t>
      </w:r>
      <w:r>
        <w:rPr>
          <w:rFonts w:ascii="Times New Roman" w:eastAsia="Arial Unicode MS" w:hAnsi="Times New Roman" w:cs="Times New Roman"/>
          <w:sz w:val="24"/>
          <w:szCs w:val="24"/>
        </w:rPr>
        <w:t>ity. Journal of Fish Biology 39:</w:t>
      </w:r>
      <w:r w:rsidRPr="008C1ABE">
        <w:rPr>
          <w:rFonts w:ascii="Times New Roman" w:eastAsia="Arial Unicode MS" w:hAnsi="Times New Roman" w:cs="Times New Roman"/>
          <w:sz w:val="24"/>
          <w:szCs w:val="24"/>
        </w:rPr>
        <w:t xml:space="preserve"> 909–910.</w:t>
      </w:r>
    </w:p>
    <w:p w14:paraId="4C3D6957" w14:textId="56AB9B4C" w:rsidR="00CF3962" w:rsidRPr="00C37BB6" w:rsidRDefault="00CF3962" w:rsidP="00CF3962">
      <w:pPr>
        <w:spacing w:before="100" w:beforeAutospacing="1" w:after="100" w:afterAutospacing="1" w:line="240" w:lineRule="auto"/>
        <w:ind w:left="360" w:hanging="360"/>
        <w:rPr>
          <w:rFonts w:ascii="Times New Roman" w:eastAsia="Arial Unicode MS" w:hAnsi="Times New Roman" w:cs="Times New Roman"/>
          <w:sz w:val="24"/>
          <w:szCs w:val="24"/>
        </w:rPr>
      </w:pPr>
      <w:r>
        <w:rPr>
          <w:rFonts w:ascii="Times New Roman" w:eastAsia="Arial Unicode MS" w:hAnsi="Times New Roman" w:cs="Times New Roman"/>
          <w:sz w:val="24"/>
          <w:szCs w:val="24"/>
        </w:rPr>
        <w:t>Campbell, R. W. 2018. Hydrographic trends in Prince William Sound, Alaska, 1960-2016. Deep Sea Resarch Part II: Topical Studies in Oceanography, 147: 43-57.</w:t>
      </w:r>
    </w:p>
    <w:p w14:paraId="76F988C3" w14:textId="654700E4" w:rsidR="00246F8D" w:rsidRDefault="00246F8D" w:rsidP="00246F8D">
      <w:pPr>
        <w:spacing w:before="100" w:beforeAutospacing="1" w:after="100" w:afterAutospacing="1" w:line="240" w:lineRule="auto"/>
        <w:ind w:left="360" w:hanging="360"/>
        <w:jc w:val="both"/>
        <w:rPr>
          <w:rFonts w:ascii="Times New Roman" w:eastAsia="Times New Roman" w:hAnsi="Times New Roman" w:cs="Times New Roman"/>
          <w:sz w:val="24"/>
        </w:rPr>
      </w:pPr>
      <w:r w:rsidRPr="00C37BB6">
        <w:rPr>
          <w:rFonts w:ascii="Times New Roman" w:eastAsia="Times New Roman" w:hAnsi="Times New Roman" w:cs="Times New Roman"/>
          <w:sz w:val="24"/>
        </w:rPr>
        <w:t>Clark, W.</w:t>
      </w:r>
      <w:r>
        <w:rPr>
          <w:rFonts w:ascii="Times New Roman" w:eastAsia="Times New Roman" w:hAnsi="Times New Roman" w:cs="Times New Roman"/>
          <w:sz w:val="24"/>
        </w:rPr>
        <w:t xml:space="preserve"> G. </w:t>
      </w:r>
      <w:r w:rsidRPr="00C37BB6">
        <w:rPr>
          <w:rFonts w:ascii="Times New Roman" w:eastAsia="Times New Roman" w:hAnsi="Times New Roman" w:cs="Times New Roman"/>
          <w:sz w:val="24"/>
        </w:rPr>
        <w:t>1991. Groundfish exploitation rates based on life history parameters</w:t>
      </w:r>
      <w:r>
        <w:rPr>
          <w:rFonts w:ascii="Times New Roman" w:eastAsia="Times New Roman" w:hAnsi="Times New Roman" w:cs="Times New Roman"/>
          <w:sz w:val="24"/>
        </w:rPr>
        <w:t>. Can. J. Fish. Aquat. Sci.</w:t>
      </w:r>
      <w:r w:rsidR="00CF3962">
        <w:rPr>
          <w:rFonts w:ascii="Times New Roman" w:eastAsia="Times New Roman" w:hAnsi="Times New Roman" w:cs="Times New Roman"/>
          <w:sz w:val="24"/>
        </w:rPr>
        <w:t>,</w:t>
      </w:r>
      <w:r>
        <w:rPr>
          <w:rFonts w:ascii="Times New Roman" w:eastAsia="Times New Roman" w:hAnsi="Times New Roman" w:cs="Times New Roman"/>
          <w:sz w:val="24"/>
        </w:rPr>
        <w:t xml:space="preserve"> 48:</w:t>
      </w:r>
      <w:r w:rsidR="00CF3962">
        <w:rPr>
          <w:rFonts w:ascii="Times New Roman" w:eastAsia="Times New Roman" w:hAnsi="Times New Roman" w:cs="Times New Roman"/>
          <w:sz w:val="24"/>
        </w:rPr>
        <w:t xml:space="preserve"> </w:t>
      </w:r>
      <w:r w:rsidRPr="00C37BB6">
        <w:rPr>
          <w:rFonts w:ascii="Times New Roman" w:eastAsia="Times New Roman" w:hAnsi="Times New Roman" w:cs="Times New Roman"/>
          <w:sz w:val="24"/>
        </w:rPr>
        <w:t>734-750.</w:t>
      </w:r>
    </w:p>
    <w:p w14:paraId="4561379D" w14:textId="4CCEF3D0" w:rsidR="00000E2A" w:rsidRDefault="00000E2A" w:rsidP="00000E2A">
      <w:pPr>
        <w:spacing w:before="100" w:beforeAutospacing="1" w:after="100" w:afterAutospacing="1" w:line="24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Clark, W. G. 2002. F</w:t>
      </w:r>
      <w:r>
        <w:rPr>
          <w:rFonts w:ascii="Times New Roman" w:eastAsia="Times New Roman" w:hAnsi="Times New Roman" w:cs="Times New Roman"/>
          <w:sz w:val="24"/>
          <w:vertAlign w:val="subscript"/>
        </w:rPr>
        <w:t>35%</w:t>
      </w:r>
      <w:r>
        <w:rPr>
          <w:rFonts w:ascii="Times New Roman" w:eastAsia="Times New Roman" w:hAnsi="Times New Roman" w:cs="Times New Roman"/>
          <w:sz w:val="24"/>
        </w:rPr>
        <w:t xml:space="preserve"> revisted ten years later. North American Journal of Fisheries Management, 22(1): 251-257.</w:t>
      </w:r>
    </w:p>
    <w:p w14:paraId="5E00AA68" w14:textId="26770AE8" w:rsidR="00246F8D" w:rsidRPr="00C37BB6" w:rsidRDefault="00246F8D" w:rsidP="00246F8D">
      <w:pPr>
        <w:spacing w:before="100" w:beforeAutospacing="1" w:after="100" w:afterAutospacing="1" w:line="240" w:lineRule="auto"/>
        <w:ind w:left="360" w:hanging="360"/>
        <w:jc w:val="both"/>
        <w:rPr>
          <w:rFonts w:ascii="Times New Roman" w:eastAsia="Times New Roman" w:hAnsi="Times New Roman" w:cs="Times New Roman"/>
          <w:sz w:val="24"/>
        </w:rPr>
      </w:pPr>
      <w:r w:rsidRPr="00C37BB6">
        <w:rPr>
          <w:rFonts w:ascii="Times New Roman" w:eastAsia="Times New Roman" w:hAnsi="Times New Roman" w:cs="Times New Roman"/>
          <w:sz w:val="24"/>
        </w:rPr>
        <w:t>Conrath, C.</w:t>
      </w:r>
      <w:r>
        <w:rPr>
          <w:rFonts w:ascii="Times New Roman" w:eastAsia="Times New Roman" w:hAnsi="Times New Roman" w:cs="Times New Roman"/>
          <w:sz w:val="24"/>
        </w:rPr>
        <w:t xml:space="preserve"> </w:t>
      </w:r>
      <w:r w:rsidRPr="00C37BB6">
        <w:rPr>
          <w:rFonts w:ascii="Times New Roman" w:eastAsia="Times New Roman" w:hAnsi="Times New Roman" w:cs="Times New Roman"/>
          <w:sz w:val="24"/>
        </w:rPr>
        <w:t>L. 2017. Maturity, spawning omission, and reproductive complexity of deepwater rockfish. Transactions of the A</w:t>
      </w:r>
      <w:r>
        <w:rPr>
          <w:rFonts w:ascii="Times New Roman" w:eastAsia="Times New Roman" w:hAnsi="Times New Roman" w:cs="Times New Roman"/>
          <w:sz w:val="24"/>
        </w:rPr>
        <w:t>merican Fisheries Society</w:t>
      </w:r>
      <w:r w:rsidR="00CF3962">
        <w:rPr>
          <w:rFonts w:ascii="Times New Roman" w:eastAsia="Times New Roman" w:hAnsi="Times New Roman" w:cs="Times New Roman"/>
          <w:sz w:val="24"/>
        </w:rPr>
        <w:t>,</w:t>
      </w:r>
      <w:r>
        <w:rPr>
          <w:rFonts w:ascii="Times New Roman" w:eastAsia="Times New Roman" w:hAnsi="Times New Roman" w:cs="Times New Roman"/>
          <w:sz w:val="24"/>
        </w:rPr>
        <w:t xml:space="preserve"> 146</w:t>
      </w:r>
      <w:r w:rsidRPr="00C37BB6">
        <w:rPr>
          <w:rFonts w:ascii="Times New Roman" w:eastAsia="Times New Roman" w:hAnsi="Times New Roman" w:cs="Times New Roman"/>
          <w:sz w:val="24"/>
        </w:rPr>
        <w:t>:</w:t>
      </w:r>
      <w:r w:rsidR="00CF3962">
        <w:rPr>
          <w:rFonts w:ascii="Times New Roman" w:eastAsia="Times New Roman" w:hAnsi="Times New Roman" w:cs="Times New Roman"/>
          <w:sz w:val="24"/>
        </w:rPr>
        <w:t xml:space="preserve"> </w:t>
      </w:r>
      <w:r w:rsidRPr="00C37BB6">
        <w:rPr>
          <w:rFonts w:ascii="Times New Roman" w:eastAsia="Times New Roman" w:hAnsi="Times New Roman" w:cs="Times New Roman"/>
          <w:sz w:val="24"/>
        </w:rPr>
        <w:t>495–507.</w:t>
      </w:r>
    </w:p>
    <w:p w14:paraId="5A964480" w14:textId="139EFDAE" w:rsidR="00246F8D" w:rsidRDefault="00246F8D" w:rsidP="00246F8D">
      <w:pPr>
        <w:spacing w:before="100" w:beforeAutospacing="1" w:after="100" w:afterAutospacing="1" w:line="240" w:lineRule="auto"/>
        <w:ind w:left="360" w:hanging="360"/>
        <w:jc w:val="both"/>
        <w:rPr>
          <w:rFonts w:ascii="Times New Roman" w:eastAsia="Times New Roman" w:hAnsi="Times New Roman" w:cs="Times New Roman"/>
          <w:sz w:val="24"/>
        </w:rPr>
      </w:pPr>
      <w:r w:rsidRPr="00C37BB6">
        <w:rPr>
          <w:rFonts w:ascii="Times New Roman" w:eastAsia="Times New Roman" w:hAnsi="Times New Roman" w:cs="Times New Roman"/>
          <w:sz w:val="24"/>
        </w:rPr>
        <w:t>Chilton, D.</w:t>
      </w:r>
      <w:r>
        <w:rPr>
          <w:rFonts w:ascii="Times New Roman" w:eastAsia="Times New Roman" w:hAnsi="Times New Roman" w:cs="Times New Roman"/>
          <w:sz w:val="24"/>
        </w:rPr>
        <w:t xml:space="preserve"> </w:t>
      </w:r>
      <w:r w:rsidRPr="00C37BB6">
        <w:rPr>
          <w:rFonts w:ascii="Times New Roman" w:eastAsia="Times New Roman" w:hAnsi="Times New Roman" w:cs="Times New Roman"/>
          <w:sz w:val="24"/>
        </w:rPr>
        <w:t>E., and R.</w:t>
      </w:r>
      <w:r>
        <w:rPr>
          <w:rFonts w:ascii="Times New Roman" w:eastAsia="Times New Roman" w:hAnsi="Times New Roman" w:cs="Times New Roman"/>
          <w:sz w:val="24"/>
        </w:rPr>
        <w:t xml:space="preserve"> </w:t>
      </w:r>
      <w:r w:rsidRPr="00C37BB6">
        <w:rPr>
          <w:rFonts w:ascii="Times New Roman" w:eastAsia="Times New Roman" w:hAnsi="Times New Roman" w:cs="Times New Roman"/>
          <w:sz w:val="24"/>
        </w:rPr>
        <w:t>J. Beamish. 1982. Age determination methods for fishes studied by the Groundfish Program at the Pacific Biological Station. Can. S</w:t>
      </w:r>
      <w:r>
        <w:rPr>
          <w:rFonts w:ascii="Times New Roman" w:eastAsia="Times New Roman" w:hAnsi="Times New Roman" w:cs="Times New Roman"/>
          <w:sz w:val="24"/>
        </w:rPr>
        <w:t>pec. Publ. Fish. Aquat. Sci.</w:t>
      </w:r>
      <w:r w:rsidR="002A6C05">
        <w:rPr>
          <w:rFonts w:ascii="Times New Roman" w:eastAsia="Times New Roman" w:hAnsi="Times New Roman" w:cs="Times New Roman"/>
          <w:sz w:val="24"/>
        </w:rPr>
        <w:t>,</w:t>
      </w:r>
      <w:r>
        <w:rPr>
          <w:rFonts w:ascii="Times New Roman" w:eastAsia="Times New Roman" w:hAnsi="Times New Roman" w:cs="Times New Roman"/>
          <w:sz w:val="24"/>
        </w:rPr>
        <w:t xml:space="preserve"> 60:1-102.</w:t>
      </w:r>
    </w:p>
    <w:p w14:paraId="0298C4E5" w14:textId="3FEA39D4" w:rsidR="00B70137" w:rsidRDefault="00B70137" w:rsidP="00246F8D">
      <w:pPr>
        <w:spacing w:before="100" w:beforeAutospacing="1" w:after="100" w:afterAutospacing="1" w:line="24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Combes, V., E. Di Lorenzo, and E. Curchitser. 2009. Interannual and decadal varitations in cross-shelf transport in the Gulf of Alaska. Journal of Physical Oceanography</w:t>
      </w:r>
      <w:r w:rsidR="00CF3962">
        <w:rPr>
          <w:rFonts w:ascii="Times New Roman" w:eastAsia="Times New Roman" w:hAnsi="Times New Roman" w:cs="Times New Roman"/>
          <w:sz w:val="24"/>
        </w:rPr>
        <w:t>,</w:t>
      </w:r>
      <w:r>
        <w:rPr>
          <w:rFonts w:ascii="Times New Roman" w:eastAsia="Times New Roman" w:hAnsi="Times New Roman" w:cs="Times New Roman"/>
          <w:sz w:val="24"/>
        </w:rPr>
        <w:t xml:space="preserve"> 39: 1050-1059.</w:t>
      </w:r>
    </w:p>
    <w:p w14:paraId="51CED1D8" w14:textId="2D607889" w:rsidR="00246F8D" w:rsidRDefault="00246F8D" w:rsidP="00246F8D">
      <w:pPr>
        <w:tabs>
          <w:tab w:val="left" w:pos="360"/>
          <w:tab w:val="left" w:pos="450"/>
          <w:tab w:val="left" w:pos="540"/>
        </w:tabs>
        <w:spacing w:before="100" w:beforeAutospacing="1" w:after="100" w:afterAutospacing="1"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Cortés, E. 2002.</w:t>
      </w:r>
      <w:r w:rsidRPr="000E12EF">
        <w:rPr>
          <w:rFonts w:ascii="Times New Roman" w:eastAsia="Times New Roman" w:hAnsi="Times New Roman" w:cs="Times New Roman"/>
          <w:sz w:val="24"/>
        </w:rPr>
        <w:t xml:space="preserve"> Incorporating uncertainty into demographic modeling: application to shark </w:t>
      </w:r>
      <w:r>
        <w:rPr>
          <w:rFonts w:ascii="Times New Roman" w:eastAsia="Times New Roman" w:hAnsi="Times New Roman" w:cs="Times New Roman"/>
          <w:sz w:val="24"/>
        </w:rPr>
        <w:br/>
      </w:r>
      <w:r>
        <w:rPr>
          <w:rFonts w:ascii="Times New Roman" w:eastAsia="Times New Roman" w:hAnsi="Times New Roman" w:cs="Times New Roman"/>
          <w:sz w:val="24"/>
        </w:rPr>
        <w:tab/>
      </w:r>
      <w:r w:rsidRPr="000E12EF">
        <w:rPr>
          <w:rFonts w:ascii="Times New Roman" w:eastAsia="Times New Roman" w:hAnsi="Times New Roman" w:cs="Times New Roman"/>
          <w:sz w:val="24"/>
        </w:rPr>
        <w:t>pop</w:t>
      </w:r>
      <w:r>
        <w:rPr>
          <w:rFonts w:ascii="Times New Roman" w:eastAsia="Times New Roman" w:hAnsi="Times New Roman" w:cs="Times New Roman"/>
          <w:sz w:val="24"/>
        </w:rPr>
        <w:t>ulations and their conservation. Conservation Biology</w:t>
      </w:r>
      <w:r w:rsidR="00CF3962">
        <w:rPr>
          <w:rFonts w:ascii="Times New Roman" w:eastAsia="Times New Roman" w:hAnsi="Times New Roman" w:cs="Times New Roman"/>
          <w:sz w:val="24"/>
        </w:rPr>
        <w:t>,</w:t>
      </w:r>
      <w:r>
        <w:rPr>
          <w:rFonts w:ascii="Times New Roman" w:eastAsia="Times New Roman" w:hAnsi="Times New Roman" w:cs="Times New Roman"/>
          <w:sz w:val="24"/>
        </w:rPr>
        <w:t xml:space="preserve"> 16:</w:t>
      </w:r>
      <w:r w:rsidR="00CF3962">
        <w:rPr>
          <w:rFonts w:ascii="Times New Roman" w:eastAsia="Times New Roman" w:hAnsi="Times New Roman" w:cs="Times New Roman"/>
          <w:sz w:val="24"/>
        </w:rPr>
        <w:t xml:space="preserve"> </w:t>
      </w:r>
      <w:r>
        <w:rPr>
          <w:rFonts w:ascii="Times New Roman" w:eastAsia="Times New Roman" w:hAnsi="Times New Roman" w:cs="Times New Roman"/>
          <w:sz w:val="24"/>
        </w:rPr>
        <w:t>1048-1062.</w:t>
      </w:r>
    </w:p>
    <w:p w14:paraId="384C1BF8" w14:textId="3F194039" w:rsidR="002A6C05" w:rsidRDefault="002A6C05" w:rsidP="00246F8D">
      <w:pPr>
        <w:tabs>
          <w:tab w:val="left" w:pos="360"/>
          <w:tab w:val="left" w:pos="450"/>
          <w:tab w:val="left" w:pos="540"/>
        </w:tabs>
        <w:spacing w:before="100" w:beforeAutospacing="1" w:after="100" w:afterAutospacing="1" w:line="240" w:lineRule="auto"/>
        <w:jc w:val="both"/>
        <w:rPr>
          <w:rFonts w:ascii="Times New Roman" w:eastAsia="Times New Roman" w:hAnsi="Times New Roman" w:cs="Times New Roman"/>
          <w:sz w:val="24"/>
        </w:rPr>
      </w:pPr>
      <w:r w:rsidRPr="002A6C05">
        <w:rPr>
          <w:rFonts w:ascii="Times New Roman" w:eastAsia="Times New Roman" w:hAnsi="Times New Roman" w:cs="Times New Roman"/>
          <w:sz w:val="24"/>
        </w:rPr>
        <w:t>Cushing</w:t>
      </w:r>
      <w:r>
        <w:rPr>
          <w:rFonts w:ascii="Times New Roman" w:eastAsia="Times New Roman" w:hAnsi="Times New Roman" w:cs="Times New Roman"/>
          <w:sz w:val="24"/>
        </w:rPr>
        <w:t>,</w:t>
      </w:r>
      <w:r w:rsidRPr="002A6C05">
        <w:rPr>
          <w:rFonts w:ascii="Times New Roman" w:eastAsia="Times New Roman" w:hAnsi="Times New Roman" w:cs="Times New Roman"/>
          <w:sz w:val="24"/>
        </w:rPr>
        <w:t xml:space="preserve"> D</w:t>
      </w:r>
      <w:r>
        <w:rPr>
          <w:rFonts w:ascii="Times New Roman" w:eastAsia="Times New Roman" w:hAnsi="Times New Roman" w:cs="Times New Roman"/>
          <w:sz w:val="24"/>
        </w:rPr>
        <w:t xml:space="preserve">. </w:t>
      </w:r>
      <w:r w:rsidRPr="002A6C05">
        <w:rPr>
          <w:rFonts w:ascii="Times New Roman" w:eastAsia="Times New Roman" w:hAnsi="Times New Roman" w:cs="Times New Roman"/>
          <w:sz w:val="24"/>
        </w:rPr>
        <w:t>H</w:t>
      </w:r>
      <w:r>
        <w:rPr>
          <w:rFonts w:ascii="Times New Roman" w:eastAsia="Times New Roman" w:hAnsi="Times New Roman" w:cs="Times New Roman"/>
          <w:sz w:val="24"/>
        </w:rPr>
        <w:t>. 1990.</w:t>
      </w:r>
      <w:r w:rsidRPr="002A6C05">
        <w:rPr>
          <w:rFonts w:ascii="Times New Roman" w:eastAsia="Times New Roman" w:hAnsi="Times New Roman" w:cs="Times New Roman"/>
          <w:sz w:val="24"/>
        </w:rPr>
        <w:t xml:space="preserve"> Plankton production and year-class strength in fish populations: an update </w:t>
      </w:r>
      <w:r>
        <w:rPr>
          <w:rFonts w:ascii="Times New Roman" w:eastAsia="Times New Roman" w:hAnsi="Times New Roman" w:cs="Times New Roman"/>
          <w:sz w:val="24"/>
        </w:rPr>
        <w:br/>
      </w:r>
      <w:r>
        <w:rPr>
          <w:rFonts w:ascii="Times New Roman" w:eastAsia="Times New Roman" w:hAnsi="Times New Roman" w:cs="Times New Roman"/>
          <w:sz w:val="24"/>
        </w:rPr>
        <w:tab/>
      </w:r>
      <w:r w:rsidRPr="002A6C05">
        <w:rPr>
          <w:rFonts w:ascii="Times New Roman" w:eastAsia="Times New Roman" w:hAnsi="Times New Roman" w:cs="Times New Roman"/>
          <w:sz w:val="24"/>
        </w:rPr>
        <w:t>of the match/ mismatch hypothesis. Advances in Marine Biology, 26: 249−293</w:t>
      </w:r>
      <w:r>
        <w:rPr>
          <w:rFonts w:ascii="Times New Roman" w:eastAsia="Times New Roman" w:hAnsi="Times New Roman" w:cs="Times New Roman"/>
          <w:sz w:val="24"/>
        </w:rPr>
        <w:t>.</w:t>
      </w:r>
    </w:p>
    <w:p w14:paraId="7C6A4E2C" w14:textId="7598C0EB" w:rsidR="00A34E36" w:rsidRPr="00A34E36" w:rsidRDefault="00A34E36" w:rsidP="00A34E36">
      <w:pPr>
        <w:spacing w:after="0" w:line="240" w:lineRule="auto"/>
        <w:ind w:left="360" w:hanging="360"/>
        <w:rPr>
          <w:rFonts w:ascii="Times New Roman" w:eastAsia="Times New Roman" w:hAnsi="Times New Roman" w:cs="Times New Roman"/>
          <w:sz w:val="24"/>
          <w:szCs w:val="24"/>
        </w:rPr>
      </w:pPr>
      <w:r w:rsidRPr="00A34E36">
        <w:rPr>
          <w:rFonts w:ascii="Times New Roman" w:eastAsia="Times New Roman" w:hAnsi="Times New Roman" w:cs="Times New Roman"/>
          <w:sz w:val="24"/>
          <w:szCs w:val="24"/>
        </w:rPr>
        <w:t>Dick</w:t>
      </w:r>
      <w:r>
        <w:rPr>
          <w:rFonts w:ascii="Times New Roman" w:eastAsia="Times New Roman" w:hAnsi="Times New Roman" w:cs="Times New Roman"/>
          <w:sz w:val="24"/>
          <w:szCs w:val="24"/>
        </w:rPr>
        <w:t xml:space="preserve">, </w:t>
      </w:r>
      <w:r w:rsidRPr="00A34E36">
        <w:rPr>
          <w:rFonts w:ascii="Times New Roman" w:eastAsia="Times New Roman" w:hAnsi="Times New Roman" w:cs="Times New Roman"/>
          <w:sz w:val="24"/>
          <w:szCs w:val="24"/>
        </w:rPr>
        <w:t>E. J.</w:t>
      </w:r>
      <w:r>
        <w:rPr>
          <w:rFonts w:ascii="Times New Roman" w:eastAsia="Times New Roman" w:hAnsi="Times New Roman" w:cs="Times New Roman"/>
          <w:sz w:val="24"/>
          <w:szCs w:val="24"/>
        </w:rPr>
        <w:t xml:space="preserve"> 2009. </w:t>
      </w:r>
      <w:r w:rsidRPr="00A34E36">
        <w:rPr>
          <w:rFonts w:ascii="Times New Roman" w:eastAsia="Times New Roman" w:hAnsi="Times New Roman" w:cs="Times New Roman"/>
          <w:sz w:val="24"/>
          <w:szCs w:val="24"/>
        </w:rPr>
        <w:t>Modeling the reproductive potential of rockfishes (</w:t>
      </w:r>
      <w:r w:rsidRPr="00A34E36">
        <w:rPr>
          <w:rFonts w:ascii="Times New Roman" w:eastAsia="Times New Roman" w:hAnsi="Times New Roman" w:cs="Times New Roman"/>
          <w:i/>
          <w:iCs/>
          <w:sz w:val="24"/>
          <w:szCs w:val="24"/>
        </w:rPr>
        <w:t>Sebastes</w:t>
      </w:r>
      <w:r w:rsidRPr="00A34E36">
        <w:rPr>
          <w:rFonts w:ascii="Times New Roman" w:eastAsia="Times New Roman" w:hAnsi="Times New Roman" w:cs="Times New Roman"/>
          <w:sz w:val="24"/>
          <w:szCs w:val="24"/>
        </w:rPr>
        <w:t xml:space="preserve"> spp.)</w:t>
      </w:r>
      <w:r>
        <w:rPr>
          <w:rFonts w:ascii="Times New Roman" w:eastAsia="Times New Roman" w:hAnsi="Times New Roman" w:cs="Times New Roman"/>
          <w:sz w:val="24"/>
          <w:szCs w:val="24"/>
        </w:rPr>
        <w:t xml:space="preserve">. PhD Dissertation. </w:t>
      </w:r>
      <w:r w:rsidRPr="00A34E36">
        <w:rPr>
          <w:rFonts w:ascii="Times New Roman" w:eastAsia="Times New Roman" w:hAnsi="Times New Roman" w:cs="Times New Roman"/>
          <w:sz w:val="24"/>
          <w:szCs w:val="24"/>
        </w:rPr>
        <w:t>University of California</w:t>
      </w:r>
      <w:r>
        <w:rPr>
          <w:rFonts w:ascii="Times New Roman" w:eastAsia="Times New Roman" w:hAnsi="Times New Roman" w:cs="Times New Roman"/>
          <w:sz w:val="24"/>
          <w:szCs w:val="24"/>
        </w:rPr>
        <w:t>,</w:t>
      </w:r>
      <w:r w:rsidRPr="00A34E36">
        <w:rPr>
          <w:rFonts w:ascii="Times New Roman" w:eastAsia="Times New Roman" w:hAnsi="Times New Roman" w:cs="Times New Roman"/>
          <w:sz w:val="24"/>
          <w:szCs w:val="24"/>
        </w:rPr>
        <w:t xml:space="preserve"> Santa Cruz</w:t>
      </w:r>
      <w:r>
        <w:rPr>
          <w:rFonts w:ascii="Times New Roman" w:eastAsia="Times New Roman" w:hAnsi="Times New Roman" w:cs="Times New Roman"/>
          <w:sz w:val="24"/>
          <w:szCs w:val="24"/>
        </w:rPr>
        <w:t>.</w:t>
      </w:r>
    </w:p>
    <w:p w14:paraId="0655222A" w14:textId="5F186E4C" w:rsidR="00246F8D" w:rsidRDefault="00246F8D" w:rsidP="00246F8D">
      <w:pPr>
        <w:spacing w:before="100" w:beforeAutospacing="1" w:after="100" w:afterAutospacing="1" w:line="240" w:lineRule="auto"/>
        <w:ind w:left="360" w:hanging="360"/>
        <w:jc w:val="both"/>
        <w:rPr>
          <w:rFonts w:ascii="Times New Roman" w:eastAsia="Times New Roman" w:hAnsi="Times New Roman" w:cs="Times New Roman"/>
          <w:sz w:val="24"/>
        </w:rPr>
      </w:pPr>
      <w:r w:rsidRPr="00C37BB6">
        <w:rPr>
          <w:rFonts w:ascii="Times New Roman" w:eastAsia="Times New Roman" w:hAnsi="Times New Roman" w:cs="Times New Roman"/>
          <w:sz w:val="24"/>
        </w:rPr>
        <w:t>Dick, E.</w:t>
      </w:r>
      <w:r>
        <w:rPr>
          <w:rFonts w:ascii="Times New Roman" w:eastAsia="Times New Roman" w:hAnsi="Times New Roman" w:cs="Times New Roman"/>
          <w:sz w:val="24"/>
        </w:rPr>
        <w:t xml:space="preserve"> </w:t>
      </w:r>
      <w:r w:rsidRPr="00C37BB6">
        <w:rPr>
          <w:rFonts w:ascii="Times New Roman" w:eastAsia="Times New Roman" w:hAnsi="Times New Roman" w:cs="Times New Roman"/>
          <w:sz w:val="24"/>
        </w:rPr>
        <w:t xml:space="preserve">J., S. Beyer, M. Mangel, and S. Ralston. 2017. A meta-analysis of fecundity in rockfishes (genus </w:t>
      </w:r>
      <w:r w:rsidRPr="00FB076F">
        <w:rPr>
          <w:rFonts w:ascii="Times New Roman" w:eastAsia="Times New Roman" w:hAnsi="Times New Roman" w:cs="Times New Roman"/>
          <w:i/>
          <w:sz w:val="24"/>
        </w:rPr>
        <w:t>Sebastes</w:t>
      </w:r>
      <w:r w:rsidRPr="00C37BB6">
        <w:rPr>
          <w:rFonts w:ascii="Times New Roman" w:eastAsia="Times New Roman" w:hAnsi="Times New Roman" w:cs="Times New Roman"/>
          <w:sz w:val="24"/>
        </w:rPr>
        <w:t>). Fisheries Research</w:t>
      </w:r>
      <w:r w:rsidR="00CF3962">
        <w:rPr>
          <w:rFonts w:ascii="Times New Roman" w:eastAsia="Times New Roman" w:hAnsi="Times New Roman" w:cs="Times New Roman"/>
          <w:sz w:val="24"/>
        </w:rPr>
        <w:t>,</w:t>
      </w:r>
      <w:r w:rsidRPr="00C37BB6">
        <w:rPr>
          <w:rFonts w:ascii="Times New Roman" w:eastAsia="Times New Roman" w:hAnsi="Times New Roman" w:cs="Times New Roman"/>
          <w:sz w:val="24"/>
        </w:rPr>
        <w:t xml:space="preserve"> 187:</w:t>
      </w:r>
      <w:r w:rsidR="00CF3962">
        <w:rPr>
          <w:rFonts w:ascii="Times New Roman" w:eastAsia="Times New Roman" w:hAnsi="Times New Roman" w:cs="Times New Roman"/>
          <w:sz w:val="24"/>
        </w:rPr>
        <w:t xml:space="preserve"> </w:t>
      </w:r>
      <w:r w:rsidRPr="00C37BB6">
        <w:rPr>
          <w:rFonts w:ascii="Times New Roman" w:eastAsia="Times New Roman" w:hAnsi="Times New Roman" w:cs="Times New Roman"/>
          <w:sz w:val="24"/>
        </w:rPr>
        <w:t xml:space="preserve">73–85. </w:t>
      </w:r>
    </w:p>
    <w:p w14:paraId="540E1924" w14:textId="4E445FCB" w:rsidR="00000E2A" w:rsidRDefault="00000E2A" w:rsidP="00246F8D">
      <w:pPr>
        <w:spacing w:before="100" w:beforeAutospacing="1" w:after="100" w:afterAutospacing="1" w:line="240" w:lineRule="auto"/>
        <w:ind w:left="360" w:hanging="360"/>
        <w:jc w:val="both"/>
        <w:rPr>
          <w:rFonts w:ascii="Times New Roman" w:hAnsi="Times New Roman" w:cs="Times New Roman"/>
          <w:sz w:val="24"/>
          <w:szCs w:val="24"/>
        </w:rPr>
      </w:pPr>
      <w:r w:rsidRPr="00000E2A">
        <w:rPr>
          <w:rFonts w:ascii="Times New Roman" w:hAnsi="Times New Roman" w:cs="Times New Roman"/>
          <w:sz w:val="24"/>
          <w:szCs w:val="24"/>
        </w:rPr>
        <w:t>Dorn, M. 2002. Advice on west coast rockfish harvest rates from Bayesian meta-analysis of stock-recruit relationships. North American Journal of Fisheries Management 22:</w:t>
      </w:r>
      <w:r>
        <w:rPr>
          <w:rFonts w:ascii="Times New Roman" w:hAnsi="Times New Roman" w:cs="Times New Roman"/>
          <w:sz w:val="24"/>
          <w:szCs w:val="24"/>
        </w:rPr>
        <w:t xml:space="preserve"> </w:t>
      </w:r>
      <w:r w:rsidRPr="00000E2A">
        <w:rPr>
          <w:rFonts w:ascii="Times New Roman" w:hAnsi="Times New Roman" w:cs="Times New Roman"/>
          <w:sz w:val="24"/>
          <w:szCs w:val="24"/>
        </w:rPr>
        <w:t>280-300.</w:t>
      </w:r>
    </w:p>
    <w:p w14:paraId="0B0C5ECE" w14:textId="4446C5D9" w:rsidR="00246F8D" w:rsidRDefault="00246F8D" w:rsidP="00246F8D">
      <w:pPr>
        <w:spacing w:before="100" w:beforeAutospacing="1" w:after="100" w:afterAutospacing="1" w:line="240" w:lineRule="auto"/>
        <w:ind w:left="360" w:hanging="360"/>
        <w:jc w:val="both"/>
        <w:rPr>
          <w:rFonts w:ascii="Times New Roman" w:hAnsi="Times New Roman" w:cs="Times New Roman"/>
          <w:sz w:val="24"/>
          <w:szCs w:val="24"/>
        </w:rPr>
      </w:pPr>
      <w:r w:rsidRPr="007F665D">
        <w:rPr>
          <w:rFonts w:ascii="Times New Roman" w:hAnsi="Times New Roman" w:cs="Times New Roman"/>
          <w:sz w:val="24"/>
          <w:szCs w:val="24"/>
        </w:rPr>
        <w:t>Drake J. S., E. A. Berntson, J. M. Cope, R. G. Gustafson, E. E. Holmes, P. S. Levin, N. Tolimieri, R. S. Waples, S. M. Sogard, and G. D. Williams. 2010. Status of five species of rockfi</w:t>
      </w:r>
      <w:r>
        <w:rPr>
          <w:rFonts w:ascii="Times New Roman" w:hAnsi="Times New Roman" w:cs="Times New Roman"/>
          <w:sz w:val="24"/>
          <w:szCs w:val="24"/>
        </w:rPr>
        <w:t>sh in Puget Sound, Washington: B</w:t>
      </w:r>
      <w:r w:rsidRPr="007F665D">
        <w:rPr>
          <w:rFonts w:ascii="Times New Roman" w:hAnsi="Times New Roman" w:cs="Times New Roman"/>
          <w:sz w:val="24"/>
          <w:szCs w:val="24"/>
        </w:rPr>
        <w:t>ocaccio (</w:t>
      </w:r>
      <w:r w:rsidRPr="00FE4539">
        <w:rPr>
          <w:rFonts w:ascii="Times New Roman" w:hAnsi="Times New Roman" w:cs="Times New Roman"/>
          <w:i/>
          <w:sz w:val="24"/>
          <w:szCs w:val="24"/>
        </w:rPr>
        <w:t>Sebastes paucispinis</w:t>
      </w:r>
      <w:r w:rsidRPr="007F665D">
        <w:rPr>
          <w:rFonts w:ascii="Times New Roman" w:hAnsi="Times New Roman" w:cs="Times New Roman"/>
          <w:sz w:val="24"/>
          <w:szCs w:val="24"/>
        </w:rPr>
        <w:t>), Canary Rockfish (</w:t>
      </w:r>
      <w:r w:rsidRPr="00FE4539">
        <w:rPr>
          <w:rFonts w:ascii="Times New Roman" w:hAnsi="Times New Roman" w:cs="Times New Roman"/>
          <w:i/>
          <w:sz w:val="24"/>
          <w:szCs w:val="24"/>
        </w:rPr>
        <w:t>Sebastes pinniger</w:t>
      </w:r>
      <w:r w:rsidRPr="007F665D">
        <w:rPr>
          <w:rFonts w:ascii="Times New Roman" w:hAnsi="Times New Roman" w:cs="Times New Roman"/>
          <w:sz w:val="24"/>
          <w:szCs w:val="24"/>
        </w:rPr>
        <w:t>), Yelloweye Rockfish (</w:t>
      </w:r>
      <w:r w:rsidRPr="00FE4539">
        <w:rPr>
          <w:rFonts w:ascii="Times New Roman" w:hAnsi="Times New Roman" w:cs="Times New Roman"/>
          <w:i/>
          <w:sz w:val="24"/>
          <w:szCs w:val="24"/>
        </w:rPr>
        <w:t>Sebastes ruberrimus</w:t>
      </w:r>
      <w:r w:rsidRPr="007F665D">
        <w:rPr>
          <w:rFonts w:ascii="Times New Roman" w:hAnsi="Times New Roman" w:cs="Times New Roman"/>
          <w:sz w:val="24"/>
          <w:szCs w:val="24"/>
        </w:rPr>
        <w:t>), Greenstriped Rockfish (</w:t>
      </w:r>
      <w:r w:rsidRPr="00FE4539">
        <w:rPr>
          <w:rFonts w:ascii="Times New Roman" w:hAnsi="Times New Roman" w:cs="Times New Roman"/>
          <w:i/>
          <w:sz w:val="24"/>
          <w:szCs w:val="24"/>
        </w:rPr>
        <w:t>Sebastes elongatus</w:t>
      </w:r>
      <w:r w:rsidRPr="007F665D">
        <w:rPr>
          <w:rFonts w:ascii="Times New Roman" w:hAnsi="Times New Roman" w:cs="Times New Roman"/>
          <w:sz w:val="24"/>
          <w:szCs w:val="24"/>
        </w:rPr>
        <w:t>) and Redstripe Rockfish (</w:t>
      </w:r>
      <w:r w:rsidRPr="00FE4539">
        <w:rPr>
          <w:rFonts w:ascii="Times New Roman" w:hAnsi="Times New Roman" w:cs="Times New Roman"/>
          <w:i/>
          <w:sz w:val="24"/>
          <w:szCs w:val="24"/>
        </w:rPr>
        <w:t>Sebastes proriger</w:t>
      </w:r>
      <w:r w:rsidRPr="007F665D">
        <w:rPr>
          <w:rFonts w:ascii="Times New Roman" w:hAnsi="Times New Roman" w:cs="Times New Roman"/>
          <w:sz w:val="24"/>
          <w:szCs w:val="24"/>
        </w:rPr>
        <w:t>). NOAA T</w:t>
      </w:r>
      <w:r>
        <w:rPr>
          <w:rFonts w:ascii="Times New Roman" w:hAnsi="Times New Roman" w:cs="Times New Roman"/>
          <w:sz w:val="24"/>
          <w:szCs w:val="24"/>
        </w:rPr>
        <w:t xml:space="preserve">echnical Memorandum, </w:t>
      </w:r>
      <w:r w:rsidRPr="00FE4539">
        <w:rPr>
          <w:rFonts w:ascii="Times New Roman" w:hAnsi="Times New Roman" w:cs="Times New Roman"/>
          <w:sz w:val="24"/>
          <w:szCs w:val="24"/>
        </w:rPr>
        <w:t>NMFS-NWFSC</w:t>
      </w:r>
      <w:r>
        <w:rPr>
          <w:rFonts w:ascii="Times New Roman" w:hAnsi="Times New Roman" w:cs="Times New Roman"/>
          <w:sz w:val="24"/>
          <w:szCs w:val="24"/>
        </w:rPr>
        <w:t>, 1</w:t>
      </w:r>
      <w:r w:rsidRPr="00FE4539">
        <w:rPr>
          <w:rFonts w:ascii="Times New Roman" w:hAnsi="Times New Roman" w:cs="Times New Roman"/>
          <w:sz w:val="24"/>
          <w:szCs w:val="24"/>
        </w:rPr>
        <w:t>08</w:t>
      </w:r>
      <w:r>
        <w:rPr>
          <w:rFonts w:ascii="Times New Roman" w:hAnsi="Times New Roman" w:cs="Times New Roman"/>
          <w:sz w:val="24"/>
          <w:szCs w:val="24"/>
        </w:rPr>
        <w:t>:</w:t>
      </w:r>
      <w:r w:rsidR="00CF3962">
        <w:rPr>
          <w:rFonts w:ascii="Times New Roman" w:hAnsi="Times New Roman" w:cs="Times New Roman"/>
          <w:sz w:val="24"/>
          <w:szCs w:val="24"/>
        </w:rPr>
        <w:t xml:space="preserve"> </w:t>
      </w:r>
      <w:r>
        <w:rPr>
          <w:rFonts w:ascii="Times New Roman" w:hAnsi="Times New Roman" w:cs="Times New Roman"/>
          <w:sz w:val="24"/>
          <w:szCs w:val="24"/>
        </w:rPr>
        <w:t>1-234.</w:t>
      </w:r>
    </w:p>
    <w:p w14:paraId="6A20E973" w14:textId="1EC86FCC" w:rsidR="00E404FB" w:rsidRPr="00C37BB6" w:rsidRDefault="00E404FB" w:rsidP="00246F8D">
      <w:pPr>
        <w:spacing w:before="100" w:beforeAutospacing="1" w:after="100" w:afterAutospacing="1" w:line="240" w:lineRule="auto"/>
        <w:ind w:left="360" w:hanging="360"/>
        <w:jc w:val="both"/>
        <w:rPr>
          <w:rFonts w:ascii="Times New Roman" w:eastAsia="Times New Roman" w:hAnsi="Times New Roman" w:cs="Times New Roman"/>
          <w:sz w:val="24"/>
          <w:szCs w:val="24"/>
        </w:rPr>
      </w:pPr>
      <w:r>
        <w:rPr>
          <w:rFonts w:ascii="Times New Roman" w:hAnsi="Times New Roman" w:cs="Times New Roman"/>
          <w:sz w:val="24"/>
          <w:szCs w:val="24"/>
        </w:rPr>
        <w:t>Daugherty, D. J., T. D. Bacula, and T. M. Sutton. 2008. Reproductive biology of blue sucker in a large Midwestern river. Journal of Applied Ichthyology</w:t>
      </w:r>
      <w:r w:rsidR="00A34E36">
        <w:rPr>
          <w:rFonts w:ascii="Times New Roman" w:hAnsi="Times New Roman" w:cs="Times New Roman"/>
          <w:sz w:val="24"/>
          <w:szCs w:val="24"/>
        </w:rPr>
        <w:t>, 24(3): 297-302.</w:t>
      </w:r>
      <w:r>
        <w:rPr>
          <w:rFonts w:ascii="Times New Roman" w:hAnsi="Times New Roman" w:cs="Times New Roman"/>
          <w:sz w:val="24"/>
          <w:szCs w:val="24"/>
        </w:rPr>
        <w:t xml:space="preserve"> </w:t>
      </w:r>
    </w:p>
    <w:p w14:paraId="749DCB7E" w14:textId="71F0C641" w:rsidR="00246F8D" w:rsidRDefault="00246F8D" w:rsidP="00246F8D">
      <w:pPr>
        <w:spacing w:before="100" w:beforeAutospacing="1" w:after="100" w:afterAutospacing="1" w:line="240" w:lineRule="auto"/>
        <w:ind w:left="360" w:hanging="360"/>
        <w:rPr>
          <w:rFonts w:ascii="Times New Roman" w:eastAsia="Arial Unicode MS" w:hAnsi="Times New Roman" w:cs="Times New Roman"/>
          <w:sz w:val="24"/>
          <w:szCs w:val="24"/>
        </w:rPr>
      </w:pPr>
      <w:r w:rsidRPr="00C37BB6">
        <w:rPr>
          <w:rFonts w:ascii="Times New Roman" w:eastAsia="Arial Unicode MS" w:hAnsi="Times New Roman" w:cs="Times New Roman"/>
          <w:sz w:val="24"/>
          <w:szCs w:val="24"/>
        </w:rPr>
        <w:t>Echeverria, T.</w:t>
      </w:r>
      <w:r>
        <w:rPr>
          <w:rFonts w:ascii="Times New Roman" w:eastAsia="Arial Unicode MS" w:hAnsi="Times New Roman" w:cs="Times New Roman"/>
          <w:sz w:val="24"/>
          <w:szCs w:val="24"/>
        </w:rPr>
        <w:t xml:space="preserve"> </w:t>
      </w:r>
      <w:r w:rsidRPr="00C37BB6">
        <w:rPr>
          <w:rFonts w:ascii="Times New Roman" w:eastAsia="Arial Unicode MS" w:hAnsi="Times New Roman" w:cs="Times New Roman"/>
          <w:sz w:val="24"/>
          <w:szCs w:val="24"/>
        </w:rPr>
        <w:t>W. 1987. Thirty-four species of California rockfishes: maturity and seasonality of reproduction. F</w:t>
      </w:r>
      <w:r>
        <w:rPr>
          <w:rFonts w:ascii="Times New Roman" w:eastAsia="Arial Unicode MS" w:hAnsi="Times New Roman" w:cs="Times New Roman"/>
          <w:sz w:val="24"/>
          <w:szCs w:val="24"/>
        </w:rPr>
        <w:t>ishery Bulletin</w:t>
      </w:r>
      <w:r w:rsidR="00CF3962">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85</w:t>
      </w:r>
      <w:r w:rsidRPr="00C37BB6">
        <w:rPr>
          <w:rFonts w:ascii="Times New Roman" w:eastAsia="Arial Unicode MS" w:hAnsi="Times New Roman" w:cs="Times New Roman"/>
          <w:sz w:val="24"/>
          <w:szCs w:val="24"/>
        </w:rPr>
        <w:t>:</w:t>
      </w:r>
      <w:r w:rsidR="00CF3962">
        <w:rPr>
          <w:rFonts w:ascii="Times New Roman" w:eastAsia="Arial Unicode MS" w:hAnsi="Times New Roman" w:cs="Times New Roman"/>
          <w:sz w:val="24"/>
          <w:szCs w:val="24"/>
        </w:rPr>
        <w:t xml:space="preserve"> </w:t>
      </w:r>
      <w:r w:rsidRPr="00C37BB6">
        <w:rPr>
          <w:rFonts w:ascii="Times New Roman" w:eastAsia="Arial Unicode MS" w:hAnsi="Times New Roman" w:cs="Times New Roman"/>
          <w:sz w:val="24"/>
          <w:szCs w:val="24"/>
        </w:rPr>
        <w:t>229–250.</w:t>
      </w:r>
    </w:p>
    <w:p w14:paraId="649485A0" w14:textId="62B2C92B" w:rsidR="00246F8D" w:rsidRDefault="00246F8D" w:rsidP="00246F8D">
      <w:pPr>
        <w:spacing w:before="100" w:beforeAutospacing="1" w:after="100" w:afterAutospacing="1" w:line="240" w:lineRule="auto"/>
        <w:ind w:left="360" w:hanging="360"/>
        <w:rPr>
          <w:rFonts w:ascii="Times New Roman" w:hAnsi="Times New Roman" w:cs="Times New Roman"/>
          <w:sz w:val="24"/>
          <w:szCs w:val="24"/>
        </w:rPr>
      </w:pPr>
      <w:r>
        <w:rPr>
          <w:rFonts w:ascii="Times New Roman" w:hAnsi="Times New Roman" w:cs="Times New Roman"/>
          <w:sz w:val="24"/>
          <w:szCs w:val="24"/>
        </w:rPr>
        <w:t>Farley, J. H.,</w:t>
      </w:r>
      <w:r w:rsidRPr="008E70CC">
        <w:rPr>
          <w:rFonts w:ascii="Times New Roman" w:hAnsi="Times New Roman" w:cs="Times New Roman"/>
          <w:sz w:val="24"/>
          <w:szCs w:val="24"/>
        </w:rPr>
        <w:t xml:space="preserve"> S.</w:t>
      </w:r>
      <w:r>
        <w:rPr>
          <w:rFonts w:ascii="Times New Roman" w:hAnsi="Times New Roman" w:cs="Times New Roman"/>
          <w:sz w:val="24"/>
          <w:szCs w:val="24"/>
        </w:rPr>
        <w:t xml:space="preserve"> </w:t>
      </w:r>
      <w:r w:rsidRPr="008E70CC">
        <w:rPr>
          <w:rFonts w:ascii="Times New Roman" w:hAnsi="Times New Roman" w:cs="Times New Roman"/>
          <w:sz w:val="24"/>
          <w:szCs w:val="24"/>
        </w:rPr>
        <w:t>D.</w:t>
      </w:r>
      <w:r>
        <w:rPr>
          <w:rFonts w:ascii="Times New Roman" w:hAnsi="Times New Roman" w:cs="Times New Roman"/>
          <w:sz w:val="24"/>
          <w:szCs w:val="24"/>
        </w:rPr>
        <w:t xml:space="preserve"> Hoyle, </w:t>
      </w:r>
      <w:r w:rsidRPr="008E70CC">
        <w:rPr>
          <w:rFonts w:ascii="Times New Roman" w:hAnsi="Times New Roman" w:cs="Times New Roman"/>
          <w:sz w:val="24"/>
          <w:szCs w:val="24"/>
        </w:rPr>
        <w:t>J.</w:t>
      </w:r>
      <w:r>
        <w:rPr>
          <w:rFonts w:ascii="Times New Roman" w:hAnsi="Times New Roman" w:cs="Times New Roman"/>
          <w:sz w:val="24"/>
          <w:szCs w:val="24"/>
        </w:rPr>
        <w:t xml:space="preserve"> </w:t>
      </w:r>
      <w:r w:rsidRPr="008E70CC">
        <w:rPr>
          <w:rFonts w:ascii="Times New Roman" w:hAnsi="Times New Roman" w:cs="Times New Roman"/>
          <w:sz w:val="24"/>
          <w:szCs w:val="24"/>
        </w:rPr>
        <w:t>P.</w:t>
      </w:r>
      <w:r>
        <w:rPr>
          <w:rFonts w:ascii="Times New Roman" w:hAnsi="Times New Roman" w:cs="Times New Roman"/>
          <w:sz w:val="24"/>
          <w:szCs w:val="24"/>
        </w:rPr>
        <w:t xml:space="preserve"> Eveson,</w:t>
      </w:r>
      <w:r w:rsidRPr="008E70CC">
        <w:rPr>
          <w:rFonts w:ascii="Times New Roman" w:hAnsi="Times New Roman" w:cs="Times New Roman"/>
          <w:sz w:val="24"/>
          <w:szCs w:val="24"/>
        </w:rPr>
        <w:t xml:space="preserve"> A</w:t>
      </w:r>
      <w:r>
        <w:rPr>
          <w:rFonts w:ascii="Times New Roman" w:hAnsi="Times New Roman" w:cs="Times New Roman"/>
          <w:sz w:val="24"/>
          <w:szCs w:val="24"/>
        </w:rPr>
        <w:t xml:space="preserve">. J. Williams, C. R. Davies, and S. J. Nichol. </w:t>
      </w:r>
      <w:r w:rsidRPr="008E70CC">
        <w:rPr>
          <w:rFonts w:ascii="Times New Roman" w:hAnsi="Times New Roman" w:cs="Times New Roman"/>
          <w:sz w:val="24"/>
          <w:szCs w:val="24"/>
        </w:rPr>
        <w:t>2014. Ma</w:t>
      </w:r>
      <w:r>
        <w:rPr>
          <w:rFonts w:ascii="Times New Roman" w:hAnsi="Times New Roman" w:cs="Times New Roman"/>
          <w:sz w:val="24"/>
          <w:szCs w:val="24"/>
        </w:rPr>
        <w:t>turity ogives for South Pacific Albacore T</w:t>
      </w:r>
      <w:r w:rsidRPr="008E70CC">
        <w:rPr>
          <w:rFonts w:ascii="Times New Roman" w:hAnsi="Times New Roman" w:cs="Times New Roman"/>
          <w:sz w:val="24"/>
          <w:szCs w:val="24"/>
        </w:rPr>
        <w:t>una (Thunnus alalunga) that account for spatial and seasonal variation in the distributions of mature and immature fish. PloS One 9, e83017</w:t>
      </w:r>
      <w:r>
        <w:rPr>
          <w:rFonts w:ascii="Times New Roman" w:hAnsi="Times New Roman" w:cs="Times New Roman"/>
          <w:sz w:val="24"/>
          <w:szCs w:val="24"/>
        </w:rPr>
        <w:t>.</w:t>
      </w:r>
    </w:p>
    <w:p w14:paraId="33129416" w14:textId="0974D131" w:rsidR="001E06C5" w:rsidRPr="001E06C5" w:rsidRDefault="001E06C5" w:rsidP="001E06C5">
      <w:pPr>
        <w:spacing w:after="0" w:line="240" w:lineRule="auto"/>
        <w:ind w:left="360" w:hanging="360"/>
        <w:rPr>
          <w:rFonts w:ascii="Times New Roman" w:eastAsia="Times New Roman" w:hAnsi="Times New Roman" w:cs="Times New Roman"/>
          <w:sz w:val="23"/>
          <w:szCs w:val="23"/>
        </w:rPr>
      </w:pPr>
      <w:r w:rsidRPr="001E06C5">
        <w:rPr>
          <w:rFonts w:ascii="Times New Roman" w:eastAsia="Times New Roman" w:hAnsi="Times New Roman" w:cs="Times New Roman"/>
          <w:sz w:val="23"/>
          <w:szCs w:val="23"/>
        </w:rPr>
        <w:t>Gay III, S.M. and</w:t>
      </w:r>
      <w:r>
        <w:rPr>
          <w:rFonts w:ascii="Times New Roman" w:eastAsia="Times New Roman" w:hAnsi="Times New Roman" w:cs="Times New Roman"/>
          <w:sz w:val="23"/>
          <w:szCs w:val="23"/>
        </w:rPr>
        <w:t xml:space="preserve"> S. L</w:t>
      </w:r>
      <w:r w:rsidRPr="001E06C5">
        <w:rPr>
          <w:rFonts w:ascii="Times New Roman" w:eastAsia="Times New Roman" w:hAnsi="Times New Roman" w:cs="Times New Roman"/>
          <w:sz w:val="23"/>
          <w:szCs w:val="23"/>
        </w:rPr>
        <w:t xml:space="preserve"> Vau</w:t>
      </w:r>
      <w:r>
        <w:rPr>
          <w:rFonts w:ascii="Times New Roman" w:eastAsia="Times New Roman" w:hAnsi="Times New Roman" w:cs="Times New Roman"/>
          <w:sz w:val="23"/>
          <w:szCs w:val="23"/>
        </w:rPr>
        <w:t>ghan. 2001.</w:t>
      </w:r>
      <w:r w:rsidRPr="001E06C5">
        <w:rPr>
          <w:rFonts w:ascii="Times New Roman" w:eastAsia="Times New Roman" w:hAnsi="Times New Roman" w:cs="Times New Roman"/>
          <w:sz w:val="23"/>
          <w:szCs w:val="23"/>
        </w:rPr>
        <w:t xml:space="preserve"> Seasonal hydrographyand tidal currents of bays and fjords in Prince William</w:t>
      </w:r>
      <w:r>
        <w:rPr>
          <w:rFonts w:ascii="Times New Roman" w:eastAsia="Times New Roman" w:hAnsi="Times New Roman" w:cs="Times New Roman"/>
          <w:sz w:val="23"/>
          <w:szCs w:val="23"/>
        </w:rPr>
        <w:t xml:space="preserve"> </w:t>
      </w:r>
      <w:r w:rsidRPr="001E06C5">
        <w:rPr>
          <w:rFonts w:ascii="Times New Roman" w:eastAsia="Times New Roman" w:hAnsi="Times New Roman" w:cs="Times New Roman"/>
          <w:sz w:val="23"/>
          <w:szCs w:val="23"/>
        </w:rPr>
        <w:t xml:space="preserve">Sound, Alaska. </w:t>
      </w:r>
      <w:r>
        <w:rPr>
          <w:rFonts w:ascii="Times New Roman" w:eastAsia="Times New Roman" w:hAnsi="Times New Roman" w:cs="Times New Roman"/>
          <w:sz w:val="23"/>
          <w:szCs w:val="23"/>
        </w:rPr>
        <w:t>Fisheries</w:t>
      </w:r>
      <w:r w:rsidRPr="001E06C5">
        <w:rPr>
          <w:rFonts w:ascii="Times New Roman" w:eastAsia="Times New Roman" w:hAnsi="Times New Roman" w:cs="Times New Roman"/>
          <w:sz w:val="23"/>
          <w:szCs w:val="23"/>
        </w:rPr>
        <w:t xml:space="preserve"> Oceanogr</w:t>
      </w:r>
      <w:r>
        <w:rPr>
          <w:rFonts w:ascii="Times New Roman" w:eastAsia="Times New Roman" w:hAnsi="Times New Roman" w:cs="Times New Roman"/>
          <w:sz w:val="23"/>
          <w:szCs w:val="23"/>
        </w:rPr>
        <w:t>aphy. 10(1): 159-193.</w:t>
      </w:r>
    </w:p>
    <w:p w14:paraId="2A44F2C9" w14:textId="2FA0FD30" w:rsidR="00CE0C9A" w:rsidRDefault="00CE0C9A" w:rsidP="00CF205E">
      <w:pPr>
        <w:spacing w:before="100" w:beforeAutospacing="1" w:after="100" w:afterAutospacing="1" w:line="240" w:lineRule="auto"/>
        <w:ind w:left="360" w:hanging="360"/>
        <w:rPr>
          <w:rFonts w:ascii="Times New Roman" w:hAnsi="Times New Roman" w:cs="Times New Roman"/>
          <w:sz w:val="24"/>
          <w:szCs w:val="24"/>
        </w:rPr>
      </w:pPr>
      <w:r w:rsidRPr="00CE0C9A">
        <w:rPr>
          <w:rFonts w:ascii="Times New Roman" w:hAnsi="Times New Roman" w:cs="Times New Roman"/>
          <w:sz w:val="24"/>
          <w:szCs w:val="24"/>
        </w:rPr>
        <w:t>Goodyear, C. P. 1993. Spawning stock biomass per recruit in fisheries management: foundation and current use. In Risk Evaluation and Biological Reference Point</w:t>
      </w:r>
      <w:r>
        <w:rPr>
          <w:rFonts w:ascii="Times New Roman" w:hAnsi="Times New Roman" w:cs="Times New Roman"/>
          <w:sz w:val="24"/>
          <w:szCs w:val="24"/>
        </w:rPr>
        <w:t xml:space="preserve">s for Fisheries Management, 120: 67–81. </w:t>
      </w:r>
    </w:p>
    <w:p w14:paraId="30D737D9" w14:textId="77777777" w:rsidR="00246F8D" w:rsidRPr="00E2489C" w:rsidRDefault="00246F8D" w:rsidP="00246F8D">
      <w:pPr>
        <w:pStyle w:val="NormalWeb"/>
        <w:ind w:left="480" w:hanging="480"/>
      </w:pPr>
      <w:r>
        <w:t xml:space="preserve">Gunderson, D. R., P. Callahan, and B. Goiney. 1980. Maturation and fecundity of four species of </w:t>
      </w:r>
      <w:r w:rsidRPr="00E2489C">
        <w:rPr>
          <w:i/>
        </w:rPr>
        <w:t>Sebastes</w:t>
      </w:r>
      <w:r>
        <w:t xml:space="preserve">. </w:t>
      </w:r>
      <w:r w:rsidRPr="00E2489C">
        <w:t>Mar. Fish. Rev. 42:74-79</w:t>
      </w:r>
      <w:r>
        <w:t>.</w:t>
      </w:r>
    </w:p>
    <w:p w14:paraId="4B8648D0" w14:textId="77777777" w:rsidR="00246F8D" w:rsidRPr="00C37BB6" w:rsidRDefault="00246F8D" w:rsidP="00246F8D">
      <w:pPr>
        <w:spacing w:before="100" w:beforeAutospacing="1" w:after="100" w:afterAutospacing="1" w:line="240" w:lineRule="auto"/>
        <w:ind w:left="360" w:hanging="360"/>
        <w:rPr>
          <w:rFonts w:ascii="Times New Roman" w:eastAsia="Arial Unicode MS" w:hAnsi="Times New Roman" w:cs="Times New Roman"/>
          <w:sz w:val="24"/>
          <w:szCs w:val="24"/>
        </w:rPr>
      </w:pPr>
      <w:r w:rsidRPr="00C37BB6">
        <w:rPr>
          <w:rFonts w:ascii="Times New Roman" w:eastAsia="Arial Unicode MS" w:hAnsi="Times New Roman" w:cs="Times New Roman"/>
          <w:sz w:val="24"/>
          <w:szCs w:val="24"/>
        </w:rPr>
        <w:lastRenderedPageBreak/>
        <w:t>Hannah, R.</w:t>
      </w:r>
      <w:r>
        <w:rPr>
          <w:rFonts w:ascii="Times New Roman" w:eastAsia="Arial Unicode MS" w:hAnsi="Times New Roman" w:cs="Times New Roman"/>
          <w:sz w:val="24"/>
          <w:szCs w:val="24"/>
        </w:rPr>
        <w:t xml:space="preserve"> </w:t>
      </w:r>
      <w:r w:rsidRPr="00C37BB6">
        <w:rPr>
          <w:rFonts w:ascii="Times New Roman" w:eastAsia="Arial Unicode MS" w:hAnsi="Times New Roman" w:cs="Times New Roman"/>
          <w:sz w:val="24"/>
          <w:szCs w:val="24"/>
        </w:rPr>
        <w:t>W., M.</w:t>
      </w:r>
      <w:r>
        <w:rPr>
          <w:rFonts w:ascii="Times New Roman" w:eastAsia="Arial Unicode MS" w:hAnsi="Times New Roman" w:cs="Times New Roman"/>
          <w:sz w:val="24"/>
          <w:szCs w:val="24"/>
        </w:rPr>
        <w:t xml:space="preserve"> </w:t>
      </w:r>
      <w:r w:rsidRPr="00C37BB6">
        <w:rPr>
          <w:rFonts w:ascii="Times New Roman" w:eastAsia="Arial Unicode MS" w:hAnsi="Times New Roman" w:cs="Times New Roman"/>
          <w:sz w:val="24"/>
          <w:szCs w:val="24"/>
        </w:rPr>
        <w:t>T. Blume, and J.</w:t>
      </w:r>
      <w:r>
        <w:rPr>
          <w:rFonts w:ascii="Times New Roman" w:eastAsia="Arial Unicode MS" w:hAnsi="Times New Roman" w:cs="Times New Roman"/>
          <w:sz w:val="24"/>
          <w:szCs w:val="24"/>
        </w:rPr>
        <w:t xml:space="preserve"> </w:t>
      </w:r>
      <w:r w:rsidRPr="00C37BB6">
        <w:rPr>
          <w:rFonts w:ascii="Times New Roman" w:eastAsia="Arial Unicode MS" w:hAnsi="Times New Roman" w:cs="Times New Roman"/>
          <w:sz w:val="24"/>
          <w:szCs w:val="24"/>
        </w:rPr>
        <w:t>E. Thompson. 2009. Length</w:t>
      </w:r>
      <w:r>
        <w:rPr>
          <w:rFonts w:ascii="Times New Roman" w:eastAsia="Arial Unicode MS" w:hAnsi="Times New Roman" w:cs="Times New Roman"/>
          <w:sz w:val="24"/>
          <w:szCs w:val="24"/>
        </w:rPr>
        <w:t xml:space="preserve"> and age at maturity of female Yelloweye R</w:t>
      </w:r>
      <w:r w:rsidRPr="00C37BB6">
        <w:rPr>
          <w:rFonts w:ascii="Times New Roman" w:eastAsia="Arial Unicode MS" w:hAnsi="Times New Roman" w:cs="Times New Roman"/>
          <w:sz w:val="24"/>
          <w:szCs w:val="24"/>
        </w:rPr>
        <w:t>ockfish (</w:t>
      </w:r>
      <w:r w:rsidRPr="00C37BB6">
        <w:rPr>
          <w:rFonts w:ascii="Times New Roman" w:eastAsia="Arial Unicode MS" w:hAnsi="Times New Roman" w:cs="Times New Roman"/>
          <w:i/>
          <w:sz w:val="24"/>
          <w:szCs w:val="24"/>
        </w:rPr>
        <w:t>Sebastes rubberimus</w:t>
      </w:r>
      <w:r>
        <w:rPr>
          <w:rFonts w:ascii="Times New Roman" w:eastAsia="Arial Unicode MS" w:hAnsi="Times New Roman" w:cs="Times New Roman"/>
          <w:sz w:val="24"/>
          <w:szCs w:val="24"/>
        </w:rPr>
        <w:t>) and C</w:t>
      </w:r>
      <w:r w:rsidRPr="00C37BB6">
        <w:rPr>
          <w:rFonts w:ascii="Times New Roman" w:eastAsia="Arial Unicode MS" w:hAnsi="Times New Roman" w:cs="Times New Roman"/>
          <w:sz w:val="24"/>
          <w:szCs w:val="24"/>
        </w:rPr>
        <w:t>abezon (</w:t>
      </w:r>
      <w:r w:rsidRPr="00C37BB6">
        <w:rPr>
          <w:rFonts w:ascii="Times New Roman" w:eastAsia="Arial Unicode MS" w:hAnsi="Times New Roman" w:cs="Times New Roman"/>
          <w:i/>
          <w:sz w:val="24"/>
          <w:szCs w:val="24"/>
        </w:rPr>
        <w:t>Scorpaenichthys marmoratus</w:t>
      </w:r>
      <w:r w:rsidRPr="00C37BB6">
        <w:rPr>
          <w:rFonts w:ascii="Times New Roman" w:eastAsia="Arial Unicode MS" w:hAnsi="Times New Roman" w:cs="Times New Roman"/>
          <w:sz w:val="24"/>
          <w:szCs w:val="24"/>
        </w:rPr>
        <w:t>) from Oregon waters based on histological evaluation of maturity.</w:t>
      </w:r>
      <w:r>
        <w:rPr>
          <w:rFonts w:ascii="Times New Roman" w:eastAsia="Arial Unicode MS" w:hAnsi="Times New Roman" w:cs="Times New Roman"/>
          <w:sz w:val="24"/>
          <w:szCs w:val="24"/>
        </w:rPr>
        <w:t xml:space="preserve"> </w:t>
      </w:r>
    </w:p>
    <w:p w14:paraId="79A42A40" w14:textId="54C11AEB" w:rsidR="00246F8D" w:rsidRDefault="00246F8D" w:rsidP="00246F8D">
      <w:pPr>
        <w:spacing w:before="100" w:beforeAutospacing="1" w:after="100" w:afterAutospacing="1" w:line="240" w:lineRule="auto"/>
        <w:ind w:left="480" w:hanging="480"/>
        <w:rPr>
          <w:rFonts w:ascii="Times New Roman" w:eastAsia="Arial Unicode MS" w:hAnsi="Times New Roman" w:cs="Times New Roman"/>
          <w:sz w:val="24"/>
          <w:szCs w:val="24"/>
        </w:rPr>
      </w:pPr>
      <w:r>
        <w:rPr>
          <w:rFonts w:ascii="Times New Roman" w:eastAsia="Arial Unicode MS" w:hAnsi="Times New Roman" w:cs="Times New Roman"/>
          <w:sz w:val="24"/>
          <w:szCs w:val="24"/>
        </w:rPr>
        <w:t>Hart</w:t>
      </w:r>
      <w:r w:rsidRPr="00C37BB6">
        <w:rPr>
          <w:rFonts w:ascii="Times New Roman" w:eastAsia="Arial Unicode MS" w:hAnsi="Times New Roman" w:cs="Times New Roman"/>
          <w:sz w:val="24"/>
          <w:szCs w:val="24"/>
        </w:rPr>
        <w:t>, J.</w:t>
      </w:r>
      <w:r>
        <w:rPr>
          <w:rFonts w:ascii="Times New Roman" w:eastAsia="Arial Unicode MS" w:hAnsi="Times New Roman" w:cs="Times New Roman"/>
          <w:sz w:val="24"/>
          <w:szCs w:val="24"/>
        </w:rPr>
        <w:t xml:space="preserve"> </w:t>
      </w:r>
      <w:r w:rsidRPr="00C37BB6">
        <w:rPr>
          <w:rFonts w:ascii="Times New Roman" w:eastAsia="Arial Unicode MS" w:hAnsi="Times New Roman" w:cs="Times New Roman"/>
          <w:sz w:val="24"/>
          <w:szCs w:val="24"/>
        </w:rPr>
        <w:t>L. 1942. New Item: Red snapper fecundity. Fish. Res. Bd. Can. Pac. Progr. Rep. 52:18.</w:t>
      </w:r>
    </w:p>
    <w:p w14:paraId="3BF4CFB1" w14:textId="6D9905ED" w:rsidR="002A6C05" w:rsidRDefault="002A6C05" w:rsidP="002A6C05">
      <w:pPr>
        <w:spacing w:after="0" w:line="240" w:lineRule="auto"/>
        <w:rPr>
          <w:rFonts w:ascii="Times New Roman" w:eastAsia="Times New Roman" w:hAnsi="Times New Roman" w:cs="Times New Roman"/>
          <w:sz w:val="24"/>
          <w:szCs w:val="24"/>
        </w:rPr>
      </w:pPr>
      <w:r w:rsidRPr="002A6C05">
        <w:rPr>
          <w:rFonts w:ascii="Times New Roman" w:eastAsia="Times New Roman" w:hAnsi="Times New Roman" w:cs="Times New Roman"/>
          <w:sz w:val="24"/>
          <w:szCs w:val="24"/>
        </w:rPr>
        <w:t>Hedgecock</w:t>
      </w:r>
      <w:r>
        <w:rPr>
          <w:rFonts w:ascii="Times New Roman" w:eastAsia="Times New Roman" w:hAnsi="Times New Roman" w:cs="Times New Roman"/>
          <w:sz w:val="24"/>
          <w:szCs w:val="24"/>
        </w:rPr>
        <w:t xml:space="preserve">, </w:t>
      </w:r>
      <w:r w:rsidRPr="002A6C05">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and A. I. Pudovkin. 2011. </w:t>
      </w:r>
      <w:r w:rsidRPr="002A6C05">
        <w:rPr>
          <w:rFonts w:ascii="Times New Roman" w:eastAsia="Times New Roman" w:hAnsi="Times New Roman" w:cs="Times New Roman"/>
          <w:sz w:val="24"/>
          <w:szCs w:val="24"/>
        </w:rPr>
        <w:t xml:space="preserve">Sweepstakes reproductive success in highly fecund </w:t>
      </w:r>
    </w:p>
    <w:p w14:paraId="20E37146" w14:textId="0C42EA38" w:rsidR="002A6C05" w:rsidRPr="002A6C05" w:rsidRDefault="002A6C05" w:rsidP="002A6C05">
      <w:pPr>
        <w:tabs>
          <w:tab w:val="left" w:pos="360"/>
        </w:tabs>
        <w:spacing w:after="0" w:line="240" w:lineRule="auto"/>
        <w:ind w:left="360"/>
        <w:rPr>
          <w:rFonts w:ascii="Times New Roman" w:eastAsia="Times New Roman" w:hAnsi="Times New Roman" w:cs="Times New Roman"/>
          <w:sz w:val="24"/>
          <w:szCs w:val="24"/>
        </w:rPr>
      </w:pPr>
      <w:r w:rsidRPr="002A6C05">
        <w:rPr>
          <w:rFonts w:ascii="Times New Roman" w:eastAsia="Times New Roman" w:hAnsi="Times New Roman" w:cs="Times New Roman"/>
          <w:sz w:val="24"/>
          <w:szCs w:val="24"/>
        </w:rPr>
        <w:t>marine fish and shellfish: a review and commentary</w:t>
      </w:r>
      <w:r>
        <w:rPr>
          <w:rFonts w:ascii="Times New Roman" w:eastAsia="Times New Roman" w:hAnsi="Times New Roman" w:cs="Times New Roman"/>
          <w:sz w:val="24"/>
          <w:szCs w:val="24"/>
        </w:rPr>
        <w:t xml:space="preserve">. </w:t>
      </w:r>
      <w:r w:rsidRPr="002A6C05">
        <w:rPr>
          <w:rFonts w:ascii="Times New Roman" w:eastAsia="Times New Roman" w:hAnsi="Times New Roman" w:cs="Times New Roman"/>
          <w:sz w:val="24"/>
          <w:szCs w:val="24"/>
        </w:rPr>
        <w:t>Bulletin of Marine Science</w:t>
      </w:r>
      <w:r>
        <w:rPr>
          <w:rFonts w:ascii="Times New Roman" w:eastAsia="Times New Roman" w:hAnsi="Times New Roman" w:cs="Times New Roman"/>
          <w:sz w:val="24"/>
          <w:szCs w:val="24"/>
        </w:rPr>
        <w:t>, 87: 971-1002.</w:t>
      </w:r>
    </w:p>
    <w:p w14:paraId="29F5DF86" w14:textId="3DE53B56" w:rsidR="00246F8D" w:rsidRDefault="00246F8D" w:rsidP="00246F8D">
      <w:pPr>
        <w:spacing w:before="100" w:beforeAutospacing="1" w:after="100" w:afterAutospacing="1" w:line="240" w:lineRule="auto"/>
        <w:ind w:left="360" w:hanging="360"/>
        <w:rPr>
          <w:rFonts w:ascii="Times New Roman" w:hAnsi="Times New Roman" w:cs="Times New Roman"/>
          <w:sz w:val="24"/>
          <w:szCs w:val="24"/>
        </w:rPr>
      </w:pPr>
      <w:r>
        <w:rPr>
          <w:rFonts w:ascii="Times New Roman" w:hAnsi="Times New Roman" w:cs="Times New Roman"/>
          <w:sz w:val="24"/>
          <w:szCs w:val="24"/>
        </w:rPr>
        <w:t>Heibo, E. 2003. Life-history variation and age at m</w:t>
      </w:r>
      <w:r w:rsidRPr="008E70CC">
        <w:rPr>
          <w:rFonts w:ascii="Times New Roman" w:hAnsi="Times New Roman" w:cs="Times New Roman"/>
          <w:sz w:val="24"/>
          <w:szCs w:val="24"/>
        </w:rPr>
        <w:t>aturity in Eurasian Perch (</w:t>
      </w:r>
      <w:r w:rsidRPr="008E70CC">
        <w:rPr>
          <w:rFonts w:ascii="Times New Roman" w:hAnsi="Times New Roman" w:cs="Times New Roman"/>
          <w:i/>
          <w:sz w:val="24"/>
          <w:szCs w:val="24"/>
        </w:rPr>
        <w:t>Perca fluviatilis L.</w:t>
      </w:r>
      <w:r w:rsidRPr="008E70CC">
        <w:rPr>
          <w:rFonts w:ascii="Times New Roman" w:hAnsi="Times New Roman" w:cs="Times New Roman"/>
          <w:sz w:val="24"/>
          <w:szCs w:val="24"/>
        </w:rPr>
        <w:t>). PhD thesis. Swedish University of Agricultural Sciences, Umea.</w:t>
      </w:r>
    </w:p>
    <w:p w14:paraId="3F47DE99" w14:textId="62F2CC76" w:rsidR="000613AB" w:rsidRPr="008E70CC" w:rsidRDefault="000613AB" w:rsidP="00246F8D">
      <w:pPr>
        <w:spacing w:before="100" w:beforeAutospacing="1" w:after="100" w:afterAutospacing="1" w:line="240" w:lineRule="auto"/>
        <w:ind w:left="360" w:hanging="360"/>
        <w:rPr>
          <w:rFonts w:ascii="Times New Roman" w:eastAsia="Arial Unicode MS" w:hAnsi="Times New Roman" w:cs="Times New Roman"/>
          <w:sz w:val="24"/>
          <w:szCs w:val="24"/>
        </w:rPr>
      </w:pPr>
      <w:r w:rsidRPr="000613AB">
        <w:rPr>
          <w:rFonts w:ascii="Times New Roman" w:eastAsia="Arial Unicode MS" w:hAnsi="Times New Roman" w:cs="Times New Roman"/>
          <w:sz w:val="24"/>
          <w:szCs w:val="24"/>
        </w:rPr>
        <w:t>Hixon, M. A., D. W. Johnson, and S. M. Sogard. 2014. BOFFFFs: on the importance of conserving old-growth age structure in fishery populations. ICES Journal of Marine Science 71:</w:t>
      </w:r>
      <w:r>
        <w:rPr>
          <w:rFonts w:ascii="Times New Roman" w:eastAsia="Arial Unicode MS" w:hAnsi="Times New Roman" w:cs="Times New Roman"/>
          <w:sz w:val="24"/>
          <w:szCs w:val="24"/>
        </w:rPr>
        <w:t xml:space="preserve"> </w:t>
      </w:r>
      <w:r w:rsidRPr="000613AB">
        <w:rPr>
          <w:rFonts w:ascii="Times New Roman" w:eastAsia="Arial Unicode MS" w:hAnsi="Times New Roman" w:cs="Times New Roman"/>
          <w:sz w:val="24"/>
          <w:szCs w:val="24"/>
        </w:rPr>
        <w:t>2171–2185.</w:t>
      </w:r>
    </w:p>
    <w:p w14:paraId="2F3A6E19" w14:textId="43B33B3E" w:rsidR="00246F8D" w:rsidRDefault="00246F8D" w:rsidP="00246F8D">
      <w:pPr>
        <w:spacing w:before="100" w:beforeAutospacing="1" w:after="100" w:afterAutospacing="1" w:line="240" w:lineRule="auto"/>
        <w:ind w:left="360" w:hanging="360"/>
        <w:rPr>
          <w:rFonts w:ascii="Times New Roman" w:eastAsia="Arial Unicode MS" w:hAnsi="Times New Roman" w:cs="Times New Roman"/>
          <w:sz w:val="24"/>
          <w:szCs w:val="24"/>
        </w:rPr>
      </w:pPr>
      <w:r w:rsidRPr="00FE4539">
        <w:rPr>
          <w:rFonts w:ascii="Times New Roman" w:eastAsia="Arial Unicode MS" w:hAnsi="Times New Roman" w:cs="Times New Roman"/>
          <w:sz w:val="24"/>
          <w:szCs w:val="24"/>
        </w:rPr>
        <w:t>Hochhalter, S.</w:t>
      </w:r>
      <w:r>
        <w:rPr>
          <w:rFonts w:ascii="Times New Roman" w:eastAsia="Arial Unicode MS" w:hAnsi="Times New Roman" w:cs="Times New Roman"/>
          <w:sz w:val="24"/>
          <w:szCs w:val="24"/>
        </w:rPr>
        <w:t xml:space="preserve"> J., and D. J. Reed. 2011. The effectiveness of deepwater release at improving the survival of d</w:t>
      </w:r>
      <w:r w:rsidRPr="00FE4539">
        <w:rPr>
          <w:rFonts w:ascii="Times New Roman" w:eastAsia="Arial Unicode MS" w:hAnsi="Times New Roman" w:cs="Times New Roman"/>
          <w:sz w:val="24"/>
          <w:szCs w:val="24"/>
        </w:rPr>
        <w:t>iscarded Yelloweye Rockfish. North American Journ</w:t>
      </w:r>
      <w:r>
        <w:rPr>
          <w:rFonts w:ascii="Times New Roman" w:eastAsia="Arial Unicode MS" w:hAnsi="Times New Roman" w:cs="Times New Roman"/>
          <w:sz w:val="24"/>
          <w:szCs w:val="24"/>
        </w:rPr>
        <w:t>al of Fisheries Management 31</w:t>
      </w:r>
      <w:r w:rsidRPr="00FE4539">
        <w:rPr>
          <w:rFonts w:ascii="Times New Roman" w:eastAsia="Arial Unicode MS" w:hAnsi="Times New Roman" w:cs="Times New Roman"/>
          <w:sz w:val="24"/>
          <w:szCs w:val="24"/>
        </w:rPr>
        <w:t>:</w:t>
      </w:r>
      <w:r w:rsidR="00CE0C9A">
        <w:rPr>
          <w:rFonts w:ascii="Times New Roman" w:eastAsia="Arial Unicode MS" w:hAnsi="Times New Roman" w:cs="Times New Roman"/>
          <w:sz w:val="24"/>
          <w:szCs w:val="24"/>
        </w:rPr>
        <w:t xml:space="preserve"> </w:t>
      </w:r>
      <w:r w:rsidRPr="00FE4539">
        <w:rPr>
          <w:rFonts w:ascii="Times New Roman" w:eastAsia="Arial Unicode MS" w:hAnsi="Times New Roman" w:cs="Times New Roman"/>
          <w:sz w:val="24"/>
          <w:szCs w:val="24"/>
        </w:rPr>
        <w:t>852-860.</w:t>
      </w:r>
    </w:p>
    <w:p w14:paraId="6F9E7B4A" w14:textId="3AF9CA93" w:rsidR="00246F8D" w:rsidRDefault="00246F8D" w:rsidP="00246F8D">
      <w:pPr>
        <w:spacing w:before="100" w:beforeAutospacing="1" w:after="100" w:afterAutospacing="1" w:line="240" w:lineRule="auto"/>
        <w:ind w:left="360" w:hanging="360"/>
        <w:rPr>
          <w:rFonts w:ascii="Times New Roman" w:hAnsi="Times New Roman" w:cs="Times New Roman"/>
          <w:sz w:val="24"/>
          <w:szCs w:val="24"/>
        </w:rPr>
      </w:pPr>
      <w:r w:rsidRPr="00B966FE">
        <w:rPr>
          <w:rFonts w:ascii="Times New Roman" w:hAnsi="Times New Roman" w:cs="Times New Roman"/>
          <w:sz w:val="24"/>
          <w:szCs w:val="24"/>
        </w:rPr>
        <w:t>Hoenig, J. M. 1983. Empirical use of longevity data to estimate mortality rates. Fishery Bulletin 82:</w:t>
      </w:r>
      <w:r w:rsidR="00CE0C9A">
        <w:rPr>
          <w:rFonts w:ascii="Times New Roman" w:hAnsi="Times New Roman" w:cs="Times New Roman"/>
          <w:sz w:val="24"/>
          <w:szCs w:val="24"/>
        </w:rPr>
        <w:t xml:space="preserve"> </w:t>
      </w:r>
      <w:r w:rsidRPr="00B966FE">
        <w:rPr>
          <w:rFonts w:ascii="Times New Roman" w:hAnsi="Times New Roman" w:cs="Times New Roman"/>
          <w:sz w:val="24"/>
          <w:szCs w:val="24"/>
        </w:rPr>
        <w:t>898-903.</w:t>
      </w:r>
    </w:p>
    <w:p w14:paraId="19FC5F77" w14:textId="04464909" w:rsidR="00CE0C9A" w:rsidRPr="00CE0C9A" w:rsidRDefault="00CE0C9A" w:rsidP="00000E2A">
      <w:pPr>
        <w:spacing w:before="100" w:beforeAutospacing="1" w:after="100" w:afterAutospacing="1" w:line="240" w:lineRule="auto"/>
        <w:ind w:left="360" w:hanging="360"/>
        <w:rPr>
          <w:rFonts w:ascii="Times New Roman" w:hAnsi="Times New Roman" w:cs="Times New Roman"/>
          <w:sz w:val="24"/>
          <w:szCs w:val="24"/>
        </w:rPr>
      </w:pPr>
      <w:r w:rsidRPr="00000E2A">
        <w:rPr>
          <w:rFonts w:ascii="Times New Roman" w:hAnsi="Times New Roman" w:cs="Times New Roman"/>
          <w:sz w:val="24"/>
          <w:szCs w:val="24"/>
        </w:rPr>
        <w:t>Hoenig, J.</w:t>
      </w:r>
      <w:r w:rsidR="00000E2A">
        <w:rPr>
          <w:rFonts w:ascii="Times New Roman" w:hAnsi="Times New Roman" w:cs="Times New Roman"/>
          <w:sz w:val="24"/>
          <w:szCs w:val="24"/>
        </w:rPr>
        <w:t xml:space="preserve"> </w:t>
      </w:r>
      <w:r w:rsidRPr="00000E2A">
        <w:rPr>
          <w:rFonts w:ascii="Times New Roman" w:hAnsi="Times New Roman" w:cs="Times New Roman"/>
          <w:sz w:val="24"/>
          <w:szCs w:val="24"/>
        </w:rPr>
        <w:t>M. 2017. Should natural mortality estimators based on maximum age also consider sample size? Transactions of the American Fisheries Society, 146: 136–146.</w:t>
      </w:r>
    </w:p>
    <w:p w14:paraId="57F013ED" w14:textId="0AE54E60" w:rsidR="00583EAA" w:rsidRDefault="00583EAA" w:rsidP="00246F8D">
      <w:pPr>
        <w:spacing w:before="100" w:beforeAutospacing="1" w:after="100" w:afterAutospacing="1" w:line="240" w:lineRule="auto"/>
        <w:ind w:left="360" w:hanging="360"/>
        <w:rPr>
          <w:rFonts w:ascii="Times New Roman" w:hAnsi="Times New Roman" w:cs="Times New Roman"/>
          <w:sz w:val="24"/>
          <w:szCs w:val="24"/>
        </w:rPr>
      </w:pPr>
      <w:r w:rsidRPr="00583EAA">
        <w:rPr>
          <w:rFonts w:ascii="Times New Roman" w:hAnsi="Times New Roman" w:cs="Times New Roman"/>
          <w:sz w:val="24"/>
          <w:szCs w:val="24"/>
        </w:rPr>
        <w:t>Horwood, J.</w:t>
      </w:r>
      <w:r>
        <w:rPr>
          <w:rFonts w:ascii="Times New Roman" w:hAnsi="Times New Roman" w:cs="Times New Roman"/>
          <w:sz w:val="24"/>
          <w:szCs w:val="24"/>
        </w:rPr>
        <w:t xml:space="preserve"> W., M. Greer Walker</w:t>
      </w:r>
      <w:r w:rsidRPr="00583EAA">
        <w:rPr>
          <w:rFonts w:ascii="Times New Roman" w:hAnsi="Times New Roman" w:cs="Times New Roman"/>
          <w:sz w:val="24"/>
          <w:szCs w:val="24"/>
        </w:rPr>
        <w:t xml:space="preserve"> and </w:t>
      </w:r>
      <w:r>
        <w:rPr>
          <w:rFonts w:ascii="Times New Roman" w:hAnsi="Times New Roman" w:cs="Times New Roman"/>
          <w:sz w:val="24"/>
          <w:szCs w:val="24"/>
        </w:rPr>
        <w:t>P. Witthames. 1989.</w:t>
      </w:r>
      <w:r w:rsidRPr="00583EAA">
        <w:rPr>
          <w:rFonts w:ascii="Times New Roman" w:hAnsi="Times New Roman" w:cs="Times New Roman"/>
          <w:sz w:val="24"/>
          <w:szCs w:val="24"/>
        </w:rPr>
        <w:t xml:space="preserve"> The effect of feeding levels on the fecundity of plaice (Pleuronectes platessa</w:t>
      </w:r>
      <w:r>
        <w:rPr>
          <w:rFonts w:ascii="Times New Roman" w:hAnsi="Times New Roman" w:cs="Times New Roman"/>
          <w:sz w:val="24"/>
          <w:szCs w:val="24"/>
        </w:rPr>
        <w:t>). Journal of the Marine Biolo</w:t>
      </w:r>
      <w:r w:rsidRPr="00583EAA">
        <w:rPr>
          <w:rFonts w:ascii="Times New Roman" w:hAnsi="Times New Roman" w:cs="Times New Roman"/>
          <w:sz w:val="24"/>
          <w:szCs w:val="24"/>
        </w:rPr>
        <w:t>gical Assoc</w:t>
      </w:r>
      <w:r>
        <w:rPr>
          <w:rFonts w:ascii="Times New Roman" w:hAnsi="Times New Roman" w:cs="Times New Roman"/>
          <w:sz w:val="24"/>
          <w:szCs w:val="24"/>
        </w:rPr>
        <w:t>iation of the United Kingdom 69:</w:t>
      </w:r>
      <w:r w:rsidRPr="00583EAA">
        <w:rPr>
          <w:rFonts w:ascii="Times New Roman" w:hAnsi="Times New Roman" w:cs="Times New Roman"/>
          <w:sz w:val="24"/>
          <w:szCs w:val="24"/>
        </w:rPr>
        <w:t xml:space="preserve"> 81–92. </w:t>
      </w:r>
    </w:p>
    <w:p w14:paraId="0BE0DF4A" w14:textId="736A004D" w:rsidR="00D43300" w:rsidRDefault="00D43300" w:rsidP="00246F8D">
      <w:pPr>
        <w:spacing w:before="100" w:beforeAutospacing="1" w:after="100" w:afterAutospacing="1" w:line="240" w:lineRule="auto"/>
        <w:ind w:left="360" w:hanging="360"/>
        <w:rPr>
          <w:rFonts w:ascii="Times New Roman" w:hAnsi="Times New Roman" w:cs="Times New Roman"/>
          <w:sz w:val="24"/>
          <w:szCs w:val="24"/>
        </w:rPr>
      </w:pPr>
      <w:r w:rsidRPr="00D43300">
        <w:rPr>
          <w:rFonts w:ascii="Times New Roman" w:hAnsi="Times New Roman" w:cs="Times New Roman"/>
          <w:sz w:val="24"/>
          <w:szCs w:val="24"/>
        </w:rPr>
        <w:t>Holmgren,</w:t>
      </w:r>
      <w:r>
        <w:rPr>
          <w:rFonts w:ascii="Times New Roman" w:hAnsi="Times New Roman" w:cs="Times New Roman"/>
          <w:sz w:val="24"/>
          <w:szCs w:val="24"/>
        </w:rPr>
        <w:t xml:space="preserve"> </w:t>
      </w:r>
      <w:r w:rsidRPr="00D43300">
        <w:rPr>
          <w:rFonts w:ascii="Times New Roman" w:hAnsi="Times New Roman" w:cs="Times New Roman"/>
          <w:sz w:val="24"/>
          <w:szCs w:val="24"/>
        </w:rPr>
        <w:t>K. 2003. Omitted spawning in compensatory-growing perch. Journal of Fish Biology 62:</w:t>
      </w:r>
      <w:r>
        <w:rPr>
          <w:rFonts w:ascii="Times New Roman" w:hAnsi="Times New Roman" w:cs="Times New Roman"/>
          <w:sz w:val="24"/>
          <w:szCs w:val="24"/>
        </w:rPr>
        <w:t xml:space="preserve"> </w:t>
      </w:r>
      <w:r w:rsidRPr="00D43300">
        <w:rPr>
          <w:rFonts w:ascii="Times New Roman" w:hAnsi="Times New Roman" w:cs="Times New Roman"/>
          <w:sz w:val="24"/>
          <w:szCs w:val="24"/>
        </w:rPr>
        <w:t>918–927.</w:t>
      </w:r>
    </w:p>
    <w:p w14:paraId="00BA5EF4" w14:textId="77777777" w:rsidR="00D43300" w:rsidRDefault="00D43300" w:rsidP="00D43300">
      <w:pPr>
        <w:spacing w:before="100" w:beforeAutospacing="1" w:after="100" w:afterAutospacing="1" w:line="240" w:lineRule="auto"/>
        <w:ind w:left="360" w:hanging="360"/>
        <w:rPr>
          <w:rFonts w:ascii="Times New Roman" w:eastAsia="Arial Unicode MS" w:hAnsi="Times New Roman" w:cs="Times New Roman"/>
          <w:sz w:val="24"/>
          <w:szCs w:val="24"/>
        </w:rPr>
      </w:pPr>
      <w:r w:rsidRPr="00CD6CC1">
        <w:rPr>
          <w:rFonts w:ascii="Times New Roman" w:eastAsia="Arial Unicode MS" w:hAnsi="Times New Roman" w:cs="Times New Roman"/>
          <w:sz w:val="24"/>
          <w:szCs w:val="24"/>
        </w:rPr>
        <w:t>Holt, E. W. L. 1895. An examination of the present state of the Grimsby trawl fishery with especial reference to the destruction of immature fish. </w:t>
      </w:r>
      <w:r w:rsidRPr="0018592B">
        <w:rPr>
          <w:rFonts w:ascii="Times New Roman" w:eastAsia="Arial Unicode MS" w:hAnsi="Times New Roman" w:cs="Times New Roman"/>
          <w:iCs/>
          <w:sz w:val="24"/>
          <w:szCs w:val="24"/>
        </w:rPr>
        <w:t>Journal of Marine Biology Association, UK</w:t>
      </w:r>
      <w:r w:rsidRPr="00CD6CC1">
        <w:rPr>
          <w:rFonts w:ascii="Times New Roman" w:eastAsia="Arial Unicode MS" w:hAnsi="Times New Roman" w:cs="Times New Roman"/>
          <w:sz w:val="24"/>
          <w:szCs w:val="24"/>
        </w:rPr>
        <w:t> </w:t>
      </w:r>
      <w:r w:rsidRPr="00CD6CC1">
        <w:rPr>
          <w:rFonts w:ascii="Times New Roman" w:eastAsia="Arial Unicode MS" w:hAnsi="Times New Roman" w:cs="Times New Roman"/>
          <w:bCs/>
          <w:sz w:val="24"/>
          <w:szCs w:val="24"/>
        </w:rPr>
        <w:t>5</w:t>
      </w:r>
      <w:r w:rsidRPr="00CD6CC1">
        <w:rPr>
          <w:rFonts w:ascii="Times New Roman" w:eastAsia="Arial Unicode MS" w:hAnsi="Times New Roman" w:cs="Times New Roman"/>
          <w:sz w:val="24"/>
          <w:szCs w:val="24"/>
        </w:rPr>
        <w:t>: 337–447.</w:t>
      </w:r>
    </w:p>
    <w:p w14:paraId="6DB5C5E4" w14:textId="4ABE5295" w:rsidR="00484822" w:rsidRDefault="00484822" w:rsidP="00246F8D">
      <w:pPr>
        <w:spacing w:before="100" w:beforeAutospacing="1" w:after="100" w:afterAutospacing="1" w:line="240" w:lineRule="auto"/>
        <w:ind w:left="360" w:hanging="360"/>
        <w:rPr>
          <w:rFonts w:ascii="Times New Roman" w:hAnsi="Times New Roman" w:cs="Times New Roman"/>
          <w:sz w:val="24"/>
          <w:szCs w:val="24"/>
        </w:rPr>
      </w:pPr>
      <w:r w:rsidRPr="001D0A08">
        <w:rPr>
          <w:rFonts w:ascii="Times New Roman" w:hAnsi="Times New Roman" w:cs="Times New Roman"/>
          <w:sz w:val="24"/>
          <w:szCs w:val="24"/>
        </w:rPr>
        <w:t>Hutchings, J. A. 2005. Life history consequences of overexploitation to population recovery in Northwest Atlantic cod (Gadus morhua). Canadian Journal of Fisheries and Aquatic Sciences, 62: 824 –832.</w:t>
      </w:r>
    </w:p>
    <w:p w14:paraId="0272FF17" w14:textId="12F6397F" w:rsidR="000613AB" w:rsidRDefault="000613AB" w:rsidP="00246F8D">
      <w:pPr>
        <w:spacing w:before="100" w:beforeAutospacing="1" w:after="100" w:afterAutospacing="1" w:line="240" w:lineRule="auto"/>
        <w:ind w:left="360" w:hanging="360"/>
        <w:rPr>
          <w:rFonts w:ascii="Times New Roman" w:hAnsi="Times New Roman" w:cs="Times New Roman"/>
          <w:sz w:val="24"/>
          <w:szCs w:val="24"/>
        </w:rPr>
      </w:pPr>
      <w:r>
        <w:rPr>
          <w:rFonts w:ascii="Times New Roman" w:hAnsi="Times New Roman" w:cs="Times New Roman"/>
          <w:sz w:val="24"/>
          <w:szCs w:val="24"/>
        </w:rPr>
        <w:t xml:space="preserve">Internation Pacific Halibut Commission. 2014. The Pacific Halibut: Biology, Fishery, and Management. IPHC Techninical Report No. 59. </w:t>
      </w:r>
    </w:p>
    <w:p w14:paraId="72687955" w14:textId="6C9A969B" w:rsidR="00D43300" w:rsidRDefault="00D43300" w:rsidP="00D43300">
      <w:pPr>
        <w:pStyle w:val="NoSpacing"/>
        <w:ind w:left="360" w:hanging="360"/>
        <w:rPr>
          <w:rFonts w:ascii="Times New Roman" w:eastAsia="Arial Unicode MS" w:hAnsi="Times New Roman" w:cs="Times New Roman"/>
          <w:sz w:val="24"/>
          <w:szCs w:val="24"/>
        </w:rPr>
      </w:pPr>
      <w:r w:rsidRPr="00D43300">
        <w:rPr>
          <w:rFonts w:ascii="Times New Roman" w:eastAsia="Arial Unicode MS" w:hAnsi="Times New Roman" w:cs="Times New Roman"/>
          <w:sz w:val="24"/>
          <w:szCs w:val="24"/>
        </w:rPr>
        <w:lastRenderedPageBreak/>
        <w:t>Jørgensen, C., B. Ernande, Ø. Fiksen, and U. Dieckmann. 2006. The logic of skipped spawning in fish.</w:t>
      </w:r>
      <w:r>
        <w:rPr>
          <w:rFonts w:ascii="Times New Roman" w:eastAsia="Arial Unicode MS" w:hAnsi="Times New Roman" w:cs="Times New Roman"/>
          <w:sz w:val="24"/>
          <w:szCs w:val="24"/>
        </w:rPr>
        <w:t xml:space="preserve"> </w:t>
      </w:r>
      <w:r w:rsidRPr="00D43300">
        <w:rPr>
          <w:rFonts w:ascii="Times New Roman" w:eastAsia="Arial Unicode MS" w:hAnsi="Times New Roman" w:cs="Times New Roman"/>
          <w:sz w:val="24"/>
          <w:szCs w:val="24"/>
        </w:rPr>
        <w:t>Canadian Journal of Fisheries and</w:t>
      </w:r>
      <w:r>
        <w:rPr>
          <w:rFonts w:ascii="Times New Roman" w:eastAsia="Arial Unicode MS" w:hAnsi="Times New Roman" w:cs="Times New Roman"/>
          <w:sz w:val="24"/>
          <w:szCs w:val="24"/>
        </w:rPr>
        <w:t xml:space="preserve"> </w:t>
      </w:r>
      <w:r w:rsidRPr="00D43300">
        <w:rPr>
          <w:rFonts w:ascii="Times New Roman" w:eastAsia="Arial Unicode MS" w:hAnsi="Times New Roman" w:cs="Times New Roman"/>
          <w:sz w:val="24"/>
          <w:szCs w:val="24"/>
        </w:rPr>
        <w:t>Aquatic Sciences 63:</w:t>
      </w:r>
      <w:r>
        <w:rPr>
          <w:rFonts w:ascii="Times New Roman" w:eastAsia="Arial Unicode MS" w:hAnsi="Times New Roman" w:cs="Times New Roman"/>
          <w:sz w:val="24"/>
          <w:szCs w:val="24"/>
        </w:rPr>
        <w:t xml:space="preserve"> </w:t>
      </w:r>
      <w:r w:rsidRPr="00D43300">
        <w:rPr>
          <w:rFonts w:ascii="Times New Roman" w:eastAsia="Arial Unicode MS" w:hAnsi="Times New Roman" w:cs="Times New Roman"/>
          <w:sz w:val="24"/>
          <w:szCs w:val="24"/>
        </w:rPr>
        <w:t>200–211.</w:t>
      </w:r>
    </w:p>
    <w:p w14:paraId="47EE5CE1" w14:textId="77777777" w:rsidR="00D43300" w:rsidRDefault="00D43300" w:rsidP="00D43300">
      <w:pPr>
        <w:pStyle w:val="NoSpacing"/>
        <w:rPr>
          <w:rFonts w:ascii="Times New Roman" w:eastAsia="Arial Unicode MS" w:hAnsi="Times New Roman" w:cs="Times New Roman"/>
          <w:sz w:val="24"/>
          <w:szCs w:val="24"/>
        </w:rPr>
      </w:pPr>
    </w:p>
    <w:p w14:paraId="071D6DA9" w14:textId="2D03A6B2" w:rsidR="00D43300" w:rsidRDefault="00B517A4" w:rsidP="00D43300">
      <w:pPr>
        <w:pStyle w:val="NoSpacing"/>
        <w:ind w:left="360" w:hanging="360"/>
        <w:rPr>
          <w:rFonts w:ascii="Times New Roman" w:eastAsia="Arial Unicode MS" w:hAnsi="Times New Roman" w:cs="Times New Roman"/>
          <w:sz w:val="24"/>
          <w:szCs w:val="24"/>
        </w:rPr>
      </w:pPr>
      <w:r w:rsidRPr="00B517A4">
        <w:rPr>
          <w:rFonts w:ascii="Times New Roman" w:eastAsia="Arial Unicode MS" w:hAnsi="Times New Roman" w:cs="Times New Roman"/>
          <w:sz w:val="24"/>
          <w:szCs w:val="24"/>
        </w:rPr>
        <w:t>Kellner</w:t>
      </w:r>
      <w:r>
        <w:rPr>
          <w:rFonts w:ascii="Times New Roman" w:eastAsia="Arial Unicode MS" w:hAnsi="Times New Roman" w:cs="Times New Roman"/>
          <w:sz w:val="24"/>
          <w:szCs w:val="24"/>
        </w:rPr>
        <w:t>, K. 2018</w:t>
      </w:r>
      <w:r w:rsidRPr="00B517A4">
        <w:rPr>
          <w:rFonts w:ascii="Times New Roman" w:eastAsia="Arial Unicode MS" w:hAnsi="Times New Roman" w:cs="Times New Roman"/>
          <w:sz w:val="24"/>
          <w:szCs w:val="24"/>
        </w:rPr>
        <w:t>. jagsUI: A Wrapper Around 'rjags' to Streamline 'JAGS' Ana</w:t>
      </w:r>
      <w:r>
        <w:rPr>
          <w:rFonts w:ascii="Times New Roman" w:eastAsia="Arial Unicode MS" w:hAnsi="Times New Roman" w:cs="Times New Roman"/>
          <w:sz w:val="24"/>
          <w:szCs w:val="24"/>
        </w:rPr>
        <w:t xml:space="preserve">lyses. R package version 1.5.0. </w:t>
      </w:r>
      <w:r w:rsidR="00D43300" w:rsidRPr="00D43300">
        <w:rPr>
          <w:rFonts w:ascii="Times New Roman" w:eastAsia="Arial Unicode MS" w:hAnsi="Times New Roman" w:cs="Times New Roman"/>
          <w:sz w:val="24"/>
          <w:szCs w:val="24"/>
        </w:rPr>
        <w:t>https://CRAN.R-project.org/package=jagsUI</w:t>
      </w:r>
      <w:r>
        <w:rPr>
          <w:rFonts w:ascii="Times New Roman" w:eastAsia="Arial Unicode MS" w:hAnsi="Times New Roman" w:cs="Times New Roman"/>
          <w:sz w:val="24"/>
          <w:szCs w:val="24"/>
        </w:rPr>
        <w:t>.</w:t>
      </w:r>
    </w:p>
    <w:p w14:paraId="01C037E0" w14:textId="77777777" w:rsidR="00D43300" w:rsidRDefault="00D43300" w:rsidP="000643C6">
      <w:pPr>
        <w:pStyle w:val="NoSpacing"/>
        <w:rPr>
          <w:rFonts w:ascii="Times New Roman" w:eastAsia="Arial Unicode MS" w:hAnsi="Times New Roman" w:cs="Times New Roman"/>
          <w:sz w:val="24"/>
          <w:szCs w:val="24"/>
        </w:rPr>
      </w:pPr>
    </w:p>
    <w:p w14:paraId="1F05079F" w14:textId="458E5E30" w:rsidR="00FA4C65" w:rsidRDefault="00FA4C65" w:rsidP="000643C6">
      <w:pPr>
        <w:pStyle w:val="NoSpacing"/>
        <w:rPr>
          <w:rFonts w:ascii="Times New Roman" w:hAnsi="Times New Roman" w:cs="Times New Roman"/>
          <w:sz w:val="24"/>
          <w:szCs w:val="24"/>
        </w:rPr>
      </w:pPr>
      <w:r>
        <w:rPr>
          <w:rFonts w:ascii="Times New Roman" w:hAnsi="Times New Roman" w:cs="Times New Roman"/>
          <w:sz w:val="24"/>
          <w:szCs w:val="24"/>
        </w:rPr>
        <w:t xml:space="preserve">Kell, L. T., R. Nash, M. Dickey-Collas, I. Mosqueira, and C. Szuwalski. 2016. Is spawning </w:t>
      </w:r>
    </w:p>
    <w:p w14:paraId="32BA6663" w14:textId="45FC96FE" w:rsidR="00CE0C9A" w:rsidRDefault="00FA4C65" w:rsidP="000643C6">
      <w:pPr>
        <w:pStyle w:val="NoSpacing"/>
        <w:tabs>
          <w:tab w:val="left" w:pos="360"/>
        </w:tabs>
        <w:rPr>
          <w:rFonts w:ascii="Times New Roman" w:hAnsi="Times New Roman" w:cs="Times New Roman"/>
          <w:sz w:val="24"/>
          <w:szCs w:val="24"/>
        </w:rPr>
      </w:pPr>
      <w:r>
        <w:rPr>
          <w:rFonts w:ascii="Times New Roman" w:hAnsi="Times New Roman" w:cs="Times New Roman"/>
          <w:sz w:val="24"/>
          <w:szCs w:val="24"/>
        </w:rPr>
        <w:tab/>
        <w:t>stock biomass a robust proxy for reproductive potential?. Fish and Fisheries, 17: 596-616.</w:t>
      </w:r>
    </w:p>
    <w:p w14:paraId="0639657E" w14:textId="62F756BB" w:rsidR="00CE0C9A" w:rsidRDefault="00CE0C9A" w:rsidP="000643C6">
      <w:pPr>
        <w:pStyle w:val="NoSpacing"/>
        <w:tabs>
          <w:tab w:val="left" w:pos="360"/>
        </w:tabs>
        <w:rPr>
          <w:rFonts w:ascii="Times New Roman" w:hAnsi="Times New Roman" w:cs="Times New Roman"/>
          <w:sz w:val="24"/>
          <w:szCs w:val="24"/>
        </w:rPr>
      </w:pPr>
    </w:p>
    <w:p w14:paraId="45C73A78" w14:textId="0EF1D828" w:rsidR="00CE0C9A" w:rsidRDefault="00CE0C9A" w:rsidP="00000E2A">
      <w:pPr>
        <w:pStyle w:val="NoSpacing"/>
        <w:tabs>
          <w:tab w:val="left" w:pos="360"/>
        </w:tabs>
        <w:ind w:left="360" w:hanging="360"/>
        <w:rPr>
          <w:rFonts w:ascii="Times New Roman" w:hAnsi="Times New Roman" w:cs="Times New Roman"/>
          <w:sz w:val="24"/>
          <w:szCs w:val="24"/>
        </w:rPr>
      </w:pPr>
      <w:r w:rsidRPr="00CE0C9A">
        <w:rPr>
          <w:rFonts w:ascii="Times New Roman" w:hAnsi="Times New Roman" w:cs="Times New Roman"/>
          <w:sz w:val="24"/>
          <w:szCs w:val="24"/>
        </w:rPr>
        <w:t>Kenchington, T. J. 2013. Natural mortality estimators for information- limited fisheries. Fish and Fisheries. doi: 10.1111/faf.12027.</w:t>
      </w:r>
    </w:p>
    <w:p w14:paraId="6EFE2FB3" w14:textId="2878D692" w:rsidR="00E404FB" w:rsidRDefault="00E404FB" w:rsidP="00000E2A">
      <w:pPr>
        <w:pStyle w:val="NoSpacing"/>
        <w:tabs>
          <w:tab w:val="left" w:pos="360"/>
        </w:tabs>
        <w:ind w:left="360" w:hanging="360"/>
        <w:rPr>
          <w:rFonts w:ascii="Times New Roman" w:hAnsi="Times New Roman" w:cs="Times New Roman"/>
          <w:sz w:val="24"/>
          <w:szCs w:val="24"/>
        </w:rPr>
      </w:pPr>
    </w:p>
    <w:p w14:paraId="3ECC7249" w14:textId="45AFEE21" w:rsidR="00E404FB" w:rsidRPr="000643C6" w:rsidRDefault="00E404FB" w:rsidP="00000E2A">
      <w:pPr>
        <w:pStyle w:val="NoSpacing"/>
        <w:tabs>
          <w:tab w:val="left" w:pos="360"/>
        </w:tabs>
        <w:ind w:left="360" w:hanging="360"/>
        <w:rPr>
          <w:rFonts w:ascii="Times New Roman" w:hAnsi="Times New Roman" w:cs="Times New Roman"/>
          <w:sz w:val="24"/>
          <w:szCs w:val="24"/>
        </w:rPr>
      </w:pPr>
      <w:r>
        <w:rPr>
          <w:rFonts w:ascii="Times New Roman" w:hAnsi="Times New Roman" w:cs="Times New Roman"/>
          <w:sz w:val="24"/>
          <w:szCs w:val="24"/>
        </w:rPr>
        <w:t>Kennedy, A. J., T. M. Sutton, and B. E. Fisher. 2006. Reproductive biology of female shovelnose sturgeon in the upper Wabash River, Indiana. Journal of Applied Ichthyology, 22(3): 177-182.</w:t>
      </w:r>
    </w:p>
    <w:p w14:paraId="2E6E353B" w14:textId="77777777" w:rsidR="00FA4C65" w:rsidRDefault="00FA4C65" w:rsidP="00FA4C65">
      <w:pPr>
        <w:spacing w:after="0" w:line="240" w:lineRule="auto"/>
        <w:rPr>
          <w:rFonts w:ascii="Times New Roman" w:eastAsia="Times New Roman" w:hAnsi="Times New Roman" w:cs="Times New Roman"/>
          <w:sz w:val="24"/>
          <w:szCs w:val="24"/>
        </w:rPr>
      </w:pPr>
    </w:p>
    <w:p w14:paraId="3D034C17" w14:textId="1F021862" w:rsidR="00FA4C65" w:rsidRPr="00FA4C65" w:rsidRDefault="00FA4C65" w:rsidP="00FA4C65">
      <w:pPr>
        <w:spacing w:after="0" w:line="240" w:lineRule="auto"/>
        <w:rPr>
          <w:rFonts w:ascii="Times New Roman" w:eastAsia="Times New Roman" w:hAnsi="Times New Roman" w:cs="Times New Roman"/>
          <w:sz w:val="24"/>
          <w:szCs w:val="24"/>
        </w:rPr>
      </w:pPr>
      <w:r w:rsidRPr="00FA4C65">
        <w:rPr>
          <w:rFonts w:ascii="Times New Roman" w:eastAsia="Times New Roman" w:hAnsi="Times New Roman" w:cs="Times New Roman"/>
          <w:sz w:val="24"/>
          <w:szCs w:val="24"/>
        </w:rPr>
        <w:t xml:space="preserve">King, J. R. and G. A. McFarlane. 2003. Marine fish life history strategies: applications to fishery </w:t>
      </w:r>
    </w:p>
    <w:p w14:paraId="0D8E4BAA" w14:textId="0A75AC25" w:rsidR="00FA4C65" w:rsidRDefault="00FA4C65" w:rsidP="00FA4C65">
      <w:pPr>
        <w:tabs>
          <w:tab w:val="left" w:pos="360"/>
        </w:tabs>
        <w:spacing w:after="0" w:line="240" w:lineRule="auto"/>
        <w:rPr>
          <w:rFonts w:ascii="Times New Roman" w:hAnsi="Times New Roman" w:cs="Times New Roman"/>
        </w:rPr>
      </w:pPr>
      <w:r w:rsidRPr="00FA4C65">
        <w:tab/>
      </w:r>
      <w:r w:rsidRPr="00FA4C65">
        <w:rPr>
          <w:rFonts w:ascii="Times New Roman" w:hAnsi="Times New Roman" w:cs="Times New Roman"/>
        </w:rPr>
        <w:t>management. Fisheries Management and Ecology, 10: 249–264.</w:t>
      </w:r>
    </w:p>
    <w:p w14:paraId="5F59C269" w14:textId="11840E1D" w:rsidR="00A34E36" w:rsidRDefault="00A34E36" w:rsidP="00FA4C65">
      <w:pPr>
        <w:tabs>
          <w:tab w:val="left" w:pos="360"/>
        </w:tabs>
        <w:spacing w:after="0" w:line="240" w:lineRule="auto"/>
        <w:rPr>
          <w:rFonts w:ascii="Times New Roman" w:hAnsi="Times New Roman" w:cs="Times New Roman"/>
        </w:rPr>
      </w:pPr>
    </w:p>
    <w:p w14:paraId="121E2B74" w14:textId="760FD9A7" w:rsidR="00A34E36" w:rsidRPr="00A34E36" w:rsidRDefault="00A34E36" w:rsidP="00A34E36">
      <w:pPr>
        <w:tabs>
          <w:tab w:val="left" w:pos="360"/>
        </w:tabs>
        <w:spacing w:after="0" w:line="240" w:lineRule="auto"/>
        <w:ind w:left="360" w:hanging="360"/>
        <w:rPr>
          <w:rFonts w:ascii="Times New Roman" w:hAnsi="Times New Roman" w:cs="Times New Roman"/>
          <w:sz w:val="24"/>
          <w:szCs w:val="24"/>
        </w:rPr>
      </w:pPr>
      <w:r w:rsidRPr="00A34E36">
        <w:rPr>
          <w:rFonts w:ascii="Times New Roman" w:hAnsi="Times New Roman" w:cs="Times New Roman"/>
          <w:sz w:val="24"/>
          <w:szCs w:val="24"/>
        </w:rPr>
        <w:t xml:space="preserve">Kjesbu, O. S. 1989. Oogenesis in cod, </w:t>
      </w:r>
      <w:r w:rsidRPr="00A34E36">
        <w:rPr>
          <w:rFonts w:ascii="Times New Roman" w:hAnsi="Times New Roman" w:cs="Times New Roman"/>
          <w:i/>
          <w:sz w:val="24"/>
          <w:szCs w:val="24"/>
        </w:rPr>
        <w:t>Gadus morhua</w:t>
      </w:r>
      <w:r w:rsidRPr="00A34E36">
        <w:rPr>
          <w:rFonts w:ascii="Times New Roman" w:hAnsi="Times New Roman" w:cs="Times New Roman"/>
          <w:sz w:val="24"/>
          <w:szCs w:val="24"/>
        </w:rPr>
        <w:t xml:space="preserve"> L., studied by light and electron microscopy. Journal of Fish Biology, 34: 735-746.</w:t>
      </w:r>
    </w:p>
    <w:p w14:paraId="2DECA74B" w14:textId="52FEA1B4" w:rsidR="00246F8D" w:rsidRDefault="00246F8D" w:rsidP="00246F8D">
      <w:pPr>
        <w:spacing w:before="100" w:beforeAutospacing="1" w:after="100" w:afterAutospacing="1" w:line="240" w:lineRule="auto"/>
        <w:ind w:left="360" w:hanging="360"/>
        <w:rPr>
          <w:rFonts w:ascii="Times New Roman" w:eastAsia="Arial Unicode MS" w:hAnsi="Times New Roman" w:cs="Times New Roman"/>
          <w:sz w:val="24"/>
          <w:szCs w:val="24"/>
        </w:rPr>
      </w:pPr>
      <w:r w:rsidRPr="00C37BB6">
        <w:rPr>
          <w:rFonts w:ascii="Times New Roman" w:eastAsia="Arial Unicode MS" w:hAnsi="Times New Roman" w:cs="Times New Roman"/>
          <w:sz w:val="24"/>
          <w:szCs w:val="24"/>
        </w:rPr>
        <w:t>Kronlund, A.</w:t>
      </w:r>
      <w:r>
        <w:rPr>
          <w:rFonts w:ascii="Times New Roman" w:eastAsia="Arial Unicode MS" w:hAnsi="Times New Roman" w:cs="Times New Roman"/>
          <w:sz w:val="24"/>
          <w:szCs w:val="24"/>
        </w:rPr>
        <w:t xml:space="preserve"> </w:t>
      </w:r>
      <w:r w:rsidRPr="00C37BB6">
        <w:rPr>
          <w:rFonts w:ascii="Times New Roman" w:eastAsia="Arial Unicode MS" w:hAnsi="Times New Roman" w:cs="Times New Roman"/>
          <w:sz w:val="24"/>
          <w:szCs w:val="24"/>
        </w:rPr>
        <w:t>R., and K.</w:t>
      </w:r>
      <w:r>
        <w:rPr>
          <w:rFonts w:ascii="Times New Roman" w:eastAsia="Arial Unicode MS" w:hAnsi="Times New Roman" w:cs="Times New Roman"/>
          <w:sz w:val="24"/>
          <w:szCs w:val="24"/>
        </w:rPr>
        <w:t xml:space="preserve"> </w:t>
      </w:r>
      <w:r w:rsidRPr="00C37BB6">
        <w:rPr>
          <w:rFonts w:ascii="Times New Roman" w:eastAsia="Arial Unicode MS" w:hAnsi="Times New Roman" w:cs="Times New Roman"/>
          <w:sz w:val="24"/>
          <w:szCs w:val="24"/>
        </w:rPr>
        <w:t>L. Yamanaka. 2001. Yelloweye Rockfish (</w:t>
      </w:r>
      <w:r w:rsidRPr="00C37BB6">
        <w:rPr>
          <w:rFonts w:ascii="Times New Roman" w:eastAsia="Arial Unicode MS" w:hAnsi="Times New Roman" w:cs="Times New Roman"/>
          <w:i/>
          <w:sz w:val="24"/>
          <w:szCs w:val="24"/>
        </w:rPr>
        <w:t>Sebastes ruberrimus</w:t>
      </w:r>
      <w:r>
        <w:rPr>
          <w:rFonts w:ascii="Times New Roman" w:eastAsia="Arial Unicode MS" w:hAnsi="Times New Roman" w:cs="Times New Roman"/>
          <w:sz w:val="24"/>
          <w:szCs w:val="24"/>
        </w:rPr>
        <w:t>) life history parameters assessed from areas with contrasting f</w:t>
      </w:r>
      <w:r w:rsidRPr="00C37BB6">
        <w:rPr>
          <w:rFonts w:ascii="Times New Roman" w:eastAsia="Arial Unicode MS" w:hAnsi="Times New Roman" w:cs="Times New Roman"/>
          <w:sz w:val="24"/>
          <w:szCs w:val="24"/>
        </w:rPr>
        <w:t xml:space="preserve">ishing </w:t>
      </w:r>
      <w:r>
        <w:rPr>
          <w:rFonts w:ascii="Times New Roman" w:eastAsia="Arial Unicode MS" w:hAnsi="Times New Roman" w:cs="Times New Roman"/>
          <w:sz w:val="24"/>
          <w:szCs w:val="24"/>
        </w:rPr>
        <w:t>h</w:t>
      </w:r>
      <w:r w:rsidRPr="00C37BB6">
        <w:rPr>
          <w:rFonts w:ascii="Times New Roman" w:eastAsia="Arial Unicode MS" w:hAnsi="Times New Roman" w:cs="Times New Roman"/>
          <w:sz w:val="24"/>
          <w:szCs w:val="24"/>
        </w:rPr>
        <w:t>istories. Page Spatial Processes and M</w:t>
      </w:r>
      <w:r>
        <w:rPr>
          <w:rFonts w:ascii="Times New Roman" w:eastAsia="Arial Unicode MS" w:hAnsi="Times New Roman" w:cs="Times New Roman"/>
          <w:sz w:val="24"/>
          <w:szCs w:val="24"/>
        </w:rPr>
        <w:t>anagement of Marine Populations 17:</w:t>
      </w:r>
      <w:r w:rsidR="002C6E32">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257-277.</w:t>
      </w:r>
    </w:p>
    <w:p w14:paraId="6F94B5D7" w14:textId="73A13923" w:rsidR="002C6E32" w:rsidRPr="002C6E32" w:rsidRDefault="002C6E32" w:rsidP="002C6E32">
      <w:pPr>
        <w:spacing w:before="100" w:beforeAutospacing="1" w:after="100" w:afterAutospacing="1" w:line="240" w:lineRule="auto"/>
        <w:ind w:left="360" w:hanging="360"/>
        <w:rPr>
          <w:rFonts w:ascii="Times New Roman" w:eastAsia="Arial Unicode MS" w:hAnsi="Times New Roman" w:cs="Times New Roman"/>
          <w:sz w:val="24"/>
          <w:szCs w:val="24"/>
        </w:rPr>
      </w:pPr>
      <w:r w:rsidRPr="002C6E32">
        <w:rPr>
          <w:rFonts w:ascii="Times New Roman" w:hAnsi="Times New Roman" w:cs="Times New Roman"/>
          <w:sz w:val="24"/>
          <w:szCs w:val="24"/>
        </w:rPr>
        <w:t xml:space="preserve">Kuparinen, A., </w:t>
      </w:r>
      <w:r>
        <w:rPr>
          <w:rFonts w:ascii="Times New Roman" w:hAnsi="Times New Roman" w:cs="Times New Roman"/>
          <w:sz w:val="24"/>
          <w:szCs w:val="24"/>
        </w:rPr>
        <w:t xml:space="preserve">N. C. </w:t>
      </w:r>
      <w:r w:rsidRPr="002C6E32">
        <w:rPr>
          <w:rFonts w:ascii="Times New Roman" w:hAnsi="Times New Roman" w:cs="Times New Roman"/>
          <w:sz w:val="24"/>
          <w:szCs w:val="24"/>
        </w:rPr>
        <w:t>Stenseth,,</w:t>
      </w:r>
      <w:r>
        <w:rPr>
          <w:rFonts w:ascii="Times New Roman" w:hAnsi="Times New Roman" w:cs="Times New Roman"/>
          <w:sz w:val="24"/>
          <w:szCs w:val="24"/>
        </w:rPr>
        <w:t xml:space="preserve"> and J. A.</w:t>
      </w:r>
      <w:r w:rsidRPr="002C6E32">
        <w:rPr>
          <w:rFonts w:ascii="Times New Roman" w:hAnsi="Times New Roman" w:cs="Times New Roman"/>
          <w:sz w:val="24"/>
          <w:szCs w:val="24"/>
        </w:rPr>
        <w:t xml:space="preserve"> Hutchings. 2014. Fundamental population-productivity relationships can be modified through density-dependent feedbacks of life-history evolution. </w:t>
      </w:r>
      <w:r w:rsidRPr="002C6E32">
        <w:rPr>
          <w:rFonts w:ascii="Times New Roman" w:hAnsi="Times New Roman" w:cs="Times New Roman"/>
          <w:iCs/>
          <w:sz w:val="24"/>
          <w:szCs w:val="24"/>
        </w:rPr>
        <w:t>Evolutionary applications</w:t>
      </w:r>
      <w:r w:rsidRPr="002C6E32">
        <w:rPr>
          <w:rFonts w:ascii="Times New Roman" w:hAnsi="Times New Roman" w:cs="Times New Roman"/>
          <w:sz w:val="24"/>
          <w:szCs w:val="24"/>
        </w:rPr>
        <w:t xml:space="preserve"> </w:t>
      </w:r>
      <w:r w:rsidRPr="002C6E32">
        <w:rPr>
          <w:rFonts w:ascii="Times New Roman" w:hAnsi="Times New Roman" w:cs="Times New Roman"/>
          <w:iCs/>
          <w:sz w:val="24"/>
          <w:szCs w:val="24"/>
        </w:rPr>
        <w:t>7</w:t>
      </w:r>
      <w:r>
        <w:rPr>
          <w:rFonts w:ascii="Times New Roman" w:hAnsi="Times New Roman" w:cs="Times New Roman"/>
          <w:iCs/>
          <w:sz w:val="24"/>
          <w:szCs w:val="24"/>
        </w:rPr>
        <w:t>(10)</w:t>
      </w:r>
      <w:r w:rsidRPr="002C6E32">
        <w:rPr>
          <w:rFonts w:ascii="Times New Roman" w:hAnsi="Times New Roman" w:cs="Times New Roman"/>
          <w:sz w:val="24"/>
          <w:szCs w:val="24"/>
        </w:rPr>
        <w:t>: 1218-</w:t>
      </w:r>
      <w:r>
        <w:rPr>
          <w:rFonts w:ascii="Times New Roman" w:hAnsi="Times New Roman" w:cs="Times New Roman"/>
          <w:sz w:val="24"/>
          <w:szCs w:val="24"/>
        </w:rPr>
        <w:t>12</w:t>
      </w:r>
      <w:r w:rsidRPr="002C6E32">
        <w:rPr>
          <w:rFonts w:ascii="Times New Roman" w:hAnsi="Times New Roman" w:cs="Times New Roman"/>
          <w:sz w:val="24"/>
          <w:szCs w:val="24"/>
        </w:rPr>
        <w:t>25.</w:t>
      </w:r>
    </w:p>
    <w:p w14:paraId="6ADAA0D1" w14:textId="7BEC0F31" w:rsidR="00246F8D" w:rsidRDefault="00246F8D" w:rsidP="00246F8D">
      <w:pPr>
        <w:spacing w:before="100" w:beforeAutospacing="1" w:after="100" w:afterAutospacing="1" w:line="240" w:lineRule="auto"/>
        <w:ind w:left="360" w:hanging="360"/>
        <w:rPr>
          <w:rFonts w:ascii="Times New Roman" w:eastAsia="Arial Unicode MS" w:hAnsi="Times New Roman" w:cs="Times New Roman"/>
          <w:sz w:val="24"/>
          <w:szCs w:val="24"/>
        </w:rPr>
      </w:pPr>
      <w:r w:rsidRPr="007F665D">
        <w:rPr>
          <w:rFonts w:ascii="Times New Roman" w:eastAsia="Arial Unicode MS" w:hAnsi="Times New Roman" w:cs="Times New Roman"/>
          <w:sz w:val="24"/>
          <w:szCs w:val="24"/>
        </w:rPr>
        <w:t xml:space="preserve">L'Abée‐Lund, J.H. 1991. Variation within and between rivers in adult size and sea age at maturity of anadromous brown trout, </w:t>
      </w:r>
      <w:r w:rsidRPr="007F665D">
        <w:rPr>
          <w:rFonts w:ascii="Times New Roman" w:eastAsia="Arial Unicode MS" w:hAnsi="Times New Roman" w:cs="Times New Roman"/>
          <w:i/>
          <w:sz w:val="24"/>
          <w:szCs w:val="24"/>
        </w:rPr>
        <w:t>Salmo trutta</w:t>
      </w:r>
      <w:r w:rsidRPr="007F665D">
        <w:rPr>
          <w:rFonts w:ascii="Times New Roman" w:eastAsia="Arial Unicode MS" w:hAnsi="Times New Roman" w:cs="Times New Roman"/>
          <w:sz w:val="24"/>
          <w:szCs w:val="24"/>
        </w:rPr>
        <w:t>. Canadian Journal of Fis</w:t>
      </w:r>
      <w:r>
        <w:rPr>
          <w:rFonts w:ascii="Times New Roman" w:eastAsia="Arial Unicode MS" w:hAnsi="Times New Roman" w:cs="Times New Roman"/>
          <w:sz w:val="24"/>
          <w:szCs w:val="24"/>
        </w:rPr>
        <w:t>heries and Aquatic Sciences 48:</w:t>
      </w:r>
      <w:r w:rsidRPr="007F665D">
        <w:rPr>
          <w:rFonts w:ascii="Times New Roman" w:eastAsia="Arial Unicode MS" w:hAnsi="Times New Roman" w:cs="Times New Roman"/>
          <w:sz w:val="24"/>
          <w:szCs w:val="24"/>
        </w:rPr>
        <w:t>1015–1021.</w:t>
      </w:r>
    </w:p>
    <w:p w14:paraId="2A0FBD11" w14:textId="2D08D44E" w:rsidR="00CF3962" w:rsidRPr="00CF3962" w:rsidRDefault="00CF3962" w:rsidP="00246F8D">
      <w:pPr>
        <w:spacing w:before="100" w:beforeAutospacing="1" w:after="100" w:afterAutospacing="1" w:line="240" w:lineRule="auto"/>
        <w:ind w:left="360" w:hanging="360"/>
        <w:rPr>
          <w:rFonts w:ascii="Times New Roman" w:eastAsia="Arial Unicode MS" w:hAnsi="Times New Roman" w:cs="Times New Roman"/>
          <w:sz w:val="24"/>
          <w:szCs w:val="24"/>
        </w:rPr>
      </w:pPr>
      <w:r w:rsidRPr="001D0A08">
        <w:rPr>
          <w:rFonts w:ascii="Times New Roman" w:hAnsi="Times New Roman" w:cs="Times New Roman"/>
          <w:sz w:val="24"/>
          <w:szCs w:val="24"/>
        </w:rPr>
        <w:t>Law, R., 2000. Fishing, selection and, phenotypic evolution. ICES J. Mar. Sci.</w:t>
      </w:r>
      <w:r>
        <w:rPr>
          <w:rFonts w:ascii="Times New Roman" w:hAnsi="Times New Roman" w:cs="Times New Roman"/>
          <w:sz w:val="24"/>
          <w:szCs w:val="24"/>
        </w:rPr>
        <w:t>,</w:t>
      </w:r>
      <w:r w:rsidRPr="001D0A08">
        <w:rPr>
          <w:rFonts w:ascii="Times New Roman" w:hAnsi="Times New Roman" w:cs="Times New Roman"/>
          <w:sz w:val="24"/>
          <w:szCs w:val="24"/>
        </w:rPr>
        <w:t xml:space="preserve"> 57</w:t>
      </w:r>
      <w:r>
        <w:rPr>
          <w:rFonts w:ascii="Times New Roman" w:hAnsi="Times New Roman" w:cs="Times New Roman"/>
          <w:sz w:val="24"/>
          <w:szCs w:val="24"/>
        </w:rPr>
        <w:t>:</w:t>
      </w:r>
      <w:r w:rsidRPr="001D0A08">
        <w:rPr>
          <w:rFonts w:ascii="Times New Roman" w:hAnsi="Times New Roman" w:cs="Times New Roman"/>
          <w:sz w:val="24"/>
          <w:szCs w:val="24"/>
        </w:rPr>
        <w:t xml:space="preserve"> 659–668</w:t>
      </w:r>
      <w:r>
        <w:rPr>
          <w:rFonts w:ascii="Times New Roman" w:hAnsi="Times New Roman" w:cs="Times New Roman"/>
          <w:sz w:val="24"/>
          <w:szCs w:val="24"/>
        </w:rPr>
        <w:t>.</w:t>
      </w:r>
    </w:p>
    <w:p w14:paraId="60585115" w14:textId="77777777" w:rsidR="00246F8D" w:rsidRDefault="00246F8D" w:rsidP="00246F8D">
      <w:pPr>
        <w:spacing w:before="100" w:beforeAutospacing="1" w:after="100" w:afterAutospacing="1" w:line="240" w:lineRule="auto"/>
        <w:ind w:left="360" w:hanging="360"/>
        <w:rPr>
          <w:rFonts w:ascii="Times New Roman" w:eastAsia="Arial Unicode MS" w:hAnsi="Times New Roman" w:cs="Times New Roman"/>
          <w:sz w:val="24"/>
          <w:szCs w:val="24"/>
        </w:rPr>
      </w:pPr>
      <w:r w:rsidRPr="005C080F">
        <w:rPr>
          <w:rFonts w:ascii="Times New Roman" w:eastAsia="Arial Unicode MS" w:hAnsi="Times New Roman" w:cs="Times New Roman"/>
          <w:sz w:val="24"/>
          <w:szCs w:val="24"/>
        </w:rPr>
        <w:t>Leaman, B. M., and R. J. Beamish. 1984. Ecological and management implications of longevity in some northeast Pacific groundfishes. International North Pacific Fisheries Commission Bulletin 42:85–97</w:t>
      </w:r>
      <w:r>
        <w:rPr>
          <w:rFonts w:ascii="Times New Roman" w:eastAsia="Arial Unicode MS" w:hAnsi="Times New Roman" w:cs="Times New Roman"/>
          <w:sz w:val="24"/>
          <w:szCs w:val="24"/>
        </w:rPr>
        <w:t>.</w:t>
      </w:r>
    </w:p>
    <w:p w14:paraId="372B86D8" w14:textId="77777777" w:rsidR="00246F8D" w:rsidRPr="00C37BB6" w:rsidRDefault="00246F8D" w:rsidP="00246F8D">
      <w:pPr>
        <w:tabs>
          <w:tab w:val="left" w:pos="360"/>
        </w:tabs>
        <w:spacing w:before="100" w:beforeAutospacing="1" w:after="100" w:afterAutospacing="1" w:line="240" w:lineRule="auto"/>
        <w:ind w:left="360" w:hanging="360"/>
        <w:rPr>
          <w:rFonts w:ascii="Times New Roman" w:eastAsia="Arial Unicode MS" w:hAnsi="Times New Roman" w:cs="Times New Roman"/>
          <w:sz w:val="24"/>
          <w:szCs w:val="24"/>
        </w:rPr>
      </w:pPr>
      <w:r w:rsidRPr="0018592B">
        <w:rPr>
          <w:rFonts w:ascii="Times New Roman" w:hAnsi="Times New Roman" w:cs="Times New Roman"/>
          <w:sz w:val="24"/>
          <w:szCs w:val="24"/>
        </w:rPr>
        <w:t xml:space="preserve">Lea, R. N., R. D. McAllister, and D. A. Ventresca. 1999. Biological aspects of nearshore rockfishes of the genus Sebastes from Central California. California Department </w:t>
      </w:r>
      <w:r>
        <w:rPr>
          <w:rFonts w:ascii="Times New Roman" w:hAnsi="Times New Roman" w:cs="Times New Roman"/>
          <w:sz w:val="24"/>
          <w:szCs w:val="24"/>
        </w:rPr>
        <w:t>of Fish and Game, Fisheries Bulletin 177.</w:t>
      </w:r>
    </w:p>
    <w:p w14:paraId="1BE0DBBF" w14:textId="5D4CD519" w:rsidR="00246F8D" w:rsidRDefault="00246F8D" w:rsidP="00246F8D">
      <w:pPr>
        <w:tabs>
          <w:tab w:val="left" w:pos="360"/>
        </w:tabs>
        <w:spacing w:before="100" w:beforeAutospacing="1" w:after="100" w:afterAutospacing="1" w:line="240" w:lineRule="auto"/>
        <w:ind w:left="360" w:hanging="360"/>
        <w:jc w:val="both"/>
        <w:rPr>
          <w:rFonts w:ascii="Times New Roman" w:eastAsia="Times New Roman" w:hAnsi="Times New Roman" w:cs="Times New Roman"/>
          <w:sz w:val="24"/>
        </w:rPr>
      </w:pPr>
      <w:r w:rsidRPr="00C37BB6">
        <w:rPr>
          <w:rFonts w:ascii="Times New Roman" w:eastAsia="Times New Roman" w:hAnsi="Times New Roman" w:cs="Times New Roman"/>
          <w:sz w:val="24"/>
        </w:rPr>
        <w:t xml:space="preserve">Love, M., </w:t>
      </w:r>
      <w:r w:rsidR="00E404FB">
        <w:rPr>
          <w:rFonts w:ascii="Times New Roman" w:eastAsia="Times New Roman" w:hAnsi="Times New Roman" w:cs="Times New Roman"/>
          <w:sz w:val="24"/>
        </w:rPr>
        <w:t xml:space="preserve">M. </w:t>
      </w:r>
      <w:r w:rsidRPr="00C37BB6">
        <w:rPr>
          <w:rFonts w:ascii="Times New Roman" w:eastAsia="Times New Roman" w:hAnsi="Times New Roman" w:cs="Times New Roman"/>
          <w:sz w:val="24"/>
        </w:rPr>
        <w:t>Yoklavich</w:t>
      </w:r>
      <w:r w:rsidR="00E404FB">
        <w:rPr>
          <w:rFonts w:ascii="Times New Roman" w:eastAsia="Times New Roman" w:hAnsi="Times New Roman" w:cs="Times New Roman"/>
          <w:sz w:val="24"/>
        </w:rPr>
        <w:t>, and</w:t>
      </w:r>
      <w:r w:rsidRPr="00C37BB6">
        <w:rPr>
          <w:rFonts w:ascii="Times New Roman" w:eastAsia="Times New Roman" w:hAnsi="Times New Roman" w:cs="Times New Roman"/>
          <w:sz w:val="24"/>
        </w:rPr>
        <w:t xml:space="preserve"> </w:t>
      </w:r>
      <w:r w:rsidR="00E404FB">
        <w:rPr>
          <w:rFonts w:ascii="Times New Roman" w:eastAsia="Times New Roman" w:hAnsi="Times New Roman" w:cs="Times New Roman"/>
          <w:sz w:val="24"/>
        </w:rPr>
        <w:t xml:space="preserve">L. </w:t>
      </w:r>
      <w:r w:rsidRPr="00C37BB6">
        <w:rPr>
          <w:rFonts w:ascii="Times New Roman" w:eastAsia="Times New Roman" w:hAnsi="Times New Roman" w:cs="Times New Roman"/>
          <w:sz w:val="24"/>
        </w:rPr>
        <w:t>Thorsteinson. 2002. The Rockfishes of the Northeast Pacific. University of California Press.</w:t>
      </w:r>
    </w:p>
    <w:p w14:paraId="379A09A1" w14:textId="5D5F5A66" w:rsidR="0032372E" w:rsidRDefault="0032372E" w:rsidP="0032372E">
      <w:pPr>
        <w:spacing w:after="0" w:line="240" w:lineRule="auto"/>
        <w:rPr>
          <w:rFonts w:ascii="Times New Roman" w:eastAsia="Times New Roman" w:hAnsi="Times New Roman" w:cs="Times New Roman"/>
          <w:sz w:val="24"/>
          <w:szCs w:val="24"/>
        </w:rPr>
      </w:pPr>
      <w:r w:rsidRPr="0032372E">
        <w:rPr>
          <w:rFonts w:ascii="Times New Roman" w:eastAsia="Times New Roman" w:hAnsi="Times New Roman" w:cs="Times New Roman"/>
          <w:sz w:val="24"/>
          <w:szCs w:val="24"/>
        </w:rPr>
        <w:lastRenderedPageBreak/>
        <w:t xml:space="preserve">MacArthur, R. H. and E. O. Wilson. 1967. The theory of island biogeography. Princeton </w:t>
      </w:r>
    </w:p>
    <w:p w14:paraId="27D11905" w14:textId="12D5D2B1" w:rsidR="0032372E" w:rsidRPr="0032372E" w:rsidRDefault="0032372E" w:rsidP="0032372E">
      <w:pPr>
        <w:tabs>
          <w:tab w:val="left" w:pos="360"/>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2372E">
        <w:rPr>
          <w:rFonts w:ascii="Times New Roman" w:eastAsia="Times New Roman" w:hAnsi="Times New Roman" w:cs="Times New Roman"/>
          <w:sz w:val="24"/>
          <w:szCs w:val="24"/>
        </w:rPr>
        <w:t>University Press, Princeton, New Jersey, USA</w:t>
      </w:r>
    </w:p>
    <w:p w14:paraId="1C5AE89C" w14:textId="3E5A29FF" w:rsidR="00246F8D" w:rsidRDefault="00246F8D" w:rsidP="00246F8D">
      <w:pPr>
        <w:spacing w:before="100" w:beforeAutospacing="1" w:after="100" w:afterAutospacing="1" w:line="240" w:lineRule="auto"/>
        <w:ind w:left="360" w:hanging="360"/>
        <w:jc w:val="both"/>
        <w:rPr>
          <w:rFonts w:ascii="Times New Roman" w:eastAsia="Times New Roman" w:hAnsi="Times New Roman" w:cs="Times New Roman"/>
          <w:sz w:val="24"/>
        </w:rPr>
      </w:pPr>
      <w:r w:rsidRPr="00C37BB6">
        <w:rPr>
          <w:rFonts w:ascii="Times New Roman" w:eastAsia="Times New Roman" w:hAnsi="Times New Roman" w:cs="Times New Roman"/>
          <w:sz w:val="24"/>
        </w:rPr>
        <w:t>MacGregor, J. S. 1970. Fecundity, multiple spawning, and description of the gonads in Sebastodes. U.S. Fish and Wildl. S</w:t>
      </w:r>
      <w:r>
        <w:rPr>
          <w:rFonts w:ascii="Times New Roman" w:eastAsia="Times New Roman" w:hAnsi="Times New Roman" w:cs="Times New Roman"/>
          <w:sz w:val="24"/>
        </w:rPr>
        <w:t>erv. Spec. Sci. Rep. Fish, 596:</w:t>
      </w:r>
      <w:r w:rsidR="008C1ABE">
        <w:rPr>
          <w:rFonts w:ascii="Times New Roman" w:eastAsia="Times New Roman" w:hAnsi="Times New Roman" w:cs="Times New Roman"/>
          <w:sz w:val="24"/>
        </w:rPr>
        <w:t xml:space="preserve"> </w:t>
      </w:r>
      <w:r>
        <w:rPr>
          <w:rFonts w:ascii="Times New Roman" w:eastAsia="Times New Roman" w:hAnsi="Times New Roman" w:cs="Times New Roman"/>
          <w:sz w:val="24"/>
        </w:rPr>
        <w:t>1-12.</w:t>
      </w:r>
    </w:p>
    <w:p w14:paraId="240A02BD" w14:textId="21CEC7EB" w:rsidR="008C1ABE" w:rsidRDefault="008C1ABE" w:rsidP="00246F8D">
      <w:pPr>
        <w:spacing w:before="100" w:beforeAutospacing="1" w:after="100" w:afterAutospacing="1" w:line="240" w:lineRule="auto"/>
        <w:ind w:left="360" w:hanging="360"/>
        <w:jc w:val="both"/>
        <w:rPr>
          <w:rFonts w:ascii="Times New Roman" w:eastAsia="Times New Roman" w:hAnsi="Times New Roman" w:cs="Times New Roman"/>
          <w:sz w:val="24"/>
        </w:rPr>
      </w:pPr>
      <w:r w:rsidRPr="008C1ABE">
        <w:rPr>
          <w:rFonts w:ascii="Times New Roman" w:eastAsia="Times New Roman" w:hAnsi="Times New Roman" w:cs="Times New Roman"/>
          <w:sz w:val="24"/>
        </w:rPr>
        <w:t>McFarlane, G.</w:t>
      </w:r>
      <w:r>
        <w:rPr>
          <w:rFonts w:ascii="Times New Roman" w:eastAsia="Times New Roman" w:hAnsi="Times New Roman" w:cs="Times New Roman"/>
          <w:sz w:val="24"/>
        </w:rPr>
        <w:t xml:space="preserve"> </w:t>
      </w:r>
      <w:r w:rsidRPr="008C1ABE">
        <w:rPr>
          <w:rFonts w:ascii="Times New Roman" w:eastAsia="Times New Roman" w:hAnsi="Times New Roman" w:cs="Times New Roman"/>
          <w:sz w:val="24"/>
        </w:rPr>
        <w:t>A. and Franzin, W.</w:t>
      </w:r>
      <w:r>
        <w:rPr>
          <w:rFonts w:ascii="Times New Roman" w:eastAsia="Times New Roman" w:hAnsi="Times New Roman" w:cs="Times New Roman"/>
          <w:sz w:val="24"/>
        </w:rPr>
        <w:t xml:space="preserve"> G. 1978.</w:t>
      </w:r>
      <w:r w:rsidRPr="008C1ABE">
        <w:rPr>
          <w:rFonts w:ascii="Times New Roman" w:eastAsia="Times New Roman" w:hAnsi="Times New Roman" w:cs="Times New Roman"/>
          <w:sz w:val="24"/>
        </w:rPr>
        <w:t xml:space="preserve"> Elevated heavy metal</w:t>
      </w:r>
      <w:r>
        <w:rPr>
          <w:rFonts w:ascii="Times New Roman" w:eastAsia="Times New Roman" w:hAnsi="Times New Roman" w:cs="Times New Roman"/>
          <w:sz w:val="24"/>
        </w:rPr>
        <w:t>s: a stress on a population of White S</w:t>
      </w:r>
      <w:r w:rsidRPr="008C1ABE">
        <w:rPr>
          <w:rFonts w:ascii="Times New Roman" w:eastAsia="Times New Roman" w:hAnsi="Times New Roman" w:cs="Times New Roman"/>
          <w:sz w:val="24"/>
        </w:rPr>
        <w:t xml:space="preserve">uckers, </w:t>
      </w:r>
      <w:r w:rsidRPr="00000E2A">
        <w:rPr>
          <w:rFonts w:ascii="Times New Roman" w:eastAsia="Times New Roman" w:hAnsi="Times New Roman" w:cs="Times New Roman"/>
          <w:i/>
          <w:sz w:val="24"/>
        </w:rPr>
        <w:t>Catostomus commersoni</w:t>
      </w:r>
      <w:r w:rsidRPr="008C1ABE">
        <w:rPr>
          <w:rFonts w:ascii="Times New Roman" w:eastAsia="Times New Roman" w:hAnsi="Times New Roman" w:cs="Times New Roman"/>
          <w:sz w:val="24"/>
        </w:rPr>
        <w:t>, in Hamell Lake, Saskatchewan.</w:t>
      </w:r>
      <w:r>
        <w:rPr>
          <w:rFonts w:ascii="Times New Roman" w:eastAsia="Times New Roman" w:hAnsi="Times New Roman" w:cs="Times New Roman"/>
          <w:sz w:val="24"/>
        </w:rPr>
        <w:t xml:space="preserve"> </w:t>
      </w:r>
      <w:r w:rsidRPr="008C1ABE">
        <w:rPr>
          <w:rFonts w:ascii="Times New Roman" w:eastAsia="Times New Roman" w:hAnsi="Times New Roman" w:cs="Times New Roman"/>
          <w:sz w:val="24"/>
        </w:rPr>
        <w:t>Journal of the Fisher</w:t>
      </w:r>
      <w:r>
        <w:rPr>
          <w:rFonts w:ascii="Times New Roman" w:eastAsia="Times New Roman" w:hAnsi="Times New Roman" w:cs="Times New Roman"/>
          <w:sz w:val="24"/>
        </w:rPr>
        <w:t>ies Research Board of Canada, 35:</w:t>
      </w:r>
      <w:r w:rsidRPr="008C1ABE">
        <w:rPr>
          <w:rFonts w:ascii="Times New Roman" w:eastAsia="Times New Roman" w:hAnsi="Times New Roman" w:cs="Times New Roman"/>
          <w:sz w:val="24"/>
        </w:rPr>
        <w:t xml:space="preserve"> 963– 970.</w:t>
      </w:r>
    </w:p>
    <w:p w14:paraId="669A6151" w14:textId="15C4BD72" w:rsidR="00246F8D" w:rsidRPr="00C37BB6" w:rsidRDefault="00246F8D" w:rsidP="00246F8D">
      <w:pPr>
        <w:spacing w:before="100" w:beforeAutospacing="1" w:after="100" w:afterAutospacing="1" w:line="24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Morgan M. J. and E. B. Colbourne. 1999. </w:t>
      </w:r>
      <w:r w:rsidRPr="00375420">
        <w:rPr>
          <w:rFonts w:ascii="Times New Roman" w:eastAsia="Times New Roman" w:hAnsi="Times New Roman" w:cs="Times New Roman"/>
          <w:sz w:val="24"/>
        </w:rPr>
        <w:t>Variation in maturity-at-age and size in three populations of</w:t>
      </w:r>
      <w:r>
        <w:rPr>
          <w:rFonts w:ascii="Times New Roman" w:eastAsia="Times New Roman" w:hAnsi="Times New Roman" w:cs="Times New Roman"/>
          <w:sz w:val="24"/>
        </w:rPr>
        <w:t xml:space="preserve"> American P</w:t>
      </w:r>
      <w:r w:rsidRPr="00375420">
        <w:rPr>
          <w:rFonts w:ascii="Times New Roman" w:eastAsia="Times New Roman" w:hAnsi="Times New Roman" w:cs="Times New Roman"/>
          <w:sz w:val="24"/>
        </w:rPr>
        <w:t>laice</w:t>
      </w:r>
      <w:r>
        <w:rPr>
          <w:rFonts w:ascii="Times New Roman" w:eastAsia="Times New Roman" w:hAnsi="Times New Roman" w:cs="Times New Roman"/>
          <w:sz w:val="24"/>
        </w:rPr>
        <w:t>. ICES Journal of Marine Science, 56:</w:t>
      </w:r>
      <w:r w:rsidR="008C1ABE">
        <w:rPr>
          <w:rFonts w:ascii="Times New Roman" w:eastAsia="Times New Roman" w:hAnsi="Times New Roman" w:cs="Times New Roman"/>
          <w:sz w:val="24"/>
        </w:rPr>
        <w:t xml:space="preserve"> </w:t>
      </w:r>
      <w:r>
        <w:rPr>
          <w:rFonts w:ascii="Times New Roman" w:eastAsia="Times New Roman" w:hAnsi="Times New Roman" w:cs="Times New Roman"/>
          <w:sz w:val="24"/>
        </w:rPr>
        <w:t>673-688.</w:t>
      </w:r>
    </w:p>
    <w:p w14:paraId="4B94468D" w14:textId="77777777" w:rsidR="00246F8D" w:rsidRPr="00C37BB6" w:rsidRDefault="00246F8D" w:rsidP="00246F8D">
      <w:pPr>
        <w:spacing w:after="0" w:line="240" w:lineRule="auto"/>
        <w:jc w:val="both"/>
        <w:rPr>
          <w:rFonts w:ascii="Times New Roman" w:eastAsia="Times New Roman" w:hAnsi="Times New Roman" w:cs="Times New Roman"/>
          <w:sz w:val="24"/>
          <w:szCs w:val="24"/>
        </w:rPr>
      </w:pPr>
      <w:r w:rsidRPr="00C37BB6">
        <w:rPr>
          <w:rFonts w:ascii="Times New Roman" w:eastAsia="Times New Roman" w:hAnsi="Times New Roman" w:cs="Times New Roman"/>
          <w:sz w:val="24"/>
          <w:szCs w:val="24"/>
        </w:rPr>
        <w:t>Mecklenburg, C.</w:t>
      </w:r>
      <w:r>
        <w:rPr>
          <w:rFonts w:ascii="Times New Roman" w:eastAsia="Times New Roman" w:hAnsi="Times New Roman" w:cs="Times New Roman"/>
          <w:sz w:val="24"/>
          <w:szCs w:val="24"/>
        </w:rPr>
        <w:t xml:space="preserve"> </w:t>
      </w:r>
      <w:r w:rsidRPr="00C37BB6">
        <w:rPr>
          <w:rFonts w:ascii="Times New Roman" w:eastAsia="Times New Roman" w:hAnsi="Times New Roman" w:cs="Times New Roman"/>
          <w:sz w:val="24"/>
          <w:szCs w:val="24"/>
        </w:rPr>
        <w:t>W., T.</w:t>
      </w:r>
      <w:r>
        <w:rPr>
          <w:rFonts w:ascii="Times New Roman" w:eastAsia="Times New Roman" w:hAnsi="Times New Roman" w:cs="Times New Roman"/>
          <w:sz w:val="24"/>
          <w:szCs w:val="24"/>
        </w:rPr>
        <w:t xml:space="preserve"> </w:t>
      </w:r>
      <w:r w:rsidRPr="00C37BB6">
        <w:rPr>
          <w:rFonts w:ascii="Times New Roman" w:eastAsia="Times New Roman" w:hAnsi="Times New Roman" w:cs="Times New Roman"/>
          <w:sz w:val="24"/>
          <w:szCs w:val="24"/>
        </w:rPr>
        <w:t>A. Mecklenburg, and L.</w:t>
      </w:r>
      <w:r>
        <w:rPr>
          <w:rFonts w:ascii="Times New Roman" w:eastAsia="Times New Roman" w:hAnsi="Times New Roman" w:cs="Times New Roman"/>
          <w:sz w:val="24"/>
          <w:szCs w:val="24"/>
        </w:rPr>
        <w:t xml:space="preserve"> </w:t>
      </w:r>
      <w:r w:rsidRPr="00C37BB6">
        <w:rPr>
          <w:rFonts w:ascii="Times New Roman" w:eastAsia="Times New Roman" w:hAnsi="Times New Roman" w:cs="Times New Roman"/>
          <w:sz w:val="24"/>
          <w:szCs w:val="24"/>
        </w:rPr>
        <w:t xml:space="preserve">K. Thorsteinson. 2002. </w:t>
      </w:r>
      <w:r>
        <w:rPr>
          <w:rFonts w:ascii="Times New Roman" w:eastAsia="Times New Roman" w:hAnsi="Times New Roman" w:cs="Times New Roman"/>
          <w:sz w:val="24"/>
          <w:szCs w:val="24"/>
        </w:rPr>
        <w:t>Fishes of Alaska.</w:t>
      </w:r>
      <w:r w:rsidRPr="00C37BB6">
        <w:rPr>
          <w:rFonts w:ascii="Times New Roman" w:eastAsia="Times New Roman" w:hAnsi="Times New Roman" w:cs="Times New Roman"/>
          <w:sz w:val="24"/>
          <w:szCs w:val="24"/>
        </w:rPr>
        <w:t xml:space="preserve"> </w:t>
      </w:r>
    </w:p>
    <w:p w14:paraId="12637F2B" w14:textId="77777777" w:rsidR="00246F8D" w:rsidRDefault="00246F8D" w:rsidP="00246F8D">
      <w:pPr>
        <w:tabs>
          <w:tab w:val="left" w:pos="360"/>
          <w:tab w:val="left" w:pos="450"/>
          <w:tab w:val="left" w:pos="54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American Fisheries Society</w:t>
      </w:r>
      <w:r w:rsidRPr="00C37BB6">
        <w:rPr>
          <w:rFonts w:ascii="Times New Roman" w:eastAsia="Times New Roman" w:hAnsi="Times New Roman" w:cs="Times New Roman"/>
          <w:sz w:val="24"/>
          <w:szCs w:val="24"/>
        </w:rPr>
        <w:t>, Bethesda, MD.</w:t>
      </w:r>
    </w:p>
    <w:p w14:paraId="0E125656" w14:textId="77777777" w:rsidR="00246F8D" w:rsidRDefault="00246F8D" w:rsidP="00246F8D">
      <w:pPr>
        <w:tabs>
          <w:tab w:val="left" w:pos="360"/>
          <w:tab w:val="left" w:pos="450"/>
          <w:tab w:val="left" w:pos="540"/>
        </w:tabs>
        <w:spacing w:after="0" w:line="240" w:lineRule="auto"/>
        <w:jc w:val="both"/>
        <w:rPr>
          <w:rFonts w:ascii="Times New Roman" w:eastAsia="Times New Roman" w:hAnsi="Times New Roman" w:cs="Times New Roman"/>
          <w:sz w:val="24"/>
          <w:szCs w:val="24"/>
        </w:rPr>
      </w:pPr>
    </w:p>
    <w:p w14:paraId="7086E02E" w14:textId="77777777" w:rsidR="00246F8D" w:rsidRDefault="00246F8D" w:rsidP="00246F8D">
      <w:pPr>
        <w:tabs>
          <w:tab w:val="left" w:pos="360"/>
          <w:tab w:val="left" w:pos="450"/>
          <w:tab w:val="left" w:pos="540"/>
        </w:tabs>
        <w:spacing w:after="0" w:line="240" w:lineRule="auto"/>
        <w:jc w:val="both"/>
        <w:rPr>
          <w:rFonts w:ascii="Times New Roman" w:eastAsia="Times New Roman" w:hAnsi="Times New Roman" w:cs="Times New Roman"/>
          <w:sz w:val="24"/>
          <w:szCs w:val="24"/>
        </w:rPr>
      </w:pPr>
      <w:r w:rsidRPr="000E12EF">
        <w:rPr>
          <w:rFonts w:ascii="Times New Roman" w:eastAsia="Times New Roman" w:hAnsi="Times New Roman" w:cs="Times New Roman"/>
          <w:sz w:val="24"/>
          <w:szCs w:val="24"/>
        </w:rPr>
        <w:t>Myers, R.</w:t>
      </w:r>
      <w:r>
        <w:rPr>
          <w:rFonts w:ascii="Times New Roman" w:eastAsia="Times New Roman" w:hAnsi="Times New Roman" w:cs="Times New Roman"/>
          <w:sz w:val="24"/>
          <w:szCs w:val="24"/>
        </w:rPr>
        <w:t xml:space="preserve"> </w:t>
      </w:r>
      <w:r w:rsidRPr="000E12EF">
        <w:rPr>
          <w:rFonts w:ascii="Times New Roman" w:eastAsia="Times New Roman" w:hAnsi="Times New Roman" w:cs="Times New Roman"/>
          <w:sz w:val="24"/>
          <w:szCs w:val="24"/>
        </w:rPr>
        <w:t>A., Hutchings, J.</w:t>
      </w:r>
      <w:r>
        <w:rPr>
          <w:rFonts w:ascii="Times New Roman" w:eastAsia="Times New Roman" w:hAnsi="Times New Roman" w:cs="Times New Roman"/>
          <w:sz w:val="24"/>
          <w:szCs w:val="24"/>
        </w:rPr>
        <w:t xml:space="preserve"> </w:t>
      </w:r>
      <w:r w:rsidRPr="000E12EF">
        <w:rPr>
          <w:rFonts w:ascii="Times New Roman" w:eastAsia="Times New Roman" w:hAnsi="Times New Roman" w:cs="Times New Roman"/>
          <w:sz w:val="24"/>
          <w:szCs w:val="24"/>
        </w:rPr>
        <w:t>A., a</w:t>
      </w:r>
      <w:r>
        <w:rPr>
          <w:rFonts w:ascii="Times New Roman" w:eastAsia="Times New Roman" w:hAnsi="Times New Roman" w:cs="Times New Roman"/>
          <w:sz w:val="24"/>
          <w:szCs w:val="24"/>
        </w:rPr>
        <w:t xml:space="preserve">nd Barrowman, N. J. 1997. Why do </w:t>
      </w:r>
      <w:r w:rsidRPr="000E12EF">
        <w:rPr>
          <w:rFonts w:ascii="Times New Roman" w:eastAsia="Times New Roman" w:hAnsi="Times New Roman" w:cs="Times New Roman"/>
          <w:sz w:val="24"/>
          <w:szCs w:val="24"/>
        </w:rPr>
        <w:t xml:space="preserve">fish stocks collapse? The </w:t>
      </w:r>
    </w:p>
    <w:p w14:paraId="015334BC" w14:textId="330DBAF0" w:rsidR="00246F8D" w:rsidRDefault="00246F8D" w:rsidP="00246F8D">
      <w:pPr>
        <w:tabs>
          <w:tab w:val="left" w:pos="360"/>
          <w:tab w:val="left" w:pos="450"/>
          <w:tab w:val="left" w:pos="54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0E12EF">
        <w:rPr>
          <w:rFonts w:ascii="Times New Roman" w:eastAsia="Times New Roman" w:hAnsi="Times New Roman" w:cs="Times New Roman"/>
          <w:sz w:val="24"/>
          <w:szCs w:val="24"/>
        </w:rPr>
        <w:t>example of cod in Atlantic Canada. Ecol. Appl. 7:</w:t>
      </w:r>
      <w:r w:rsidR="008C1ABE">
        <w:rPr>
          <w:rFonts w:ascii="Times New Roman" w:eastAsia="Times New Roman" w:hAnsi="Times New Roman" w:cs="Times New Roman"/>
          <w:sz w:val="24"/>
          <w:szCs w:val="24"/>
        </w:rPr>
        <w:t xml:space="preserve"> </w:t>
      </w:r>
      <w:r w:rsidRPr="000E12EF">
        <w:rPr>
          <w:rFonts w:ascii="Times New Roman" w:eastAsia="Times New Roman" w:hAnsi="Times New Roman" w:cs="Times New Roman"/>
          <w:sz w:val="24"/>
          <w:szCs w:val="24"/>
        </w:rPr>
        <w:t>91–106.</w:t>
      </w:r>
    </w:p>
    <w:p w14:paraId="701AB2B0" w14:textId="77777777" w:rsidR="00246F8D" w:rsidRDefault="00246F8D" w:rsidP="00246F8D">
      <w:pPr>
        <w:tabs>
          <w:tab w:val="left" w:pos="360"/>
          <w:tab w:val="left" w:pos="450"/>
          <w:tab w:val="left" w:pos="540"/>
        </w:tabs>
        <w:spacing w:after="0" w:line="240" w:lineRule="auto"/>
        <w:jc w:val="both"/>
        <w:rPr>
          <w:rFonts w:ascii="Times New Roman" w:eastAsia="Times New Roman" w:hAnsi="Times New Roman" w:cs="Times New Roman"/>
          <w:sz w:val="24"/>
          <w:szCs w:val="24"/>
        </w:rPr>
      </w:pPr>
    </w:p>
    <w:p w14:paraId="4B45F217" w14:textId="77777777" w:rsidR="00246F8D" w:rsidRDefault="00246F8D" w:rsidP="00246F8D">
      <w:pPr>
        <w:tabs>
          <w:tab w:val="left" w:pos="360"/>
          <w:tab w:val="left" w:pos="450"/>
          <w:tab w:val="left" w:pos="540"/>
        </w:tabs>
        <w:spacing w:after="0" w:line="240" w:lineRule="auto"/>
        <w:jc w:val="both"/>
        <w:rPr>
          <w:rFonts w:ascii="Times New Roman" w:eastAsia="Times New Roman" w:hAnsi="Times New Roman" w:cs="Times New Roman"/>
          <w:sz w:val="24"/>
          <w:szCs w:val="24"/>
        </w:rPr>
      </w:pPr>
      <w:r w:rsidRPr="00CD6CC1">
        <w:rPr>
          <w:rFonts w:ascii="Times New Roman" w:eastAsia="Times New Roman" w:hAnsi="Times New Roman" w:cs="Times New Roman"/>
          <w:sz w:val="24"/>
          <w:szCs w:val="24"/>
        </w:rPr>
        <w:t>Myers, R.</w:t>
      </w:r>
      <w:r>
        <w:rPr>
          <w:rFonts w:ascii="Times New Roman" w:eastAsia="Times New Roman" w:hAnsi="Times New Roman" w:cs="Times New Roman"/>
          <w:sz w:val="24"/>
          <w:szCs w:val="24"/>
        </w:rPr>
        <w:t xml:space="preserve"> </w:t>
      </w:r>
      <w:r w:rsidRPr="00CD6CC1">
        <w:rPr>
          <w:rFonts w:ascii="Times New Roman" w:eastAsia="Times New Roman" w:hAnsi="Times New Roman" w:cs="Times New Roman"/>
          <w:sz w:val="24"/>
          <w:szCs w:val="24"/>
        </w:rPr>
        <w:t xml:space="preserve">A., and Mertz, G. 1998. The limits of exploitation: a precautionary approach. Ecol. </w:t>
      </w:r>
    </w:p>
    <w:p w14:paraId="55652DCD" w14:textId="5CE7F632" w:rsidR="00246F8D" w:rsidRPr="00C37BB6" w:rsidRDefault="00246F8D" w:rsidP="00246F8D">
      <w:pPr>
        <w:tabs>
          <w:tab w:val="left" w:pos="360"/>
          <w:tab w:val="left" w:pos="450"/>
          <w:tab w:val="left" w:pos="54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Appl. 8(1):</w:t>
      </w:r>
      <w:r w:rsidR="008C1AB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165–</w:t>
      </w:r>
      <w:r w:rsidRPr="00CD6CC1">
        <w:rPr>
          <w:rFonts w:ascii="Times New Roman" w:eastAsia="Times New Roman" w:hAnsi="Times New Roman" w:cs="Times New Roman"/>
          <w:sz w:val="24"/>
          <w:szCs w:val="24"/>
        </w:rPr>
        <w:t>169.</w:t>
      </w:r>
    </w:p>
    <w:p w14:paraId="259AFC53" w14:textId="77777777" w:rsidR="00246F8D" w:rsidRPr="00C37BB6" w:rsidRDefault="00246F8D" w:rsidP="00246F8D">
      <w:pPr>
        <w:tabs>
          <w:tab w:val="left" w:pos="360"/>
          <w:tab w:val="left" w:pos="450"/>
        </w:tabs>
        <w:spacing w:after="0" w:line="240" w:lineRule="auto"/>
        <w:jc w:val="both"/>
        <w:rPr>
          <w:rFonts w:ascii="Times New Roman" w:eastAsia="Times New Roman" w:hAnsi="Times New Roman" w:cs="Times New Roman"/>
          <w:sz w:val="24"/>
          <w:szCs w:val="24"/>
        </w:rPr>
      </w:pPr>
    </w:p>
    <w:p w14:paraId="45CEB061" w14:textId="77777777" w:rsidR="00246F8D" w:rsidRPr="00C37BB6" w:rsidRDefault="00246F8D" w:rsidP="00246F8D">
      <w:pPr>
        <w:spacing w:after="0" w:line="240" w:lineRule="auto"/>
        <w:jc w:val="both"/>
        <w:rPr>
          <w:rFonts w:ascii="Times New Roman" w:eastAsia="Times New Roman" w:hAnsi="Times New Roman" w:cs="Times New Roman"/>
          <w:sz w:val="24"/>
          <w:szCs w:val="24"/>
        </w:rPr>
      </w:pPr>
      <w:r w:rsidRPr="00C37BB6">
        <w:rPr>
          <w:rFonts w:ascii="Times New Roman" w:eastAsia="Times New Roman" w:hAnsi="Times New Roman" w:cs="Times New Roman"/>
          <w:sz w:val="24"/>
          <w:szCs w:val="24"/>
        </w:rPr>
        <w:t xml:space="preserve">Murua, H., G. Kraus, F. Sabrido-Rey, P. R. Witthames, A. Thorsen, and S. Junquera. 2003. </w:t>
      </w:r>
    </w:p>
    <w:p w14:paraId="255143DE" w14:textId="4293F4F8" w:rsidR="00246F8D" w:rsidRPr="00C37BB6" w:rsidRDefault="00246F8D" w:rsidP="00246F8D">
      <w:pPr>
        <w:tabs>
          <w:tab w:val="left" w:pos="540"/>
        </w:tabs>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Procedures to estimate fecundity of marine fish species in relation to their reproductive Strategy 33:</w:t>
      </w:r>
      <w:r w:rsidR="008C1AB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33-54.</w:t>
      </w:r>
    </w:p>
    <w:p w14:paraId="39A57231" w14:textId="77777777" w:rsidR="00246F8D" w:rsidRPr="00C37BB6" w:rsidRDefault="00246F8D" w:rsidP="00246F8D">
      <w:pPr>
        <w:tabs>
          <w:tab w:val="left" w:pos="540"/>
        </w:tabs>
        <w:spacing w:after="0" w:line="240" w:lineRule="auto"/>
        <w:jc w:val="both"/>
        <w:rPr>
          <w:rFonts w:ascii="Times New Roman" w:eastAsia="Times New Roman" w:hAnsi="Times New Roman" w:cs="Times New Roman"/>
          <w:sz w:val="24"/>
          <w:szCs w:val="24"/>
        </w:rPr>
      </w:pPr>
    </w:p>
    <w:p w14:paraId="1B1A93C6" w14:textId="77777777" w:rsidR="00246F8D" w:rsidRPr="00C37BB6" w:rsidRDefault="00246F8D" w:rsidP="00246F8D">
      <w:pPr>
        <w:spacing w:after="0" w:line="240" w:lineRule="auto"/>
        <w:jc w:val="both"/>
        <w:rPr>
          <w:rFonts w:ascii="Times New Roman" w:eastAsia="Times New Roman" w:hAnsi="Times New Roman" w:cs="Times New Roman"/>
          <w:sz w:val="24"/>
          <w:szCs w:val="24"/>
        </w:rPr>
      </w:pPr>
      <w:r w:rsidRPr="00C37BB6">
        <w:rPr>
          <w:rFonts w:ascii="Times New Roman" w:eastAsia="Times New Roman" w:hAnsi="Times New Roman" w:cs="Times New Roman"/>
          <w:sz w:val="24"/>
          <w:szCs w:val="24"/>
        </w:rPr>
        <w:t xml:space="preserve">National Marine Fisheries Service. 2017. Rockfish Recovery Plan: Puget Sound / Georgia Basin </w:t>
      </w:r>
    </w:p>
    <w:p w14:paraId="65A3E1D4" w14:textId="0F87E2B8" w:rsidR="00246F8D" w:rsidRDefault="00246F8D" w:rsidP="00246F8D">
      <w:pPr>
        <w:tabs>
          <w:tab w:val="left" w:pos="360"/>
        </w:tabs>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Yelloweye R</w:t>
      </w:r>
      <w:r w:rsidRPr="00C37BB6">
        <w:rPr>
          <w:rFonts w:ascii="Times New Roman" w:eastAsia="Times New Roman" w:hAnsi="Times New Roman" w:cs="Times New Roman"/>
          <w:sz w:val="24"/>
          <w:szCs w:val="24"/>
        </w:rPr>
        <w:t>oc</w:t>
      </w:r>
      <w:r>
        <w:rPr>
          <w:rFonts w:ascii="Times New Roman" w:eastAsia="Times New Roman" w:hAnsi="Times New Roman" w:cs="Times New Roman"/>
          <w:sz w:val="24"/>
          <w:szCs w:val="24"/>
        </w:rPr>
        <w:t>kfish (</w:t>
      </w:r>
      <w:r w:rsidRPr="007F665D">
        <w:rPr>
          <w:rFonts w:ascii="Times New Roman" w:eastAsia="Times New Roman" w:hAnsi="Times New Roman" w:cs="Times New Roman"/>
          <w:i/>
          <w:sz w:val="24"/>
          <w:szCs w:val="24"/>
        </w:rPr>
        <w:t>Sebastes ruberrimus</w:t>
      </w:r>
      <w:r>
        <w:rPr>
          <w:rFonts w:ascii="Times New Roman" w:eastAsia="Times New Roman" w:hAnsi="Times New Roman" w:cs="Times New Roman"/>
          <w:sz w:val="24"/>
          <w:szCs w:val="24"/>
        </w:rPr>
        <w:t xml:space="preserve">) and </w:t>
      </w:r>
      <w:r w:rsidRPr="00C37BB6">
        <w:rPr>
          <w:rFonts w:ascii="Times New Roman" w:eastAsia="Times New Roman" w:hAnsi="Times New Roman" w:cs="Times New Roman"/>
          <w:sz w:val="24"/>
          <w:szCs w:val="24"/>
        </w:rPr>
        <w:t>bocaccio (</w:t>
      </w:r>
      <w:r w:rsidRPr="00C37BB6">
        <w:rPr>
          <w:rFonts w:ascii="Times New Roman" w:eastAsia="Times New Roman" w:hAnsi="Times New Roman" w:cs="Times New Roman"/>
          <w:i/>
          <w:sz w:val="24"/>
          <w:szCs w:val="24"/>
        </w:rPr>
        <w:t>Sebastes paucispinis</w:t>
      </w:r>
      <w:r w:rsidRPr="00C37BB6">
        <w:rPr>
          <w:rFonts w:ascii="Times New Roman" w:eastAsia="Times New Roman" w:hAnsi="Times New Roman" w:cs="Times New Roman"/>
          <w:sz w:val="24"/>
          <w:szCs w:val="24"/>
        </w:rPr>
        <w:t>). National Marine Fisheries Service. Seattle, WA.</w:t>
      </w:r>
    </w:p>
    <w:p w14:paraId="6B116D94" w14:textId="16A5C493" w:rsidR="00000E2A" w:rsidRDefault="00000E2A" w:rsidP="00246F8D">
      <w:pPr>
        <w:tabs>
          <w:tab w:val="left" w:pos="360"/>
        </w:tabs>
        <w:spacing w:after="0" w:line="240" w:lineRule="auto"/>
        <w:ind w:left="360"/>
        <w:jc w:val="both"/>
        <w:rPr>
          <w:rFonts w:ascii="Times New Roman" w:eastAsia="Times New Roman" w:hAnsi="Times New Roman" w:cs="Times New Roman"/>
          <w:sz w:val="24"/>
          <w:szCs w:val="24"/>
        </w:rPr>
      </w:pPr>
    </w:p>
    <w:p w14:paraId="35CB2A1F" w14:textId="2BD6AEC7" w:rsidR="00000E2A" w:rsidRPr="001E06C5" w:rsidRDefault="00000E2A" w:rsidP="00000E2A">
      <w:pPr>
        <w:spacing w:after="0" w:line="240" w:lineRule="auto"/>
        <w:rPr>
          <w:rFonts w:ascii="Times New Roman" w:eastAsia="Times New Roman" w:hAnsi="Times New Roman" w:cs="Times New Roman"/>
          <w:sz w:val="24"/>
          <w:szCs w:val="24"/>
        </w:rPr>
      </w:pPr>
      <w:r w:rsidRPr="001E06C5">
        <w:rPr>
          <w:rFonts w:ascii="Times New Roman" w:eastAsia="Times New Roman" w:hAnsi="Times New Roman" w:cs="Times New Roman"/>
          <w:sz w:val="24"/>
          <w:szCs w:val="24"/>
        </w:rPr>
        <w:t xml:space="preserve">Neibauer, H. J., T. C. Royer, and T. J. Weingartner. 1994. The circulation of Prince William </w:t>
      </w:r>
    </w:p>
    <w:p w14:paraId="15CCBC50" w14:textId="08FA4D7B" w:rsidR="000C164A" w:rsidRPr="001E06C5" w:rsidRDefault="00000E2A" w:rsidP="00000E2A">
      <w:pPr>
        <w:tabs>
          <w:tab w:val="left" w:pos="360"/>
        </w:tabs>
        <w:spacing w:after="0" w:line="240" w:lineRule="auto"/>
        <w:jc w:val="both"/>
        <w:rPr>
          <w:rFonts w:ascii="Times New Roman" w:eastAsia="Times New Roman" w:hAnsi="Times New Roman" w:cs="Times New Roman"/>
          <w:sz w:val="24"/>
          <w:szCs w:val="24"/>
        </w:rPr>
      </w:pPr>
      <w:r w:rsidRPr="001E06C5">
        <w:rPr>
          <w:rFonts w:ascii="Times New Roman" w:eastAsia="Times New Roman" w:hAnsi="Times New Roman" w:cs="Times New Roman"/>
          <w:sz w:val="24"/>
          <w:szCs w:val="24"/>
        </w:rPr>
        <w:tab/>
      </w:r>
      <w:r w:rsidR="001E06C5">
        <w:rPr>
          <w:rFonts w:ascii="Times New Roman" w:eastAsia="Times New Roman" w:hAnsi="Times New Roman" w:cs="Times New Roman"/>
          <w:sz w:val="24"/>
          <w:szCs w:val="24"/>
        </w:rPr>
        <w:t xml:space="preserve">Sound, Alaska. </w:t>
      </w:r>
      <w:r w:rsidRPr="001E06C5">
        <w:rPr>
          <w:rFonts w:ascii="Times New Roman" w:eastAsia="Times New Roman" w:hAnsi="Times New Roman" w:cs="Times New Roman"/>
          <w:sz w:val="24"/>
          <w:szCs w:val="24"/>
        </w:rPr>
        <w:t xml:space="preserve">Journal of Geophysical Research, 99: 14113-14126. </w:t>
      </w:r>
    </w:p>
    <w:p w14:paraId="46F62183" w14:textId="77777777" w:rsidR="001E06C5" w:rsidRDefault="001E06C5" w:rsidP="00000E2A">
      <w:pPr>
        <w:tabs>
          <w:tab w:val="left" w:pos="360"/>
        </w:tabs>
        <w:spacing w:after="0" w:line="240" w:lineRule="auto"/>
        <w:jc w:val="both"/>
        <w:rPr>
          <w:rFonts w:ascii="Times New Roman" w:eastAsia="Times New Roman" w:hAnsi="Times New Roman" w:cs="Times New Roman"/>
          <w:sz w:val="24"/>
          <w:szCs w:val="24"/>
        </w:rPr>
      </w:pPr>
    </w:p>
    <w:p w14:paraId="2831EFDF" w14:textId="5E74A616" w:rsidR="000C164A" w:rsidRDefault="000C164A" w:rsidP="000C164A">
      <w:pPr>
        <w:tabs>
          <w:tab w:val="left" w:pos="36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 I-H, and E. .J. Sandeman. 1984. Size at maturity for Northwest Atlantic redfishes (</w:t>
      </w:r>
      <w:r>
        <w:rPr>
          <w:rFonts w:ascii="Times New Roman" w:eastAsia="Times New Roman" w:hAnsi="Times New Roman" w:cs="Times New Roman"/>
          <w:i/>
          <w:sz w:val="24"/>
          <w:szCs w:val="24"/>
        </w:rPr>
        <w:t>Sebastes</w:t>
      </w:r>
      <w:r>
        <w:rPr>
          <w:rFonts w:ascii="Times New Roman" w:eastAsia="Times New Roman" w:hAnsi="Times New Roman" w:cs="Times New Roman"/>
          <w:sz w:val="24"/>
          <w:szCs w:val="24"/>
        </w:rPr>
        <w:t>).</w:t>
      </w:r>
    </w:p>
    <w:p w14:paraId="3C147FAC" w14:textId="0E2B760A" w:rsidR="000C164A" w:rsidRPr="000C164A" w:rsidRDefault="000C164A" w:rsidP="000C164A">
      <w:pPr>
        <w:tabs>
          <w:tab w:val="left" w:pos="36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Can. J. Fsh. Aquat. Sci. 41: 1753-1762.</w:t>
      </w:r>
    </w:p>
    <w:p w14:paraId="5B1B661E" w14:textId="77777777" w:rsidR="00246F8D" w:rsidRDefault="00246F8D" w:rsidP="00246F8D">
      <w:pPr>
        <w:tabs>
          <w:tab w:val="left" w:pos="450"/>
        </w:tabs>
        <w:spacing w:after="0" w:line="240" w:lineRule="auto"/>
        <w:ind w:left="360"/>
        <w:jc w:val="both"/>
        <w:rPr>
          <w:rFonts w:ascii="Times New Roman" w:eastAsia="Times New Roman" w:hAnsi="Times New Roman" w:cs="Times New Roman"/>
          <w:sz w:val="24"/>
          <w:szCs w:val="24"/>
        </w:rPr>
      </w:pPr>
    </w:p>
    <w:p w14:paraId="45298083" w14:textId="77777777" w:rsidR="00246F8D" w:rsidRDefault="00246F8D" w:rsidP="00246F8D">
      <w:pPr>
        <w:tabs>
          <w:tab w:val="left" w:pos="450"/>
        </w:tabs>
        <w:spacing w:after="0" w:line="240" w:lineRule="auto"/>
        <w:jc w:val="both"/>
        <w:rPr>
          <w:rFonts w:ascii="Times New Roman" w:hAnsi="Times New Roman" w:cs="Times New Roman"/>
          <w:sz w:val="24"/>
          <w:szCs w:val="24"/>
        </w:rPr>
      </w:pPr>
      <w:r w:rsidRPr="00F3439C">
        <w:rPr>
          <w:rFonts w:ascii="Times New Roman" w:hAnsi="Times New Roman" w:cs="Times New Roman"/>
          <w:sz w:val="24"/>
          <w:szCs w:val="24"/>
        </w:rPr>
        <w:t xml:space="preserve">Norton, J. 1987. Ocean climate influence on groundfish recruitment in the California Current. In: </w:t>
      </w:r>
    </w:p>
    <w:p w14:paraId="643405D8" w14:textId="77777777" w:rsidR="00246F8D" w:rsidRDefault="00246F8D" w:rsidP="00246F8D">
      <w:pPr>
        <w:tabs>
          <w:tab w:val="left" w:pos="360"/>
          <w:tab w:val="left" w:pos="450"/>
          <w:tab w:val="left" w:pos="54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Pr="00F3439C">
        <w:rPr>
          <w:rFonts w:ascii="Times New Roman" w:hAnsi="Times New Roman" w:cs="Times New Roman"/>
          <w:sz w:val="24"/>
          <w:szCs w:val="24"/>
        </w:rPr>
        <w:t xml:space="preserve">Proceedings of the International Rockfish Symposium, Anchorage, Alaska, University of </w:t>
      </w:r>
    </w:p>
    <w:p w14:paraId="3AD10AA8" w14:textId="77777777" w:rsidR="00246F8D" w:rsidRDefault="00246F8D" w:rsidP="00246F8D">
      <w:pPr>
        <w:tabs>
          <w:tab w:val="left" w:pos="360"/>
          <w:tab w:val="left" w:pos="450"/>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ab/>
        <w:t>Alaska, Anchorage, Alaska Sea Grant Rep 87(2):</w:t>
      </w:r>
      <w:r w:rsidRPr="00F3439C">
        <w:rPr>
          <w:rFonts w:ascii="Times New Roman" w:hAnsi="Times New Roman" w:cs="Times New Roman"/>
          <w:sz w:val="24"/>
          <w:szCs w:val="24"/>
        </w:rPr>
        <w:t>3–99</w:t>
      </w:r>
      <w:r>
        <w:rPr>
          <w:rFonts w:ascii="Times New Roman" w:hAnsi="Times New Roman" w:cs="Times New Roman"/>
          <w:sz w:val="24"/>
          <w:szCs w:val="24"/>
        </w:rPr>
        <w:t>.</w:t>
      </w:r>
    </w:p>
    <w:p w14:paraId="0092AB0C" w14:textId="77777777" w:rsidR="00246F8D" w:rsidRDefault="00246F8D" w:rsidP="00246F8D">
      <w:pPr>
        <w:tabs>
          <w:tab w:val="left" w:pos="450"/>
        </w:tabs>
        <w:spacing w:after="0" w:line="240" w:lineRule="auto"/>
        <w:jc w:val="both"/>
        <w:rPr>
          <w:rFonts w:ascii="Times New Roman" w:hAnsi="Times New Roman" w:cs="Times New Roman"/>
          <w:sz w:val="24"/>
          <w:szCs w:val="24"/>
        </w:rPr>
      </w:pPr>
    </w:p>
    <w:p w14:paraId="15B8A0F0" w14:textId="77777777" w:rsidR="00246F8D" w:rsidRDefault="00246F8D" w:rsidP="00246F8D">
      <w:pPr>
        <w:tabs>
          <w:tab w:val="left" w:pos="450"/>
        </w:tabs>
        <w:spacing w:after="0" w:line="240" w:lineRule="auto"/>
        <w:jc w:val="both"/>
        <w:rPr>
          <w:rFonts w:ascii="Times New Roman" w:eastAsia="Times New Roman" w:hAnsi="Times New Roman" w:cs="Times New Roman"/>
          <w:sz w:val="24"/>
          <w:szCs w:val="24"/>
        </w:rPr>
      </w:pPr>
      <w:r w:rsidRPr="0018592B">
        <w:rPr>
          <w:rFonts w:ascii="Times New Roman" w:eastAsia="Times New Roman" w:hAnsi="Times New Roman" w:cs="Times New Roman"/>
          <w:sz w:val="24"/>
          <w:szCs w:val="24"/>
        </w:rPr>
        <w:t xml:space="preserve">O'Connell, V. M. 1987. Reproductive seasons for some Sebastes species in Southeastern Alaska. </w:t>
      </w:r>
    </w:p>
    <w:p w14:paraId="6702C5CB" w14:textId="77777777" w:rsidR="00246F8D" w:rsidRPr="0018592B" w:rsidRDefault="00246F8D" w:rsidP="00246F8D">
      <w:pPr>
        <w:tabs>
          <w:tab w:val="left" w:pos="360"/>
          <w:tab w:val="left" w:pos="540"/>
        </w:tabs>
        <w:spacing w:after="0" w:line="240" w:lineRule="auto"/>
        <w:ind w:left="360"/>
        <w:jc w:val="both"/>
        <w:rPr>
          <w:rFonts w:ascii="Times New Roman" w:eastAsia="Times New Roman" w:hAnsi="Times New Roman" w:cs="Times New Roman"/>
          <w:sz w:val="24"/>
          <w:szCs w:val="24"/>
        </w:rPr>
      </w:pPr>
      <w:r w:rsidRPr="00F20CD2">
        <w:rPr>
          <w:rFonts w:ascii="Times New Roman" w:eastAsia="Times New Roman" w:hAnsi="Times New Roman" w:cs="Times New Roman"/>
          <w:sz w:val="24"/>
          <w:szCs w:val="24"/>
        </w:rPr>
        <w:t>Alaska Department of Fish and Game, Division of Commercial Fisheries, Informational Leaflet No. 263, Juneau.</w:t>
      </w:r>
    </w:p>
    <w:p w14:paraId="706AE156" w14:textId="77777777" w:rsidR="00246F8D" w:rsidRDefault="00246F8D" w:rsidP="00246F8D">
      <w:pPr>
        <w:tabs>
          <w:tab w:val="left" w:pos="450"/>
        </w:tabs>
        <w:spacing w:after="0" w:line="240" w:lineRule="auto"/>
        <w:ind w:left="360"/>
        <w:jc w:val="both"/>
        <w:rPr>
          <w:rFonts w:ascii="Times New Roman" w:eastAsia="Times New Roman" w:hAnsi="Times New Roman" w:cs="Times New Roman"/>
          <w:sz w:val="24"/>
          <w:szCs w:val="24"/>
        </w:rPr>
      </w:pPr>
    </w:p>
    <w:p w14:paraId="4F5387A5" w14:textId="77777777" w:rsidR="00246F8D" w:rsidRDefault="00246F8D" w:rsidP="00246F8D">
      <w:pPr>
        <w:tabs>
          <w:tab w:val="left" w:pos="450"/>
        </w:tabs>
        <w:spacing w:after="0" w:line="240" w:lineRule="auto"/>
        <w:jc w:val="both"/>
        <w:rPr>
          <w:rFonts w:ascii="Times New Roman" w:eastAsia="Times New Roman" w:hAnsi="Times New Roman" w:cs="Times New Roman"/>
          <w:sz w:val="24"/>
          <w:szCs w:val="24"/>
        </w:rPr>
      </w:pPr>
      <w:r w:rsidRPr="004C6B02">
        <w:rPr>
          <w:rFonts w:ascii="Times New Roman" w:eastAsia="Times New Roman" w:hAnsi="Times New Roman" w:cs="Times New Roman"/>
          <w:sz w:val="24"/>
          <w:szCs w:val="24"/>
        </w:rPr>
        <w:t xml:space="preserve">O’Connell, V.M, C. Brylinsky, and D. Carlile. 2002. Demersal Shelf Rockfish Stock Assessment </w:t>
      </w:r>
    </w:p>
    <w:p w14:paraId="528791E4" w14:textId="77777777" w:rsidR="00246F8D" w:rsidRDefault="00246F8D" w:rsidP="00246F8D">
      <w:pPr>
        <w:tabs>
          <w:tab w:val="left" w:pos="360"/>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4C6B02">
        <w:rPr>
          <w:rFonts w:ascii="Times New Roman" w:eastAsia="Times New Roman" w:hAnsi="Times New Roman" w:cs="Times New Roman"/>
          <w:sz w:val="24"/>
          <w:szCs w:val="24"/>
        </w:rPr>
        <w:t>for 2003. Alaska Depar</w:t>
      </w:r>
      <w:r>
        <w:rPr>
          <w:rFonts w:ascii="Times New Roman" w:eastAsia="Times New Roman" w:hAnsi="Times New Roman" w:cs="Times New Roman"/>
          <w:sz w:val="24"/>
          <w:szCs w:val="24"/>
        </w:rPr>
        <w:t>tment of Fish and Game IJ02-44: 419-458.</w:t>
      </w:r>
    </w:p>
    <w:p w14:paraId="35F4C693" w14:textId="77777777" w:rsidR="00246F8D" w:rsidRDefault="00246F8D" w:rsidP="00246F8D">
      <w:pPr>
        <w:tabs>
          <w:tab w:val="left" w:pos="450"/>
        </w:tabs>
        <w:spacing w:after="0" w:line="240" w:lineRule="auto"/>
        <w:ind w:left="360"/>
        <w:jc w:val="both"/>
        <w:rPr>
          <w:rFonts w:ascii="Times New Roman" w:eastAsia="Times New Roman" w:hAnsi="Times New Roman" w:cs="Times New Roman"/>
          <w:sz w:val="24"/>
          <w:szCs w:val="24"/>
        </w:rPr>
      </w:pPr>
    </w:p>
    <w:p w14:paraId="0A72BAB7" w14:textId="77777777" w:rsidR="00246F8D" w:rsidRDefault="00246F8D" w:rsidP="00246F8D">
      <w:pPr>
        <w:tabs>
          <w:tab w:val="left" w:pos="450"/>
        </w:tabs>
        <w:spacing w:after="0" w:line="240" w:lineRule="auto"/>
        <w:jc w:val="both"/>
        <w:rPr>
          <w:rFonts w:ascii="Times New Roman" w:eastAsia="Times New Roman" w:hAnsi="Times New Roman" w:cs="Times New Roman"/>
          <w:sz w:val="24"/>
          <w:szCs w:val="24"/>
        </w:rPr>
      </w:pPr>
      <w:r w:rsidRPr="005C080F">
        <w:rPr>
          <w:rFonts w:ascii="Times New Roman" w:eastAsia="Times New Roman" w:hAnsi="Times New Roman" w:cs="Times New Roman"/>
          <w:sz w:val="24"/>
          <w:szCs w:val="24"/>
        </w:rPr>
        <w:t xml:space="preserve">Olson, A., J. Stahl, M. Vaughn, K. Carroll, and A. Baldwin. 2017. Annual management report for </w:t>
      </w:r>
    </w:p>
    <w:p w14:paraId="6E71B2A1" w14:textId="77777777" w:rsidR="00246F8D" w:rsidRDefault="00246F8D" w:rsidP="00246F8D">
      <w:pPr>
        <w:tabs>
          <w:tab w:val="left" w:pos="360"/>
        </w:tabs>
        <w:spacing w:after="0" w:line="240" w:lineRule="auto"/>
        <w:ind w:left="360"/>
        <w:jc w:val="both"/>
        <w:rPr>
          <w:rFonts w:ascii="Times New Roman" w:eastAsia="Times New Roman" w:hAnsi="Times New Roman" w:cs="Times New Roman"/>
          <w:sz w:val="24"/>
          <w:szCs w:val="24"/>
        </w:rPr>
      </w:pPr>
      <w:r w:rsidRPr="005C080F">
        <w:rPr>
          <w:rFonts w:ascii="Times New Roman" w:eastAsia="Times New Roman" w:hAnsi="Times New Roman" w:cs="Times New Roman"/>
          <w:sz w:val="24"/>
          <w:szCs w:val="24"/>
        </w:rPr>
        <w:t>the Southeast Alaska and Yakutat groundfish fisheries, 2017. Alaska Department of Fish and Game, Fishery Management Report No. 17-54, Anchorage</w:t>
      </w:r>
      <w:r>
        <w:rPr>
          <w:rFonts w:ascii="Times New Roman" w:eastAsia="Times New Roman" w:hAnsi="Times New Roman" w:cs="Times New Roman"/>
          <w:sz w:val="24"/>
          <w:szCs w:val="24"/>
        </w:rPr>
        <w:t>.</w:t>
      </w:r>
    </w:p>
    <w:p w14:paraId="1ADEB484" w14:textId="77777777" w:rsidR="00246F8D" w:rsidRDefault="00246F8D" w:rsidP="00246F8D">
      <w:pPr>
        <w:tabs>
          <w:tab w:val="left" w:pos="450"/>
        </w:tabs>
        <w:spacing w:after="0" w:line="240" w:lineRule="auto"/>
        <w:jc w:val="both"/>
        <w:rPr>
          <w:rFonts w:ascii="Times New Roman" w:eastAsia="Times New Roman" w:hAnsi="Times New Roman" w:cs="Times New Roman"/>
          <w:sz w:val="24"/>
          <w:szCs w:val="24"/>
        </w:rPr>
      </w:pPr>
    </w:p>
    <w:p w14:paraId="6CBFE053" w14:textId="77777777" w:rsidR="00246F8D" w:rsidRDefault="00246F8D" w:rsidP="00246F8D">
      <w:pPr>
        <w:tabs>
          <w:tab w:val="left" w:pos="450"/>
        </w:tabs>
        <w:spacing w:after="0" w:line="240" w:lineRule="auto"/>
        <w:jc w:val="both"/>
        <w:rPr>
          <w:rFonts w:ascii="Times New Roman" w:eastAsia="Times New Roman" w:hAnsi="Times New Roman" w:cs="Times New Roman"/>
          <w:sz w:val="24"/>
          <w:szCs w:val="24"/>
        </w:rPr>
      </w:pPr>
      <w:r w:rsidRPr="00F3439C">
        <w:rPr>
          <w:rFonts w:ascii="Times New Roman" w:eastAsia="Times New Roman" w:hAnsi="Times New Roman" w:cs="Times New Roman"/>
          <w:sz w:val="24"/>
          <w:szCs w:val="24"/>
        </w:rPr>
        <w:t>Parrish R</w:t>
      </w:r>
      <w:r>
        <w:rPr>
          <w:rFonts w:ascii="Times New Roman" w:eastAsia="Times New Roman" w:hAnsi="Times New Roman" w:cs="Times New Roman"/>
          <w:sz w:val="24"/>
          <w:szCs w:val="24"/>
        </w:rPr>
        <w:t xml:space="preserve">. </w:t>
      </w:r>
      <w:r w:rsidRPr="00F3439C">
        <w:rPr>
          <w:rFonts w:ascii="Times New Roman" w:eastAsia="Times New Roman" w:hAnsi="Times New Roman" w:cs="Times New Roman"/>
          <w:sz w:val="24"/>
          <w:szCs w:val="24"/>
        </w:rPr>
        <w:t>H</w:t>
      </w:r>
      <w:r>
        <w:rPr>
          <w:rFonts w:ascii="Times New Roman" w:eastAsia="Times New Roman" w:hAnsi="Times New Roman" w:cs="Times New Roman"/>
          <w:sz w:val="24"/>
          <w:szCs w:val="24"/>
        </w:rPr>
        <w:t>.</w:t>
      </w:r>
      <w:r w:rsidRPr="00F3439C">
        <w:rPr>
          <w:rFonts w:ascii="Times New Roman" w:eastAsia="Times New Roman" w:hAnsi="Times New Roman" w:cs="Times New Roman"/>
          <w:sz w:val="24"/>
          <w:szCs w:val="24"/>
        </w:rPr>
        <w:t>, Nelson C</w:t>
      </w:r>
      <w:r>
        <w:rPr>
          <w:rFonts w:ascii="Times New Roman" w:eastAsia="Times New Roman" w:hAnsi="Times New Roman" w:cs="Times New Roman"/>
          <w:sz w:val="24"/>
          <w:szCs w:val="24"/>
        </w:rPr>
        <w:t>. S.</w:t>
      </w:r>
      <w:r w:rsidRPr="00F3439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A. Bakun. 1981.</w:t>
      </w:r>
      <w:r w:rsidRPr="00F3439C">
        <w:rPr>
          <w:rFonts w:ascii="Times New Roman" w:eastAsia="Times New Roman" w:hAnsi="Times New Roman" w:cs="Times New Roman"/>
          <w:sz w:val="24"/>
          <w:szCs w:val="24"/>
        </w:rPr>
        <w:t xml:space="preserve"> Transport mechanisms and reproductive success </w:t>
      </w:r>
    </w:p>
    <w:p w14:paraId="180DCF15" w14:textId="7CB0BAA8" w:rsidR="00246F8D" w:rsidRDefault="00246F8D" w:rsidP="00246F8D">
      <w:pPr>
        <w:tabs>
          <w:tab w:val="left" w:pos="360"/>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F3439C">
        <w:rPr>
          <w:rFonts w:ascii="Times New Roman" w:eastAsia="Times New Roman" w:hAnsi="Times New Roman" w:cs="Times New Roman"/>
          <w:sz w:val="24"/>
          <w:szCs w:val="24"/>
        </w:rPr>
        <w:t>of fishes in the California current. Biol</w:t>
      </w:r>
      <w:r>
        <w:rPr>
          <w:rFonts w:ascii="Times New Roman" w:eastAsia="Times New Roman" w:hAnsi="Times New Roman" w:cs="Times New Roman"/>
          <w:sz w:val="24"/>
          <w:szCs w:val="24"/>
        </w:rPr>
        <w:t>.</w:t>
      </w:r>
      <w:r w:rsidRPr="00F3439C">
        <w:rPr>
          <w:rFonts w:ascii="Times New Roman" w:eastAsia="Times New Roman" w:hAnsi="Times New Roman" w:cs="Times New Roman"/>
          <w:sz w:val="24"/>
          <w:szCs w:val="24"/>
        </w:rPr>
        <w:t xml:space="preserve"> Oceanogr</w:t>
      </w:r>
      <w:r>
        <w:rPr>
          <w:rFonts w:ascii="Times New Roman" w:eastAsia="Times New Roman" w:hAnsi="Times New Roman" w:cs="Times New Roman"/>
          <w:sz w:val="24"/>
          <w:szCs w:val="24"/>
        </w:rPr>
        <w:t>.</w:t>
      </w:r>
      <w:r w:rsidRPr="00F3439C">
        <w:rPr>
          <w:rFonts w:ascii="Times New Roman" w:eastAsia="Times New Roman" w:hAnsi="Times New Roman" w:cs="Times New Roman"/>
          <w:sz w:val="24"/>
          <w:szCs w:val="24"/>
        </w:rPr>
        <w:t xml:space="preserve"> 1:175–203</w:t>
      </w:r>
      <w:r>
        <w:rPr>
          <w:rFonts w:ascii="Times New Roman" w:eastAsia="Times New Roman" w:hAnsi="Times New Roman" w:cs="Times New Roman"/>
          <w:sz w:val="24"/>
          <w:szCs w:val="24"/>
        </w:rPr>
        <w:t>.</w:t>
      </w:r>
    </w:p>
    <w:p w14:paraId="22F5B126" w14:textId="4699CADB" w:rsidR="00FA4C65" w:rsidRDefault="00FA4C65" w:rsidP="00246F8D">
      <w:pPr>
        <w:tabs>
          <w:tab w:val="left" w:pos="360"/>
          <w:tab w:val="left" w:pos="450"/>
        </w:tabs>
        <w:spacing w:after="0" w:line="240" w:lineRule="auto"/>
        <w:jc w:val="both"/>
        <w:rPr>
          <w:rFonts w:ascii="Times New Roman" w:eastAsia="Times New Roman" w:hAnsi="Times New Roman" w:cs="Times New Roman"/>
          <w:sz w:val="24"/>
          <w:szCs w:val="24"/>
        </w:rPr>
      </w:pPr>
    </w:p>
    <w:p w14:paraId="15081B6A" w14:textId="1091BF71" w:rsidR="00FA4C65" w:rsidRDefault="00FA4C65" w:rsidP="00246F8D">
      <w:pPr>
        <w:tabs>
          <w:tab w:val="left" w:pos="360"/>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Petrik, C. 2017. Reproductive strategies and rockfish: A life history traits framework for fisheries </w:t>
      </w:r>
    </w:p>
    <w:p w14:paraId="426A0035" w14:textId="73BA931D" w:rsidR="00FA4C65" w:rsidRDefault="00FA4C65" w:rsidP="00FA4C65">
      <w:pPr>
        <w:tabs>
          <w:tab w:val="left" w:pos="360"/>
          <w:tab w:val="left" w:pos="450"/>
        </w:tabs>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management. Nereus Program, Princeton University. Available: </w:t>
      </w:r>
      <w:r w:rsidRPr="00FA4C65">
        <w:rPr>
          <w:rFonts w:ascii="Times New Roman" w:eastAsia="Times New Roman" w:hAnsi="Times New Roman" w:cs="Times New Roman"/>
          <w:sz w:val="24"/>
          <w:szCs w:val="24"/>
        </w:rPr>
        <w:t>http://archives.nereusprogram</w:t>
      </w:r>
      <w:r>
        <w:rPr>
          <w:rFonts w:ascii="Times New Roman" w:eastAsia="Times New Roman" w:hAnsi="Times New Roman" w:cs="Times New Roman"/>
          <w:sz w:val="24"/>
          <w:szCs w:val="24"/>
        </w:rPr>
        <w:t xml:space="preserve"> </w:t>
      </w:r>
      <w:r w:rsidRPr="00FA4C65">
        <w:rPr>
          <w:rFonts w:ascii="Times New Roman" w:eastAsia="Times New Roman" w:hAnsi="Times New Roman" w:cs="Times New Roman"/>
          <w:sz w:val="24"/>
          <w:szCs w:val="24"/>
        </w:rPr>
        <w:t>.org/reproductive-strategies-and-rockfish-a-life-history-traits-framework-for-fisheries-management/</w:t>
      </w:r>
      <w:r>
        <w:rPr>
          <w:rFonts w:ascii="Times New Roman" w:eastAsia="Times New Roman" w:hAnsi="Times New Roman" w:cs="Times New Roman"/>
          <w:sz w:val="24"/>
          <w:szCs w:val="24"/>
        </w:rPr>
        <w:t>.</w:t>
      </w:r>
    </w:p>
    <w:p w14:paraId="24FA2817" w14:textId="2BE0C06A" w:rsidR="0032372E" w:rsidRDefault="0032372E" w:rsidP="00246F8D">
      <w:pPr>
        <w:tabs>
          <w:tab w:val="left" w:pos="360"/>
          <w:tab w:val="left" w:pos="450"/>
        </w:tabs>
        <w:spacing w:after="0" w:line="240" w:lineRule="auto"/>
        <w:jc w:val="both"/>
        <w:rPr>
          <w:rFonts w:ascii="Times New Roman" w:eastAsia="Times New Roman" w:hAnsi="Times New Roman" w:cs="Times New Roman"/>
          <w:sz w:val="24"/>
          <w:szCs w:val="24"/>
        </w:rPr>
      </w:pPr>
    </w:p>
    <w:p w14:paraId="684275FA" w14:textId="24C9DF14" w:rsidR="0032372E" w:rsidRDefault="0032372E" w:rsidP="00246F8D">
      <w:pPr>
        <w:tabs>
          <w:tab w:val="left" w:pos="360"/>
          <w:tab w:val="left" w:pos="450"/>
        </w:tabs>
        <w:spacing w:after="0" w:line="240" w:lineRule="auto"/>
        <w:jc w:val="both"/>
        <w:rPr>
          <w:rFonts w:ascii="Times New Roman" w:eastAsia="Times New Roman" w:hAnsi="Times New Roman" w:cs="Times New Roman"/>
          <w:sz w:val="24"/>
          <w:szCs w:val="24"/>
        </w:rPr>
      </w:pPr>
      <w:r w:rsidRPr="0032372E">
        <w:rPr>
          <w:rFonts w:ascii="Times New Roman" w:eastAsia="Times New Roman" w:hAnsi="Times New Roman" w:cs="Times New Roman"/>
          <w:sz w:val="24"/>
          <w:szCs w:val="24"/>
        </w:rPr>
        <w:t>Pianka</w:t>
      </w:r>
      <w:r>
        <w:rPr>
          <w:rFonts w:ascii="Times New Roman" w:eastAsia="Times New Roman" w:hAnsi="Times New Roman" w:cs="Times New Roman"/>
          <w:sz w:val="24"/>
          <w:szCs w:val="24"/>
        </w:rPr>
        <w:t xml:space="preserve">, E. </w:t>
      </w:r>
      <w:r w:rsidRPr="0032372E">
        <w:rPr>
          <w:rFonts w:ascii="Times New Roman" w:eastAsia="Times New Roman" w:hAnsi="Times New Roman" w:cs="Times New Roman"/>
          <w:sz w:val="24"/>
          <w:szCs w:val="24"/>
        </w:rPr>
        <w:t xml:space="preserve">R. </w:t>
      </w:r>
      <w:r>
        <w:rPr>
          <w:rFonts w:ascii="Times New Roman" w:eastAsia="Times New Roman" w:hAnsi="Times New Roman" w:cs="Times New Roman"/>
          <w:sz w:val="24"/>
          <w:szCs w:val="24"/>
        </w:rPr>
        <w:t>1970. On r- and K-selection. American</w:t>
      </w:r>
      <w:r w:rsidRPr="0032372E">
        <w:rPr>
          <w:rFonts w:ascii="Times New Roman" w:eastAsia="Times New Roman" w:hAnsi="Times New Roman" w:cs="Times New Roman"/>
          <w:sz w:val="24"/>
          <w:szCs w:val="24"/>
        </w:rPr>
        <w:t xml:space="preserve"> </w:t>
      </w:r>
      <w:r w:rsidR="002A6C05" w:rsidRPr="0032372E">
        <w:rPr>
          <w:rFonts w:ascii="Times New Roman" w:eastAsia="Times New Roman" w:hAnsi="Times New Roman" w:cs="Times New Roman"/>
          <w:sz w:val="24"/>
          <w:szCs w:val="24"/>
        </w:rPr>
        <w:t>Nat</w:t>
      </w:r>
      <w:r w:rsidR="002A6C05">
        <w:rPr>
          <w:rFonts w:ascii="Times New Roman" w:eastAsia="Times New Roman" w:hAnsi="Times New Roman" w:cs="Times New Roman"/>
          <w:sz w:val="24"/>
          <w:szCs w:val="24"/>
        </w:rPr>
        <w:t>uralist</w:t>
      </w:r>
      <w:r w:rsidRPr="0032372E">
        <w:rPr>
          <w:rFonts w:ascii="Times New Roman" w:eastAsia="Times New Roman" w:hAnsi="Times New Roman" w:cs="Times New Roman"/>
          <w:sz w:val="24"/>
          <w:szCs w:val="24"/>
        </w:rPr>
        <w:t>. 104:</w:t>
      </w:r>
      <w:r w:rsidR="002A6C05">
        <w:rPr>
          <w:rFonts w:ascii="Times New Roman" w:eastAsia="Times New Roman" w:hAnsi="Times New Roman" w:cs="Times New Roman"/>
          <w:sz w:val="24"/>
          <w:szCs w:val="24"/>
        </w:rPr>
        <w:t xml:space="preserve"> </w:t>
      </w:r>
      <w:r w:rsidRPr="0032372E">
        <w:rPr>
          <w:rFonts w:ascii="Times New Roman" w:eastAsia="Times New Roman" w:hAnsi="Times New Roman" w:cs="Times New Roman"/>
          <w:sz w:val="24"/>
          <w:szCs w:val="24"/>
        </w:rPr>
        <w:t>592–97</w:t>
      </w:r>
      <w:r w:rsidR="002A6C05">
        <w:rPr>
          <w:rFonts w:ascii="Times New Roman" w:eastAsia="Times New Roman" w:hAnsi="Times New Roman" w:cs="Times New Roman"/>
          <w:sz w:val="24"/>
          <w:szCs w:val="24"/>
        </w:rPr>
        <w:t>.</w:t>
      </w:r>
    </w:p>
    <w:p w14:paraId="149DDC4E" w14:textId="07195164" w:rsidR="002A6C05" w:rsidRDefault="002A6C05" w:rsidP="00246F8D">
      <w:pPr>
        <w:tabs>
          <w:tab w:val="left" w:pos="360"/>
          <w:tab w:val="left" w:pos="450"/>
        </w:tabs>
        <w:spacing w:after="0" w:line="240" w:lineRule="auto"/>
        <w:jc w:val="both"/>
        <w:rPr>
          <w:rFonts w:ascii="Times New Roman" w:eastAsia="Times New Roman" w:hAnsi="Times New Roman" w:cs="Times New Roman"/>
          <w:sz w:val="24"/>
          <w:szCs w:val="24"/>
        </w:rPr>
      </w:pPr>
    </w:p>
    <w:p w14:paraId="5E95F5C0" w14:textId="236CB99B" w:rsidR="002A6C05" w:rsidRDefault="002A6C05" w:rsidP="002A6C05">
      <w:pPr>
        <w:tabs>
          <w:tab w:val="left" w:pos="360"/>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Philippi, T. and J. Seger. 1989</w:t>
      </w:r>
      <w:r w:rsidRPr="002A6C05">
        <w:rPr>
          <w:rFonts w:ascii="Times New Roman" w:eastAsia="Times New Roman" w:hAnsi="Times New Roman" w:cs="Times New Roman"/>
          <w:sz w:val="24"/>
          <w:szCs w:val="24"/>
        </w:rPr>
        <w:t>. Hedging one’s evolutionary bets, revisited.</w:t>
      </w:r>
      <w:r>
        <w:rPr>
          <w:rFonts w:ascii="Times New Roman" w:eastAsia="Times New Roman" w:hAnsi="Times New Roman" w:cs="Times New Roman"/>
          <w:sz w:val="24"/>
          <w:szCs w:val="24"/>
        </w:rPr>
        <w:t xml:space="preserve"> </w:t>
      </w:r>
      <w:r w:rsidRPr="002A6C05">
        <w:rPr>
          <w:rFonts w:ascii="Times New Roman" w:eastAsia="Times New Roman" w:hAnsi="Times New Roman" w:cs="Times New Roman"/>
          <w:sz w:val="24"/>
          <w:szCs w:val="24"/>
        </w:rPr>
        <w:t xml:space="preserve">Trends in Ecology and </w:t>
      </w:r>
    </w:p>
    <w:p w14:paraId="1D192F60" w14:textId="2DBF2733" w:rsidR="002A6C05" w:rsidRPr="002A6C05" w:rsidRDefault="002A6C05" w:rsidP="002A6C05">
      <w:pPr>
        <w:tabs>
          <w:tab w:val="left" w:pos="360"/>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2A6C05">
        <w:rPr>
          <w:rFonts w:ascii="Times New Roman" w:eastAsia="Times New Roman" w:hAnsi="Times New Roman" w:cs="Times New Roman"/>
          <w:sz w:val="24"/>
          <w:szCs w:val="24"/>
        </w:rPr>
        <w:t>Evolution</w:t>
      </w:r>
      <w:r>
        <w:rPr>
          <w:rFonts w:ascii="Times New Roman" w:eastAsia="Times New Roman" w:hAnsi="Times New Roman" w:cs="Times New Roman"/>
          <w:sz w:val="24"/>
          <w:szCs w:val="24"/>
        </w:rPr>
        <w:t>.</w:t>
      </w:r>
      <w:r w:rsidRPr="002A6C05">
        <w:rPr>
          <w:rFonts w:ascii="Times New Roman" w:eastAsia="Times New Roman" w:hAnsi="Times New Roman" w:cs="Times New Roman"/>
          <w:sz w:val="24"/>
          <w:szCs w:val="24"/>
        </w:rPr>
        <w:t xml:space="preserve"> 4</w:t>
      </w:r>
      <w:r>
        <w:rPr>
          <w:rFonts w:ascii="Times New Roman" w:eastAsia="Times New Roman" w:hAnsi="Times New Roman" w:cs="Times New Roman"/>
          <w:sz w:val="24"/>
          <w:szCs w:val="24"/>
        </w:rPr>
        <w:t>:</w:t>
      </w:r>
      <w:r w:rsidRPr="002A6C05">
        <w:rPr>
          <w:rFonts w:ascii="Times New Roman" w:eastAsia="Times New Roman" w:hAnsi="Times New Roman" w:cs="Times New Roman"/>
          <w:sz w:val="24"/>
          <w:szCs w:val="24"/>
        </w:rPr>
        <w:t xml:space="preserve"> 41–44.</w:t>
      </w:r>
    </w:p>
    <w:p w14:paraId="4E20DD5C" w14:textId="5DD8EE48" w:rsidR="00B70137" w:rsidRDefault="00B70137" w:rsidP="00246F8D">
      <w:pPr>
        <w:tabs>
          <w:tab w:val="left" w:pos="360"/>
          <w:tab w:val="left" w:pos="450"/>
        </w:tabs>
        <w:spacing w:after="0" w:line="240" w:lineRule="auto"/>
        <w:jc w:val="both"/>
        <w:rPr>
          <w:rFonts w:ascii="Times New Roman" w:eastAsia="Times New Roman" w:hAnsi="Times New Roman" w:cs="Times New Roman"/>
          <w:sz w:val="24"/>
          <w:szCs w:val="24"/>
        </w:rPr>
      </w:pPr>
    </w:p>
    <w:p w14:paraId="074EE0B4" w14:textId="5133A10C" w:rsidR="00B70137" w:rsidRDefault="00B70137" w:rsidP="00246F8D">
      <w:pPr>
        <w:tabs>
          <w:tab w:val="left" w:pos="360"/>
          <w:tab w:val="left" w:pos="450"/>
        </w:tabs>
        <w:spacing w:after="0" w:line="240" w:lineRule="auto"/>
        <w:jc w:val="both"/>
        <w:rPr>
          <w:rFonts w:ascii="Times New Roman" w:eastAsia="Times New Roman" w:hAnsi="Times New Roman" w:cs="Times New Roman"/>
          <w:sz w:val="24"/>
          <w:szCs w:val="24"/>
        </w:rPr>
      </w:pPr>
      <w:r w:rsidRPr="00B70137">
        <w:rPr>
          <w:rFonts w:ascii="Times New Roman" w:eastAsia="Times New Roman" w:hAnsi="Times New Roman" w:cs="Times New Roman"/>
          <w:sz w:val="24"/>
          <w:szCs w:val="24"/>
        </w:rPr>
        <w:t>Po</w:t>
      </w:r>
      <w:r>
        <w:rPr>
          <w:rFonts w:ascii="Times New Roman" w:eastAsia="Times New Roman" w:hAnsi="Times New Roman" w:cs="Times New Roman"/>
          <w:sz w:val="24"/>
          <w:szCs w:val="24"/>
        </w:rPr>
        <w:t>zo Buil, M. and E. Di Lorenzo. 2015.</w:t>
      </w:r>
      <w:r w:rsidRPr="00B70137">
        <w:rPr>
          <w:rFonts w:ascii="Times New Roman" w:eastAsia="Times New Roman" w:hAnsi="Times New Roman" w:cs="Times New Roman"/>
          <w:sz w:val="24"/>
          <w:szCs w:val="24"/>
        </w:rPr>
        <w:t xml:space="preserve"> Decadal changes in Gulf of Alaska upwelling source </w:t>
      </w:r>
    </w:p>
    <w:p w14:paraId="64CE2714" w14:textId="186A8CB6" w:rsidR="00246F8D" w:rsidRDefault="00B70137" w:rsidP="00000E2A">
      <w:pPr>
        <w:tabs>
          <w:tab w:val="left" w:pos="450"/>
        </w:tabs>
        <w:spacing w:after="0" w:line="240" w:lineRule="auto"/>
        <w:ind w:left="36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waters, Geophys. Res. Lett.</w:t>
      </w:r>
      <w:r w:rsidR="00CF3962">
        <w:rPr>
          <w:rFonts w:ascii="Times New Roman" w:eastAsia="Times New Roman" w:hAnsi="Times New Roman" w:cs="Times New Roman"/>
          <w:sz w:val="24"/>
          <w:szCs w:val="24"/>
        </w:rPr>
        <w:t xml:space="preserve"> 42: </w:t>
      </w:r>
      <w:r w:rsidRPr="00B70137">
        <w:rPr>
          <w:rFonts w:ascii="Times New Roman" w:eastAsia="Times New Roman" w:hAnsi="Times New Roman" w:cs="Times New Roman"/>
          <w:sz w:val="24"/>
          <w:szCs w:val="24"/>
        </w:rPr>
        <w:t>1488–1495</w:t>
      </w:r>
      <w:r>
        <w:rPr>
          <w:rFonts w:ascii="Times New Roman" w:eastAsia="Times New Roman" w:hAnsi="Times New Roman" w:cs="Times New Roman"/>
          <w:sz w:val="24"/>
          <w:szCs w:val="24"/>
        </w:rPr>
        <w:t>.</w:t>
      </w:r>
    </w:p>
    <w:p w14:paraId="4AA4EB52" w14:textId="33E49463" w:rsidR="00CE0C9A" w:rsidRDefault="00CE0C9A" w:rsidP="00246F8D">
      <w:pPr>
        <w:tabs>
          <w:tab w:val="left" w:pos="450"/>
        </w:tabs>
        <w:spacing w:after="0" w:line="240" w:lineRule="auto"/>
        <w:jc w:val="both"/>
        <w:rPr>
          <w:rFonts w:ascii="Times New Roman" w:eastAsia="Times New Roman" w:hAnsi="Times New Roman" w:cs="Times New Roman"/>
          <w:sz w:val="24"/>
          <w:szCs w:val="24"/>
        </w:rPr>
      </w:pPr>
    </w:p>
    <w:p w14:paraId="631D6D82" w14:textId="137F46E3" w:rsidR="00CE0C9A" w:rsidRDefault="00CE0C9A" w:rsidP="00000E2A">
      <w:pPr>
        <w:tabs>
          <w:tab w:val="left" w:pos="450"/>
        </w:tabs>
        <w:spacing w:after="0" w:line="240" w:lineRule="auto"/>
        <w:ind w:left="360" w:hanging="360"/>
        <w:jc w:val="both"/>
        <w:rPr>
          <w:rFonts w:ascii="Times New Roman" w:eastAsia="Times New Roman" w:hAnsi="Times New Roman" w:cs="Times New Roman"/>
          <w:sz w:val="24"/>
          <w:szCs w:val="24"/>
        </w:rPr>
      </w:pPr>
      <w:r w:rsidRPr="00CE0C9A">
        <w:rPr>
          <w:rFonts w:ascii="Times New Roman" w:eastAsia="Times New Roman" w:hAnsi="Times New Roman" w:cs="Times New Roman"/>
          <w:sz w:val="24"/>
          <w:szCs w:val="24"/>
        </w:rPr>
        <w:t>Pulliainen, E.</w:t>
      </w:r>
      <w:r>
        <w:rPr>
          <w:rFonts w:ascii="Times New Roman" w:eastAsia="Times New Roman" w:hAnsi="Times New Roman" w:cs="Times New Roman"/>
          <w:sz w:val="24"/>
          <w:szCs w:val="24"/>
        </w:rPr>
        <w:t xml:space="preserve"> and K. Korhonen. 1990.</w:t>
      </w:r>
      <w:r w:rsidRPr="00CE0C9A">
        <w:rPr>
          <w:rFonts w:ascii="Times New Roman" w:eastAsia="Times New Roman" w:hAnsi="Times New Roman" w:cs="Times New Roman"/>
          <w:sz w:val="24"/>
          <w:szCs w:val="24"/>
        </w:rPr>
        <w:t xml:space="preserve"> Seasonal changes in condition indices in adult mature and non-maturing burbot, </w:t>
      </w:r>
      <w:r w:rsidRPr="00000E2A">
        <w:rPr>
          <w:rFonts w:ascii="Times New Roman" w:eastAsia="Times New Roman" w:hAnsi="Times New Roman" w:cs="Times New Roman"/>
          <w:i/>
          <w:sz w:val="24"/>
          <w:szCs w:val="24"/>
        </w:rPr>
        <w:t>Lota lota</w:t>
      </w:r>
      <w:r w:rsidRPr="00CE0C9A">
        <w:rPr>
          <w:rFonts w:ascii="Times New Roman" w:eastAsia="Times New Roman" w:hAnsi="Times New Roman" w:cs="Times New Roman"/>
          <w:sz w:val="24"/>
          <w:szCs w:val="24"/>
        </w:rPr>
        <w:t xml:space="preserve"> (L.), in the north-eastern Bothnian Bay, northern Finland. Journal of Fish Biology</w:t>
      </w:r>
      <w:r>
        <w:rPr>
          <w:rFonts w:ascii="Times New Roman" w:eastAsia="Times New Roman" w:hAnsi="Times New Roman" w:cs="Times New Roman"/>
          <w:sz w:val="24"/>
          <w:szCs w:val="24"/>
        </w:rPr>
        <w:t>, 36:</w:t>
      </w:r>
      <w:r w:rsidRPr="00CE0C9A">
        <w:rPr>
          <w:rFonts w:ascii="Times New Roman" w:eastAsia="Times New Roman" w:hAnsi="Times New Roman" w:cs="Times New Roman"/>
          <w:sz w:val="24"/>
          <w:szCs w:val="24"/>
        </w:rPr>
        <w:t xml:space="preserve"> 251–259.</w:t>
      </w:r>
    </w:p>
    <w:p w14:paraId="25BE1B04" w14:textId="091F30EA" w:rsidR="00B517A4" w:rsidRDefault="00B517A4" w:rsidP="00246F8D">
      <w:pPr>
        <w:tabs>
          <w:tab w:val="left" w:pos="450"/>
        </w:tabs>
        <w:spacing w:after="0" w:line="240" w:lineRule="auto"/>
        <w:jc w:val="both"/>
        <w:rPr>
          <w:rFonts w:ascii="Times New Roman" w:eastAsia="Times New Roman" w:hAnsi="Times New Roman" w:cs="Times New Roman"/>
          <w:sz w:val="24"/>
          <w:szCs w:val="24"/>
        </w:rPr>
      </w:pPr>
    </w:p>
    <w:p w14:paraId="0B2D2DB0" w14:textId="65941749" w:rsidR="00B517A4" w:rsidRDefault="00B517A4" w:rsidP="00B517A4">
      <w:pPr>
        <w:tabs>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 Core Team. 2017</w:t>
      </w:r>
      <w:r w:rsidRPr="00B517A4">
        <w:rPr>
          <w:rFonts w:ascii="Times New Roman" w:eastAsia="Times New Roman" w:hAnsi="Times New Roman" w:cs="Times New Roman"/>
          <w:sz w:val="24"/>
          <w:szCs w:val="24"/>
        </w:rPr>
        <w:t xml:space="preserve">. R: A language and environment for statistical computing. R Foundation for </w:t>
      </w:r>
    </w:p>
    <w:p w14:paraId="7910FF58" w14:textId="22BED850" w:rsidR="00CF3962" w:rsidRDefault="00B517A4" w:rsidP="00F054A9">
      <w:pPr>
        <w:tabs>
          <w:tab w:val="left" w:pos="360"/>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517A4">
        <w:rPr>
          <w:rFonts w:ascii="Times New Roman" w:eastAsia="Times New Roman" w:hAnsi="Times New Roman" w:cs="Times New Roman"/>
          <w:sz w:val="24"/>
          <w:szCs w:val="24"/>
        </w:rPr>
        <w:t xml:space="preserve">Statistical Computing, Vienna, Austria. URL </w:t>
      </w:r>
      <w:r w:rsidR="000643C6" w:rsidRPr="000643C6">
        <w:rPr>
          <w:rFonts w:ascii="Times New Roman" w:eastAsia="Times New Roman" w:hAnsi="Times New Roman" w:cs="Times New Roman"/>
          <w:sz w:val="24"/>
          <w:szCs w:val="24"/>
        </w:rPr>
        <w:t>https://www.R-project.org/</w:t>
      </w:r>
      <w:r w:rsidRPr="00B517A4">
        <w:rPr>
          <w:rFonts w:ascii="Times New Roman" w:eastAsia="Times New Roman" w:hAnsi="Times New Roman" w:cs="Times New Roman"/>
          <w:sz w:val="24"/>
          <w:szCs w:val="24"/>
        </w:rPr>
        <w:t>.</w:t>
      </w:r>
    </w:p>
    <w:p w14:paraId="17672D6B" w14:textId="31478400" w:rsidR="000643C6" w:rsidRDefault="000643C6" w:rsidP="00246F8D">
      <w:pPr>
        <w:tabs>
          <w:tab w:val="left" w:pos="450"/>
        </w:tabs>
        <w:spacing w:after="0" w:line="240" w:lineRule="auto"/>
        <w:jc w:val="both"/>
        <w:rPr>
          <w:rFonts w:ascii="Times New Roman" w:eastAsia="Times New Roman" w:hAnsi="Times New Roman" w:cs="Times New Roman"/>
          <w:sz w:val="24"/>
          <w:szCs w:val="24"/>
        </w:rPr>
      </w:pPr>
    </w:p>
    <w:p w14:paraId="1F9FB99C" w14:textId="25D6D7A7" w:rsidR="000643C6" w:rsidRDefault="000643C6" w:rsidP="00F054A9">
      <w:pPr>
        <w:tabs>
          <w:tab w:val="left" w:pos="360"/>
          <w:tab w:val="left" w:pos="450"/>
        </w:tabs>
        <w:spacing w:after="0" w:line="240" w:lineRule="auto"/>
        <w:jc w:val="both"/>
        <w:rPr>
          <w:rFonts w:ascii="Times New Roman" w:eastAsia="Times New Roman" w:hAnsi="Times New Roman" w:cs="Times New Roman"/>
          <w:sz w:val="24"/>
          <w:szCs w:val="24"/>
        </w:rPr>
      </w:pPr>
      <w:r w:rsidRPr="000643C6">
        <w:rPr>
          <w:rFonts w:ascii="Times New Roman" w:eastAsia="Times New Roman" w:hAnsi="Times New Roman" w:cs="Times New Roman"/>
          <w:sz w:val="24"/>
          <w:szCs w:val="24"/>
        </w:rPr>
        <w:t xml:space="preserve">Rideout, R. M., G. A. Rose, and M. P. M. Burton. 2005. Skipped spawning in female iteroparous </w:t>
      </w:r>
      <w:r>
        <w:rPr>
          <w:rFonts w:ascii="Times New Roman" w:eastAsia="Times New Roman" w:hAnsi="Times New Roman" w:cs="Times New Roman"/>
          <w:sz w:val="24"/>
          <w:szCs w:val="24"/>
        </w:rPr>
        <w:tab/>
      </w:r>
      <w:r w:rsidRPr="000643C6">
        <w:rPr>
          <w:rFonts w:ascii="Times New Roman" w:eastAsia="Times New Roman" w:hAnsi="Times New Roman" w:cs="Times New Roman"/>
          <w:sz w:val="24"/>
          <w:szCs w:val="24"/>
        </w:rPr>
        <w:t>fishes. Fish and Fisheries 6:</w:t>
      </w:r>
      <w:r>
        <w:rPr>
          <w:rFonts w:ascii="Times New Roman" w:eastAsia="Times New Roman" w:hAnsi="Times New Roman" w:cs="Times New Roman"/>
          <w:sz w:val="24"/>
          <w:szCs w:val="24"/>
        </w:rPr>
        <w:t xml:space="preserve"> </w:t>
      </w:r>
      <w:r w:rsidRPr="000643C6">
        <w:rPr>
          <w:rFonts w:ascii="Times New Roman" w:eastAsia="Times New Roman" w:hAnsi="Times New Roman" w:cs="Times New Roman"/>
          <w:sz w:val="24"/>
          <w:szCs w:val="24"/>
        </w:rPr>
        <w:t>50–72.</w:t>
      </w:r>
    </w:p>
    <w:p w14:paraId="3E1BF4FD" w14:textId="51926726" w:rsidR="000643C6" w:rsidRDefault="000643C6" w:rsidP="00246F8D">
      <w:pPr>
        <w:tabs>
          <w:tab w:val="left" w:pos="450"/>
        </w:tabs>
        <w:spacing w:after="0" w:line="240" w:lineRule="auto"/>
        <w:jc w:val="both"/>
        <w:rPr>
          <w:rFonts w:ascii="Times New Roman" w:eastAsia="Times New Roman" w:hAnsi="Times New Roman" w:cs="Times New Roman"/>
          <w:sz w:val="24"/>
          <w:szCs w:val="24"/>
        </w:rPr>
      </w:pPr>
    </w:p>
    <w:p w14:paraId="788C0374" w14:textId="3C0F7E3A" w:rsidR="000643C6" w:rsidRDefault="000643C6" w:rsidP="000643C6">
      <w:pPr>
        <w:tabs>
          <w:tab w:val="left" w:pos="450"/>
        </w:tabs>
        <w:spacing w:after="0" w:line="240" w:lineRule="auto"/>
        <w:jc w:val="both"/>
        <w:rPr>
          <w:rFonts w:ascii="Times New Roman" w:eastAsia="Times New Roman" w:hAnsi="Times New Roman" w:cs="Times New Roman"/>
          <w:sz w:val="24"/>
          <w:szCs w:val="24"/>
        </w:rPr>
      </w:pPr>
      <w:r w:rsidRPr="000643C6">
        <w:rPr>
          <w:rFonts w:ascii="Times New Roman" w:eastAsia="Times New Roman" w:hAnsi="Times New Roman" w:cs="Times New Roman"/>
          <w:sz w:val="24"/>
          <w:szCs w:val="24"/>
        </w:rPr>
        <w:t xml:space="preserve">Rideout, R. M., and J. Tomkiewicz. 2011. Skipped spawning in fishes: more common than you </w:t>
      </w:r>
    </w:p>
    <w:p w14:paraId="02F06DE8" w14:textId="523C5301" w:rsidR="000643C6" w:rsidRDefault="000643C6" w:rsidP="00F054A9">
      <w:pPr>
        <w:tabs>
          <w:tab w:val="left" w:pos="360"/>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0643C6">
        <w:rPr>
          <w:rFonts w:ascii="Times New Roman" w:eastAsia="Times New Roman" w:hAnsi="Times New Roman" w:cs="Times New Roman"/>
          <w:sz w:val="24"/>
          <w:szCs w:val="24"/>
        </w:rPr>
        <w:t xml:space="preserve">might think. Marine and Coastal Fisheries: Dynamics, Management, and Ecosystem Science </w:t>
      </w:r>
    </w:p>
    <w:p w14:paraId="6A5C0581" w14:textId="04A95BB6" w:rsidR="000613AB" w:rsidRDefault="000643C6" w:rsidP="00F054A9">
      <w:pPr>
        <w:tabs>
          <w:tab w:val="left" w:pos="360"/>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[online serial] 3: 176–189.</w:t>
      </w:r>
    </w:p>
    <w:p w14:paraId="70300239" w14:textId="77777777" w:rsidR="000643C6" w:rsidRDefault="000643C6" w:rsidP="00246F8D">
      <w:pPr>
        <w:tabs>
          <w:tab w:val="left" w:pos="450"/>
        </w:tabs>
        <w:spacing w:after="0" w:line="240" w:lineRule="auto"/>
        <w:jc w:val="both"/>
        <w:rPr>
          <w:rFonts w:ascii="Times New Roman" w:eastAsia="Times New Roman" w:hAnsi="Times New Roman" w:cs="Times New Roman"/>
          <w:sz w:val="24"/>
          <w:szCs w:val="24"/>
        </w:rPr>
      </w:pPr>
    </w:p>
    <w:p w14:paraId="67CA8575" w14:textId="58FA5001" w:rsidR="000613AB" w:rsidRDefault="000613AB" w:rsidP="00246F8D">
      <w:pPr>
        <w:tabs>
          <w:tab w:val="left" w:pos="450"/>
        </w:tabs>
        <w:spacing w:after="0" w:line="240" w:lineRule="auto"/>
        <w:jc w:val="both"/>
        <w:rPr>
          <w:rFonts w:ascii="Times New Roman" w:eastAsia="Times New Roman" w:hAnsi="Times New Roman" w:cs="Times New Roman"/>
          <w:sz w:val="24"/>
          <w:szCs w:val="24"/>
        </w:rPr>
      </w:pPr>
      <w:r w:rsidRPr="000613AB">
        <w:rPr>
          <w:rFonts w:ascii="Times New Roman" w:eastAsia="Times New Roman" w:hAnsi="Times New Roman" w:cs="Times New Roman"/>
          <w:sz w:val="24"/>
          <w:szCs w:val="24"/>
        </w:rPr>
        <w:t>Rodgveller</w:t>
      </w:r>
      <w:r>
        <w:rPr>
          <w:rFonts w:ascii="Times New Roman" w:eastAsia="Times New Roman" w:hAnsi="Times New Roman" w:cs="Times New Roman"/>
          <w:sz w:val="24"/>
          <w:szCs w:val="24"/>
        </w:rPr>
        <w:t>,</w:t>
      </w:r>
      <w:r w:rsidRPr="000613AB">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 xml:space="preserve">. </w:t>
      </w:r>
      <w:r w:rsidRPr="000613AB">
        <w:rPr>
          <w:rFonts w:ascii="Times New Roman" w:eastAsia="Times New Roman" w:hAnsi="Times New Roman" w:cs="Times New Roman"/>
          <w:sz w:val="24"/>
          <w:szCs w:val="24"/>
        </w:rPr>
        <w:t>J</w:t>
      </w:r>
      <w:r>
        <w:rPr>
          <w:rFonts w:ascii="Times New Roman" w:eastAsia="Times New Roman" w:hAnsi="Times New Roman" w:cs="Times New Roman"/>
          <w:sz w:val="24"/>
          <w:szCs w:val="24"/>
        </w:rPr>
        <w:t>.</w:t>
      </w:r>
      <w:r w:rsidRPr="000613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 R. Lunsford</w:t>
      </w:r>
      <w:r w:rsidRPr="000613A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J. T. Fujioka. 2012. Effects of mater</w:t>
      </w:r>
      <w:r w:rsidRPr="000613AB">
        <w:rPr>
          <w:rFonts w:ascii="Times New Roman" w:eastAsia="Times New Roman" w:hAnsi="Times New Roman" w:cs="Times New Roman"/>
          <w:sz w:val="24"/>
          <w:szCs w:val="24"/>
        </w:rPr>
        <w:t xml:space="preserve">nal age and size on </w:t>
      </w:r>
    </w:p>
    <w:p w14:paraId="15DC2988" w14:textId="48D1E588" w:rsidR="000613AB" w:rsidRDefault="000613AB" w:rsidP="00000E2A">
      <w:pPr>
        <w:tabs>
          <w:tab w:val="left" w:pos="360"/>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0613AB">
        <w:rPr>
          <w:rFonts w:ascii="Times New Roman" w:eastAsia="Times New Roman" w:hAnsi="Times New Roman" w:cs="Times New Roman"/>
          <w:sz w:val="24"/>
          <w:szCs w:val="24"/>
        </w:rPr>
        <w:t xml:space="preserve">embryonic energy reserves, developmental timing, and fecundity in quillback rockfish </w:t>
      </w:r>
    </w:p>
    <w:p w14:paraId="20F0B9B7" w14:textId="77777777" w:rsidR="000613AB" w:rsidRPr="000613AB" w:rsidRDefault="000613AB" w:rsidP="00000E2A">
      <w:pPr>
        <w:tabs>
          <w:tab w:val="left" w:pos="360"/>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0613AB">
        <w:rPr>
          <w:rFonts w:ascii="Times New Roman" w:eastAsia="Times New Roman" w:hAnsi="Times New Roman" w:cs="Times New Roman"/>
          <w:sz w:val="24"/>
          <w:szCs w:val="24"/>
        </w:rPr>
        <w:t>(</w:t>
      </w:r>
      <w:r w:rsidRPr="000613AB">
        <w:rPr>
          <w:rFonts w:ascii="Times New Roman" w:eastAsia="Times New Roman" w:hAnsi="Times New Roman" w:cs="Times New Roman"/>
          <w:i/>
          <w:sz w:val="24"/>
          <w:szCs w:val="24"/>
        </w:rPr>
        <w:t>Sebastes maliger</w:t>
      </w:r>
      <w:r w:rsidRPr="000613AB">
        <w:rPr>
          <w:rFonts w:ascii="Times New Roman" w:eastAsia="Times New Roman" w:hAnsi="Times New Roman" w:cs="Times New Roman"/>
          <w:sz w:val="24"/>
          <w:szCs w:val="24"/>
        </w:rPr>
        <w:t>). Fish Bull 110: 35–45.</w:t>
      </w:r>
    </w:p>
    <w:p w14:paraId="51029C37" w14:textId="77777777" w:rsidR="00B517A4" w:rsidRDefault="00B517A4" w:rsidP="00246F8D">
      <w:pPr>
        <w:tabs>
          <w:tab w:val="left" w:pos="450"/>
        </w:tabs>
        <w:spacing w:after="0" w:line="240" w:lineRule="auto"/>
        <w:jc w:val="both"/>
        <w:rPr>
          <w:rFonts w:ascii="Times New Roman" w:eastAsia="Times New Roman" w:hAnsi="Times New Roman" w:cs="Times New Roman"/>
          <w:sz w:val="24"/>
          <w:szCs w:val="24"/>
        </w:rPr>
      </w:pPr>
    </w:p>
    <w:p w14:paraId="53BE0AEC" w14:textId="77777777" w:rsidR="00246F8D" w:rsidRDefault="00246F8D" w:rsidP="00246F8D">
      <w:pPr>
        <w:tabs>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Rose, G., editor. 2018. Atlantic Cod: A Bio-Ecology. John Wiley &amp; Sons, Hoboken NJ.</w:t>
      </w:r>
    </w:p>
    <w:p w14:paraId="3CB5E5B6" w14:textId="77777777" w:rsidR="00246F8D" w:rsidRDefault="00246F8D" w:rsidP="00246F8D">
      <w:pPr>
        <w:tabs>
          <w:tab w:val="left" w:pos="450"/>
        </w:tabs>
        <w:spacing w:after="0" w:line="240" w:lineRule="auto"/>
        <w:jc w:val="both"/>
        <w:rPr>
          <w:rFonts w:ascii="Times New Roman" w:eastAsia="Times New Roman" w:hAnsi="Times New Roman" w:cs="Times New Roman"/>
          <w:sz w:val="24"/>
          <w:szCs w:val="24"/>
        </w:rPr>
      </w:pPr>
    </w:p>
    <w:p w14:paraId="293A5920" w14:textId="77777777" w:rsidR="00246F8D" w:rsidRDefault="00246F8D" w:rsidP="00246F8D">
      <w:pPr>
        <w:tabs>
          <w:tab w:val="left" w:pos="450"/>
        </w:tabs>
        <w:spacing w:after="0" w:line="240" w:lineRule="auto"/>
        <w:jc w:val="both"/>
        <w:rPr>
          <w:rFonts w:ascii="Times New Roman" w:eastAsia="Times New Roman" w:hAnsi="Times New Roman" w:cs="Times New Roman"/>
          <w:sz w:val="24"/>
          <w:szCs w:val="24"/>
        </w:rPr>
      </w:pPr>
      <w:r w:rsidRPr="0018592B">
        <w:rPr>
          <w:rFonts w:ascii="Times New Roman" w:eastAsia="Times New Roman" w:hAnsi="Times New Roman" w:cs="Times New Roman"/>
          <w:sz w:val="24"/>
          <w:szCs w:val="24"/>
        </w:rPr>
        <w:t xml:space="preserve">Rosenthal, R. J., L. Haldorson, L. J. Field, V. M. O'Connell, M. LaRiviere, J. Underwood, and M. </w:t>
      </w:r>
    </w:p>
    <w:p w14:paraId="3E79EA94" w14:textId="77777777" w:rsidR="00246F8D" w:rsidRDefault="00246F8D" w:rsidP="00246F8D">
      <w:pPr>
        <w:spacing w:after="0" w:line="240" w:lineRule="auto"/>
        <w:ind w:left="360"/>
        <w:jc w:val="both"/>
        <w:rPr>
          <w:rFonts w:ascii="Times New Roman" w:eastAsia="Times New Roman" w:hAnsi="Times New Roman" w:cs="Times New Roman"/>
          <w:sz w:val="24"/>
          <w:szCs w:val="24"/>
        </w:rPr>
      </w:pPr>
      <w:r w:rsidRPr="0018592B">
        <w:rPr>
          <w:rFonts w:ascii="Times New Roman" w:eastAsia="Times New Roman" w:hAnsi="Times New Roman" w:cs="Times New Roman"/>
          <w:sz w:val="24"/>
          <w:szCs w:val="24"/>
        </w:rPr>
        <w:t xml:space="preserve">C. Murphy. 1982. Inshore and shallow offshore bottomfish resources in the Southeastern Gulf of Alaska (1981-1982). Alaska Department of Fish &amp; Game, Juneau, Alaska. </w:t>
      </w:r>
    </w:p>
    <w:p w14:paraId="66291451" w14:textId="44366325" w:rsidR="00246F8D" w:rsidRDefault="00246F8D" w:rsidP="00246F8D">
      <w:pPr>
        <w:tabs>
          <w:tab w:val="left" w:pos="450"/>
        </w:tabs>
        <w:spacing w:after="0" w:line="240" w:lineRule="auto"/>
        <w:jc w:val="both"/>
        <w:rPr>
          <w:rFonts w:ascii="Times New Roman" w:eastAsia="Times New Roman" w:hAnsi="Times New Roman" w:cs="Times New Roman"/>
          <w:sz w:val="24"/>
          <w:szCs w:val="24"/>
        </w:rPr>
      </w:pPr>
    </w:p>
    <w:p w14:paraId="75864C65" w14:textId="1809F24E" w:rsidR="00FA4C65" w:rsidRDefault="00FA4C65" w:rsidP="00246F8D">
      <w:pPr>
        <w:tabs>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Rothschild, B. J. and M. J. Fogarty. 1989. Spawning stock biomass: A source of error in </w:t>
      </w:r>
    </w:p>
    <w:p w14:paraId="50A149D7" w14:textId="461E3727" w:rsidR="00FA4C65" w:rsidRDefault="00FA4C65" w:rsidP="00246F8D">
      <w:pPr>
        <w:tabs>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1E06C5">
        <w:rPr>
          <w:rFonts w:ascii="Times New Roman" w:eastAsia="Times New Roman" w:hAnsi="Times New Roman" w:cs="Times New Roman"/>
          <w:sz w:val="24"/>
          <w:szCs w:val="24"/>
        </w:rPr>
        <w:t>r</w:t>
      </w:r>
      <w:r>
        <w:rPr>
          <w:rFonts w:ascii="Times New Roman" w:eastAsia="Times New Roman" w:hAnsi="Times New Roman" w:cs="Times New Roman"/>
          <w:sz w:val="24"/>
          <w:szCs w:val="24"/>
        </w:rPr>
        <w:t>ecruitment-stock relationships and management device. ICES Journal of Marine Science,</w:t>
      </w:r>
    </w:p>
    <w:p w14:paraId="628D9195" w14:textId="0F9769DB" w:rsidR="00FA4C65" w:rsidRDefault="00FA4C65" w:rsidP="00246F8D">
      <w:pPr>
        <w:tabs>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45(2): 133-135.</w:t>
      </w:r>
    </w:p>
    <w:p w14:paraId="3EC49DF9" w14:textId="17ED21C4" w:rsidR="001E06C5" w:rsidRDefault="001E06C5" w:rsidP="00246F8D">
      <w:pPr>
        <w:tabs>
          <w:tab w:val="left" w:pos="450"/>
        </w:tabs>
        <w:spacing w:after="0" w:line="240" w:lineRule="auto"/>
        <w:jc w:val="both"/>
        <w:rPr>
          <w:rFonts w:ascii="Times New Roman" w:eastAsia="Times New Roman" w:hAnsi="Times New Roman" w:cs="Times New Roman"/>
          <w:sz w:val="24"/>
          <w:szCs w:val="24"/>
        </w:rPr>
      </w:pPr>
    </w:p>
    <w:p w14:paraId="016811A7" w14:textId="46981A76" w:rsidR="001E06C5" w:rsidRDefault="001E06C5" w:rsidP="001E06C5">
      <w:pPr>
        <w:tabs>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Royer, T. C., J. A. Vermersch, T. J. Weingartner, H. J. Niebauer, and R. D. Muench. 1990. Ocean </w:t>
      </w:r>
    </w:p>
    <w:p w14:paraId="3DDC78BC" w14:textId="253878B9" w:rsidR="00FA4C65" w:rsidRDefault="001E06C5" w:rsidP="00246F8D">
      <w:pPr>
        <w:tabs>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circulation influencing the Exxon Valdez oil Spill. Oceanography 3(2): 3-10.</w:t>
      </w:r>
    </w:p>
    <w:p w14:paraId="027C079C" w14:textId="77777777" w:rsidR="00F054A9" w:rsidRDefault="00F054A9" w:rsidP="00246F8D">
      <w:pPr>
        <w:tabs>
          <w:tab w:val="left" w:pos="450"/>
        </w:tabs>
        <w:spacing w:after="0" w:line="240" w:lineRule="auto"/>
        <w:jc w:val="both"/>
        <w:rPr>
          <w:rFonts w:ascii="Times New Roman" w:eastAsia="Times New Roman" w:hAnsi="Times New Roman" w:cs="Times New Roman"/>
          <w:sz w:val="24"/>
          <w:szCs w:val="24"/>
        </w:rPr>
      </w:pPr>
    </w:p>
    <w:p w14:paraId="50FD5E7C" w14:textId="77777777" w:rsidR="00246F8D" w:rsidRDefault="00246F8D" w:rsidP="00246F8D">
      <w:pPr>
        <w:tabs>
          <w:tab w:val="left" w:pos="450"/>
        </w:tabs>
        <w:spacing w:after="0" w:line="240" w:lineRule="auto"/>
        <w:jc w:val="both"/>
        <w:rPr>
          <w:rFonts w:ascii="Times New Roman" w:eastAsia="Times New Roman" w:hAnsi="Times New Roman" w:cs="Times New Roman"/>
          <w:sz w:val="24"/>
          <w:szCs w:val="24"/>
        </w:rPr>
      </w:pPr>
      <w:r w:rsidRPr="005C080F">
        <w:rPr>
          <w:rFonts w:ascii="Times New Roman" w:eastAsia="Times New Roman" w:hAnsi="Times New Roman" w:cs="Times New Roman"/>
          <w:sz w:val="24"/>
          <w:szCs w:val="24"/>
        </w:rPr>
        <w:t xml:space="preserve">Rumble, J., E. Russ, C. Russ, and M. Byerly. 2017. Prince William Sound Registration Area E </w:t>
      </w:r>
    </w:p>
    <w:p w14:paraId="231EACF1" w14:textId="77777777" w:rsidR="00246F8D" w:rsidRDefault="00246F8D" w:rsidP="00246F8D">
      <w:pPr>
        <w:tabs>
          <w:tab w:val="left" w:pos="450"/>
        </w:tabs>
        <w:spacing w:after="0" w:line="240" w:lineRule="auto"/>
        <w:ind w:left="450" w:hanging="90"/>
        <w:jc w:val="both"/>
        <w:rPr>
          <w:rFonts w:ascii="Times New Roman" w:eastAsia="Times New Roman" w:hAnsi="Times New Roman" w:cs="Times New Roman"/>
          <w:sz w:val="24"/>
          <w:szCs w:val="24"/>
        </w:rPr>
      </w:pPr>
      <w:r w:rsidRPr="005C080F">
        <w:rPr>
          <w:rFonts w:ascii="Times New Roman" w:eastAsia="Times New Roman" w:hAnsi="Times New Roman" w:cs="Times New Roman"/>
          <w:sz w:val="24"/>
          <w:szCs w:val="24"/>
        </w:rPr>
        <w:t>groundfish fisheries management report, 2014–2017. Alaska Department of Fish and Gam</w:t>
      </w:r>
      <w:r>
        <w:rPr>
          <w:rFonts w:ascii="Times New Roman" w:eastAsia="Times New Roman" w:hAnsi="Times New Roman" w:cs="Times New Roman"/>
          <w:sz w:val="24"/>
          <w:szCs w:val="24"/>
        </w:rPr>
        <w:t>e,</w:t>
      </w:r>
    </w:p>
    <w:p w14:paraId="6ADD509F" w14:textId="366B4A28" w:rsidR="00246F8D" w:rsidRDefault="00246F8D" w:rsidP="00246F8D">
      <w:pPr>
        <w:tabs>
          <w:tab w:val="left" w:pos="450"/>
        </w:tabs>
        <w:spacing w:after="0" w:line="240" w:lineRule="auto"/>
        <w:ind w:left="450" w:hanging="90"/>
        <w:jc w:val="both"/>
        <w:rPr>
          <w:rFonts w:ascii="Times New Roman" w:eastAsia="Times New Roman" w:hAnsi="Times New Roman" w:cs="Times New Roman"/>
          <w:sz w:val="24"/>
          <w:szCs w:val="24"/>
        </w:rPr>
      </w:pPr>
      <w:r w:rsidRPr="005C080F">
        <w:rPr>
          <w:rFonts w:ascii="Times New Roman" w:eastAsia="Times New Roman" w:hAnsi="Times New Roman" w:cs="Times New Roman"/>
          <w:sz w:val="24"/>
          <w:szCs w:val="24"/>
        </w:rPr>
        <w:t>Fishery Management Report No. 17-40, Anchorage.</w:t>
      </w:r>
    </w:p>
    <w:p w14:paraId="4D08C0AA" w14:textId="63D41551" w:rsidR="00000E2A" w:rsidRDefault="00000E2A" w:rsidP="00246F8D">
      <w:pPr>
        <w:tabs>
          <w:tab w:val="left" w:pos="450"/>
        </w:tabs>
        <w:spacing w:after="0" w:line="240" w:lineRule="auto"/>
        <w:ind w:left="450" w:hanging="90"/>
        <w:jc w:val="both"/>
        <w:rPr>
          <w:rFonts w:ascii="Times New Roman" w:eastAsia="Times New Roman" w:hAnsi="Times New Roman" w:cs="Times New Roman"/>
          <w:sz w:val="24"/>
          <w:szCs w:val="24"/>
        </w:rPr>
      </w:pPr>
    </w:p>
    <w:p w14:paraId="206807D7" w14:textId="6464D4AA" w:rsidR="00000E2A" w:rsidRDefault="00000E2A" w:rsidP="00000E2A">
      <w:pPr>
        <w:spacing w:after="0" w:line="240" w:lineRule="auto"/>
        <w:rPr>
          <w:rFonts w:ascii="Times New Roman" w:eastAsia="Times New Roman" w:hAnsi="Times New Roman" w:cs="Times New Roman"/>
        </w:rPr>
      </w:pPr>
      <w:r w:rsidRPr="00000E2A">
        <w:rPr>
          <w:rFonts w:ascii="Times New Roman" w:eastAsia="Times New Roman" w:hAnsi="Times New Roman" w:cs="Times New Roman"/>
        </w:rPr>
        <w:t>Schmidt</w:t>
      </w:r>
      <w:r>
        <w:rPr>
          <w:rFonts w:ascii="Times New Roman" w:eastAsia="Times New Roman" w:hAnsi="Times New Roman" w:cs="Times New Roman"/>
        </w:rPr>
        <w:t>,</w:t>
      </w:r>
      <w:r w:rsidRPr="00000E2A">
        <w:rPr>
          <w:rFonts w:ascii="Times New Roman" w:eastAsia="Times New Roman" w:hAnsi="Times New Roman" w:cs="Times New Roman"/>
        </w:rPr>
        <w:t xml:space="preserve"> G</w:t>
      </w:r>
      <w:r>
        <w:rPr>
          <w:rFonts w:ascii="Times New Roman" w:eastAsia="Times New Roman" w:hAnsi="Times New Roman" w:cs="Times New Roman"/>
        </w:rPr>
        <w:t xml:space="preserve">. </w:t>
      </w:r>
      <w:r w:rsidRPr="00000E2A">
        <w:rPr>
          <w:rFonts w:ascii="Times New Roman" w:eastAsia="Times New Roman" w:hAnsi="Times New Roman" w:cs="Times New Roman"/>
        </w:rPr>
        <w:t>M</w:t>
      </w:r>
      <w:r>
        <w:rPr>
          <w:rFonts w:ascii="Times New Roman" w:eastAsia="Times New Roman" w:hAnsi="Times New Roman" w:cs="Times New Roman"/>
        </w:rPr>
        <w:t>. 1977.</w:t>
      </w:r>
      <w:r w:rsidRPr="00000E2A">
        <w:rPr>
          <w:rFonts w:ascii="Times New Roman" w:eastAsia="Times New Roman" w:hAnsi="Times New Roman" w:cs="Times New Roman"/>
        </w:rPr>
        <w:t xml:space="preserve"> The exchange of </w:t>
      </w:r>
      <w:r>
        <w:rPr>
          <w:rFonts w:ascii="Times New Roman" w:eastAsia="Times New Roman" w:hAnsi="Times New Roman" w:cs="Times New Roman"/>
        </w:rPr>
        <w:t xml:space="preserve">water between Prince William Sound and the Gulf of Alaska. </w:t>
      </w:r>
    </w:p>
    <w:p w14:paraId="492A8AAA" w14:textId="5051D094" w:rsidR="00000E2A" w:rsidRPr="00000E2A" w:rsidRDefault="00000E2A" w:rsidP="00000E2A">
      <w:pPr>
        <w:tabs>
          <w:tab w:val="left" w:pos="360"/>
        </w:tabs>
        <w:spacing w:after="0" w:line="240" w:lineRule="auto"/>
        <w:rPr>
          <w:rFonts w:ascii="Times New Roman" w:eastAsia="Times New Roman" w:hAnsi="Times New Roman" w:cs="Times New Roman"/>
        </w:rPr>
      </w:pPr>
      <w:r>
        <w:rPr>
          <w:rFonts w:ascii="Times New Roman" w:eastAsia="Times New Roman" w:hAnsi="Times New Roman" w:cs="Times New Roman"/>
        </w:rPr>
        <w:tab/>
        <w:t>Master’s thesis. University of Alaska Fairbanks. Fairbanks, AK.</w:t>
      </w:r>
    </w:p>
    <w:p w14:paraId="30D72E11" w14:textId="2BE1C939" w:rsidR="00726F20" w:rsidRDefault="00726F20" w:rsidP="00000E2A">
      <w:pPr>
        <w:tabs>
          <w:tab w:val="left" w:pos="450"/>
        </w:tabs>
        <w:spacing w:after="0" w:line="240" w:lineRule="auto"/>
        <w:jc w:val="both"/>
        <w:rPr>
          <w:rFonts w:ascii="Times New Roman" w:eastAsia="Times New Roman" w:hAnsi="Times New Roman" w:cs="Times New Roman"/>
          <w:sz w:val="24"/>
          <w:szCs w:val="24"/>
        </w:rPr>
      </w:pPr>
    </w:p>
    <w:p w14:paraId="40A96FB3" w14:textId="0CE07B2A" w:rsidR="000643C6" w:rsidRDefault="000643C6" w:rsidP="00000E2A">
      <w:pPr>
        <w:tabs>
          <w:tab w:val="left" w:pos="360"/>
        </w:tabs>
        <w:spacing w:after="0" w:line="240" w:lineRule="auto"/>
        <w:ind w:left="360" w:hanging="360"/>
        <w:jc w:val="both"/>
        <w:rPr>
          <w:rFonts w:ascii="Times New Roman" w:eastAsia="Times New Roman" w:hAnsi="Times New Roman" w:cs="Times New Roman"/>
          <w:sz w:val="24"/>
          <w:szCs w:val="24"/>
        </w:rPr>
      </w:pPr>
      <w:r w:rsidRPr="000643C6">
        <w:rPr>
          <w:rFonts w:ascii="Times New Roman" w:eastAsia="Times New Roman" w:hAnsi="Times New Roman" w:cs="Times New Roman"/>
          <w:sz w:val="24"/>
          <w:szCs w:val="24"/>
        </w:rPr>
        <w:t>Secor, D. H. 2007. Do some Atlantic bluefin tuna skip spawning? ICCAT (International</w:t>
      </w:r>
      <w:r>
        <w:rPr>
          <w:rFonts w:ascii="Times New Roman" w:eastAsia="Times New Roman" w:hAnsi="Times New Roman" w:cs="Times New Roman"/>
          <w:sz w:val="24"/>
          <w:szCs w:val="24"/>
        </w:rPr>
        <w:t xml:space="preserve"> Commission</w:t>
      </w:r>
      <w:r w:rsidRPr="000643C6">
        <w:rPr>
          <w:rFonts w:ascii="Times New Roman" w:eastAsia="Times New Roman" w:hAnsi="Times New Roman" w:cs="Times New Roman"/>
          <w:sz w:val="24"/>
          <w:szCs w:val="24"/>
        </w:rPr>
        <w:t xml:space="preserve"> for the Conservation of Atlantic Tunas) Collective Volume of Scientific Papers 60:</w:t>
      </w:r>
      <w:r>
        <w:rPr>
          <w:rFonts w:ascii="Times New Roman" w:eastAsia="Times New Roman" w:hAnsi="Times New Roman" w:cs="Times New Roman"/>
          <w:sz w:val="24"/>
          <w:szCs w:val="24"/>
        </w:rPr>
        <w:t xml:space="preserve"> </w:t>
      </w:r>
      <w:r w:rsidRPr="000643C6">
        <w:rPr>
          <w:rFonts w:ascii="Times New Roman" w:eastAsia="Times New Roman" w:hAnsi="Times New Roman" w:cs="Times New Roman"/>
          <w:sz w:val="24"/>
          <w:szCs w:val="24"/>
        </w:rPr>
        <w:t>1141–1153</w:t>
      </w:r>
      <w:r>
        <w:rPr>
          <w:rFonts w:ascii="Times New Roman" w:eastAsia="Times New Roman" w:hAnsi="Times New Roman" w:cs="Times New Roman"/>
          <w:sz w:val="24"/>
          <w:szCs w:val="24"/>
        </w:rPr>
        <w:t>.</w:t>
      </w:r>
    </w:p>
    <w:p w14:paraId="71197E88" w14:textId="77777777" w:rsidR="000643C6" w:rsidRDefault="000643C6" w:rsidP="000643C6">
      <w:pPr>
        <w:tabs>
          <w:tab w:val="left" w:pos="450"/>
        </w:tabs>
        <w:spacing w:after="0" w:line="240" w:lineRule="auto"/>
        <w:jc w:val="both"/>
        <w:rPr>
          <w:rFonts w:ascii="Times New Roman" w:eastAsia="Times New Roman" w:hAnsi="Times New Roman" w:cs="Times New Roman"/>
          <w:sz w:val="24"/>
          <w:szCs w:val="24"/>
        </w:rPr>
      </w:pPr>
    </w:p>
    <w:p w14:paraId="49539CEB" w14:textId="2D6657E6" w:rsidR="00726F20" w:rsidRDefault="00726F20" w:rsidP="00726F20">
      <w:pPr>
        <w:spacing w:after="0" w:line="240" w:lineRule="auto"/>
        <w:rPr>
          <w:rFonts w:ascii="Times New Roman" w:eastAsia="Times New Roman" w:hAnsi="Times New Roman" w:cs="Times New Roman"/>
          <w:sz w:val="24"/>
          <w:szCs w:val="24"/>
        </w:rPr>
      </w:pPr>
      <w:r w:rsidRPr="00726F20">
        <w:rPr>
          <w:rFonts w:ascii="Times New Roman" w:eastAsia="Times New Roman" w:hAnsi="Times New Roman" w:cs="Times New Roman"/>
          <w:sz w:val="24"/>
          <w:szCs w:val="24"/>
        </w:rPr>
        <w:t xml:space="preserve">Seitz, A.C., </w:t>
      </w:r>
      <w:r>
        <w:rPr>
          <w:rFonts w:ascii="Times New Roman" w:eastAsia="Times New Roman" w:hAnsi="Times New Roman" w:cs="Times New Roman"/>
          <w:sz w:val="24"/>
          <w:szCs w:val="24"/>
        </w:rPr>
        <w:t xml:space="preserve">B. L. </w:t>
      </w:r>
      <w:r w:rsidRPr="00726F20">
        <w:rPr>
          <w:rFonts w:ascii="Times New Roman" w:eastAsia="Times New Roman" w:hAnsi="Times New Roman" w:cs="Times New Roman"/>
          <w:sz w:val="24"/>
          <w:szCs w:val="24"/>
        </w:rPr>
        <w:t xml:space="preserve">Norcross, </w:t>
      </w:r>
      <w:r>
        <w:rPr>
          <w:rFonts w:ascii="Times New Roman" w:eastAsia="Times New Roman" w:hAnsi="Times New Roman" w:cs="Times New Roman"/>
          <w:sz w:val="24"/>
          <w:szCs w:val="24"/>
        </w:rPr>
        <w:t xml:space="preserve">D. </w:t>
      </w:r>
      <w:r w:rsidRPr="00726F20">
        <w:rPr>
          <w:rFonts w:ascii="Times New Roman" w:eastAsia="Times New Roman" w:hAnsi="Times New Roman" w:cs="Times New Roman"/>
          <w:sz w:val="24"/>
          <w:szCs w:val="24"/>
        </w:rPr>
        <w:t>Wilson, and</w:t>
      </w:r>
      <w:r>
        <w:rPr>
          <w:rFonts w:ascii="Times New Roman" w:eastAsia="Times New Roman" w:hAnsi="Times New Roman" w:cs="Times New Roman"/>
          <w:sz w:val="24"/>
          <w:szCs w:val="24"/>
        </w:rPr>
        <w:t xml:space="preserve"> J. L.</w:t>
      </w:r>
      <w:r w:rsidRPr="00726F20">
        <w:rPr>
          <w:rFonts w:ascii="Times New Roman" w:eastAsia="Times New Roman" w:hAnsi="Times New Roman" w:cs="Times New Roman"/>
          <w:sz w:val="24"/>
          <w:szCs w:val="24"/>
        </w:rPr>
        <w:t xml:space="preserve"> Nielsen</w:t>
      </w:r>
      <w:r>
        <w:rPr>
          <w:rFonts w:ascii="Times New Roman" w:eastAsia="Times New Roman" w:hAnsi="Times New Roman" w:cs="Times New Roman"/>
          <w:sz w:val="24"/>
          <w:szCs w:val="24"/>
        </w:rPr>
        <w:t xml:space="preserve">. </w:t>
      </w:r>
      <w:r w:rsidRPr="00726F20">
        <w:rPr>
          <w:rFonts w:ascii="Times New Roman" w:eastAsia="Times New Roman" w:hAnsi="Times New Roman" w:cs="Times New Roman"/>
          <w:sz w:val="24"/>
          <w:szCs w:val="24"/>
        </w:rPr>
        <w:t>2005 Identifying spawning behavior</w:t>
      </w:r>
    </w:p>
    <w:p w14:paraId="27F0072A" w14:textId="7FD21184" w:rsidR="00726F20" w:rsidRDefault="00726F20" w:rsidP="00726F20">
      <w:pPr>
        <w:tabs>
          <w:tab w:val="left" w:pos="360"/>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726F20">
        <w:rPr>
          <w:rFonts w:ascii="Times New Roman" w:eastAsia="Times New Roman" w:hAnsi="Times New Roman" w:cs="Times New Roman"/>
          <w:sz w:val="24"/>
          <w:szCs w:val="24"/>
        </w:rPr>
        <w:t xml:space="preserve">in Pacific </w:t>
      </w:r>
      <w:r>
        <w:rPr>
          <w:rFonts w:ascii="Times New Roman" w:eastAsia="Times New Roman" w:hAnsi="Times New Roman" w:cs="Times New Roman"/>
          <w:sz w:val="24"/>
          <w:szCs w:val="24"/>
        </w:rPr>
        <w:t>H</w:t>
      </w:r>
      <w:r w:rsidRPr="00726F20">
        <w:rPr>
          <w:rFonts w:ascii="Times New Roman" w:eastAsia="Times New Roman" w:hAnsi="Times New Roman" w:cs="Times New Roman"/>
          <w:sz w:val="24"/>
          <w:szCs w:val="24"/>
        </w:rPr>
        <w:t>alibut,</w:t>
      </w:r>
      <w:r>
        <w:rPr>
          <w:rFonts w:ascii="Times New Roman" w:eastAsia="Times New Roman" w:hAnsi="Times New Roman" w:cs="Times New Roman"/>
          <w:sz w:val="24"/>
          <w:szCs w:val="24"/>
        </w:rPr>
        <w:t xml:space="preserve"> </w:t>
      </w:r>
      <w:r w:rsidRPr="00726F20">
        <w:rPr>
          <w:rFonts w:ascii="Times New Roman" w:eastAsia="Times New Roman" w:hAnsi="Times New Roman" w:cs="Times New Roman"/>
          <w:i/>
          <w:sz w:val="24"/>
          <w:szCs w:val="24"/>
        </w:rPr>
        <w:t>Hippoglossus stenolepis</w:t>
      </w:r>
      <w:r w:rsidRPr="00726F20">
        <w:rPr>
          <w:rFonts w:ascii="Times New Roman" w:eastAsia="Times New Roman" w:hAnsi="Times New Roman" w:cs="Times New Roman"/>
          <w:sz w:val="24"/>
          <w:szCs w:val="24"/>
        </w:rPr>
        <w:t>, using electronic tags.</w:t>
      </w:r>
      <w:r>
        <w:rPr>
          <w:rFonts w:ascii="Times New Roman" w:eastAsia="Times New Roman" w:hAnsi="Times New Roman" w:cs="Times New Roman"/>
          <w:sz w:val="24"/>
          <w:szCs w:val="24"/>
        </w:rPr>
        <w:t xml:space="preserve"> </w:t>
      </w:r>
      <w:r w:rsidRPr="00726F20">
        <w:rPr>
          <w:rFonts w:ascii="Times New Roman" w:eastAsia="Times New Roman" w:hAnsi="Times New Roman" w:cs="Times New Roman"/>
          <w:sz w:val="24"/>
          <w:szCs w:val="24"/>
        </w:rPr>
        <w:t xml:space="preserve">Environ. Biol. Fishes 73: </w:t>
      </w:r>
    </w:p>
    <w:p w14:paraId="5524ECE3" w14:textId="1D337F94" w:rsidR="00726F20" w:rsidRDefault="00726F20" w:rsidP="00726F20">
      <w:pPr>
        <w:tabs>
          <w:tab w:val="left" w:pos="360"/>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726F20">
        <w:rPr>
          <w:rFonts w:ascii="Times New Roman" w:eastAsia="Times New Roman" w:hAnsi="Times New Roman" w:cs="Times New Roman"/>
          <w:sz w:val="24"/>
          <w:szCs w:val="24"/>
        </w:rPr>
        <w:t>445–451.</w:t>
      </w:r>
    </w:p>
    <w:p w14:paraId="5BB206A3" w14:textId="57B58C0E" w:rsidR="00B849B4" w:rsidRDefault="00B849B4" w:rsidP="00726F20">
      <w:pPr>
        <w:tabs>
          <w:tab w:val="left" w:pos="360"/>
        </w:tabs>
        <w:spacing w:after="0" w:line="240" w:lineRule="auto"/>
        <w:rPr>
          <w:rFonts w:ascii="Times New Roman" w:eastAsia="Times New Roman" w:hAnsi="Times New Roman" w:cs="Times New Roman"/>
          <w:sz w:val="24"/>
          <w:szCs w:val="24"/>
        </w:rPr>
      </w:pPr>
    </w:p>
    <w:p w14:paraId="6ACAE40D" w14:textId="10FC789E" w:rsidR="00B849B4" w:rsidRDefault="00B849B4" w:rsidP="00A4535A">
      <w:pPr>
        <w:tabs>
          <w:tab w:val="left" w:pos="360"/>
        </w:tabs>
        <w:spacing w:after="0" w:line="240" w:lineRule="auto"/>
        <w:ind w:left="360" w:hanging="360"/>
        <w:rPr>
          <w:rFonts w:ascii="Times New Roman" w:eastAsia="Times New Roman" w:hAnsi="Times New Roman" w:cs="Times New Roman"/>
          <w:sz w:val="24"/>
          <w:szCs w:val="24"/>
        </w:rPr>
      </w:pPr>
      <w:r w:rsidRPr="00B849B4">
        <w:rPr>
          <w:rFonts w:ascii="Times New Roman" w:eastAsia="Times New Roman" w:hAnsi="Times New Roman" w:cs="Times New Roman"/>
          <w:sz w:val="24"/>
          <w:szCs w:val="24"/>
        </w:rPr>
        <w:t>Siegle, M. R., E. B. Taylor, K. M. Miller, R. E. Withler, and K. L. Yamanaka. 2013. Subt</w:t>
      </w:r>
      <w:r>
        <w:rPr>
          <w:rFonts w:ascii="Times New Roman" w:eastAsia="Times New Roman" w:hAnsi="Times New Roman" w:cs="Times New Roman"/>
          <w:sz w:val="24"/>
          <w:szCs w:val="24"/>
        </w:rPr>
        <w:t xml:space="preserve">le population genetic structure </w:t>
      </w:r>
      <w:r w:rsidRPr="00B849B4">
        <w:rPr>
          <w:rFonts w:ascii="Times New Roman" w:eastAsia="Times New Roman" w:hAnsi="Times New Roman" w:cs="Times New Roman"/>
          <w:sz w:val="24"/>
          <w:szCs w:val="24"/>
        </w:rPr>
        <w:t>in yelloweye rockfish (Sebastes ruberrimus) is consistent with a major oc</w:t>
      </w:r>
      <w:r>
        <w:rPr>
          <w:rFonts w:ascii="Times New Roman" w:eastAsia="Times New Roman" w:hAnsi="Times New Roman" w:cs="Times New Roman"/>
          <w:sz w:val="24"/>
          <w:szCs w:val="24"/>
        </w:rPr>
        <w:t xml:space="preserve">eanographic division in British </w:t>
      </w:r>
      <w:r w:rsidRPr="00B849B4">
        <w:rPr>
          <w:rFonts w:ascii="Times New Roman" w:eastAsia="Times New Roman" w:hAnsi="Times New Roman" w:cs="Times New Roman"/>
          <w:sz w:val="24"/>
          <w:szCs w:val="24"/>
        </w:rPr>
        <w:t>Columbia, Canada. PLoS ONE. 8(8): e71083.</w:t>
      </w:r>
    </w:p>
    <w:p w14:paraId="1689D57E" w14:textId="47CC01BD" w:rsidR="000613AB" w:rsidRDefault="000613AB" w:rsidP="00726F20">
      <w:pPr>
        <w:tabs>
          <w:tab w:val="left" w:pos="360"/>
        </w:tabs>
        <w:spacing w:after="0" w:line="240" w:lineRule="auto"/>
        <w:rPr>
          <w:rFonts w:ascii="Times New Roman" w:eastAsia="Times New Roman" w:hAnsi="Times New Roman" w:cs="Times New Roman"/>
          <w:sz w:val="24"/>
          <w:szCs w:val="24"/>
        </w:rPr>
      </w:pPr>
    </w:p>
    <w:p w14:paraId="786B79FC" w14:textId="015E4F91" w:rsidR="000643C6" w:rsidRDefault="000643C6" w:rsidP="000643C6">
      <w:pPr>
        <w:tabs>
          <w:tab w:val="left" w:pos="360"/>
        </w:tabs>
        <w:spacing w:after="0" w:line="240" w:lineRule="auto"/>
        <w:ind w:left="360" w:hanging="360"/>
        <w:rPr>
          <w:rFonts w:ascii="Times New Roman" w:eastAsia="Times New Roman" w:hAnsi="Times New Roman" w:cs="Times New Roman"/>
          <w:sz w:val="24"/>
          <w:szCs w:val="24"/>
        </w:rPr>
      </w:pPr>
      <w:r w:rsidRPr="000643C6">
        <w:rPr>
          <w:rFonts w:ascii="Times New Roman" w:eastAsia="Times New Roman" w:hAnsi="Times New Roman" w:cs="Times New Roman"/>
          <w:sz w:val="24"/>
          <w:szCs w:val="24"/>
        </w:rPr>
        <w:t>Sitar S</w:t>
      </w:r>
      <w:r>
        <w:rPr>
          <w:rFonts w:ascii="Times New Roman" w:eastAsia="Times New Roman" w:hAnsi="Times New Roman" w:cs="Times New Roman"/>
          <w:sz w:val="24"/>
          <w:szCs w:val="24"/>
        </w:rPr>
        <w:t xml:space="preserve">. </w:t>
      </w:r>
      <w:r w:rsidRPr="000643C6">
        <w:rPr>
          <w:rFonts w:ascii="Times New Roman" w:eastAsia="Times New Roman" w:hAnsi="Times New Roman" w:cs="Times New Roman"/>
          <w:sz w:val="24"/>
          <w:szCs w:val="24"/>
        </w:rPr>
        <w:t>P</w:t>
      </w:r>
      <w:r>
        <w:rPr>
          <w:rFonts w:ascii="Times New Roman" w:eastAsia="Times New Roman" w:hAnsi="Times New Roman" w:cs="Times New Roman"/>
          <w:sz w:val="24"/>
          <w:szCs w:val="24"/>
        </w:rPr>
        <w:t>.</w:t>
      </w:r>
      <w:r w:rsidRPr="000643C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J Jasonowicz</w:t>
      </w:r>
      <w:r w:rsidRPr="000643C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 A. Murphy</w:t>
      </w:r>
      <w:r w:rsidRPr="000643C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F.W. Goetz. 2014. Esti</w:t>
      </w:r>
      <w:r w:rsidRPr="000643C6">
        <w:rPr>
          <w:rFonts w:ascii="Times New Roman" w:eastAsia="Times New Roman" w:hAnsi="Times New Roman" w:cs="Times New Roman"/>
          <w:sz w:val="24"/>
          <w:szCs w:val="24"/>
        </w:rPr>
        <w:t xml:space="preserve">mates of skipped spawning in lean and siscowet </w:t>
      </w:r>
      <w:r>
        <w:rPr>
          <w:rFonts w:ascii="Times New Roman" w:eastAsia="Times New Roman" w:hAnsi="Times New Roman" w:cs="Times New Roman"/>
          <w:sz w:val="24"/>
          <w:szCs w:val="24"/>
        </w:rPr>
        <w:t>L</w:t>
      </w:r>
      <w:r w:rsidRPr="000643C6">
        <w:rPr>
          <w:rFonts w:ascii="Times New Roman" w:eastAsia="Times New Roman" w:hAnsi="Times New Roman" w:cs="Times New Roman"/>
          <w:sz w:val="24"/>
          <w:szCs w:val="24"/>
        </w:rPr>
        <w:t xml:space="preserve">ake </w:t>
      </w:r>
      <w:r>
        <w:rPr>
          <w:rFonts w:ascii="Times New Roman" w:eastAsia="Times New Roman" w:hAnsi="Times New Roman" w:cs="Times New Roman"/>
          <w:sz w:val="24"/>
          <w:szCs w:val="24"/>
        </w:rPr>
        <w:t>T</w:t>
      </w:r>
      <w:r w:rsidRPr="000643C6">
        <w:rPr>
          <w:rFonts w:ascii="Times New Roman" w:eastAsia="Times New Roman" w:hAnsi="Times New Roman" w:cs="Times New Roman"/>
          <w:sz w:val="24"/>
          <w:szCs w:val="24"/>
        </w:rPr>
        <w:t>rout in southern Lake Superior: implications for stock assessment. Trans</w:t>
      </w:r>
      <w:r>
        <w:rPr>
          <w:rFonts w:ascii="Times New Roman" w:eastAsia="Times New Roman" w:hAnsi="Times New Roman" w:cs="Times New Roman"/>
          <w:sz w:val="24"/>
          <w:szCs w:val="24"/>
        </w:rPr>
        <w:t>actions of the</w:t>
      </w:r>
      <w:r w:rsidRPr="000643C6">
        <w:rPr>
          <w:rFonts w:ascii="Times New Roman" w:eastAsia="Times New Roman" w:hAnsi="Times New Roman" w:cs="Times New Roman"/>
          <w:sz w:val="24"/>
          <w:szCs w:val="24"/>
        </w:rPr>
        <w:t xml:space="preserve"> Am</w:t>
      </w:r>
      <w:r>
        <w:rPr>
          <w:rFonts w:ascii="Times New Roman" w:eastAsia="Times New Roman" w:hAnsi="Times New Roman" w:cs="Times New Roman"/>
          <w:sz w:val="24"/>
          <w:szCs w:val="24"/>
        </w:rPr>
        <w:t>erican</w:t>
      </w:r>
      <w:r w:rsidRPr="000643C6">
        <w:rPr>
          <w:rFonts w:ascii="Times New Roman" w:eastAsia="Times New Roman" w:hAnsi="Times New Roman" w:cs="Times New Roman"/>
          <w:sz w:val="24"/>
          <w:szCs w:val="24"/>
        </w:rPr>
        <w:t xml:space="preserve"> Fish</w:t>
      </w:r>
      <w:r>
        <w:rPr>
          <w:rFonts w:ascii="Times New Roman" w:eastAsia="Times New Roman" w:hAnsi="Times New Roman" w:cs="Times New Roman"/>
          <w:sz w:val="24"/>
          <w:szCs w:val="24"/>
        </w:rPr>
        <w:t>eries</w:t>
      </w:r>
      <w:r w:rsidRPr="000643C6">
        <w:rPr>
          <w:rFonts w:ascii="Times New Roman" w:eastAsia="Times New Roman" w:hAnsi="Times New Roman" w:cs="Times New Roman"/>
          <w:sz w:val="24"/>
          <w:szCs w:val="24"/>
        </w:rPr>
        <w:t xml:space="preserve"> Soc</w:t>
      </w:r>
      <w:r>
        <w:rPr>
          <w:rFonts w:ascii="Times New Roman" w:eastAsia="Times New Roman" w:hAnsi="Times New Roman" w:cs="Times New Roman"/>
          <w:sz w:val="24"/>
          <w:szCs w:val="24"/>
        </w:rPr>
        <w:t>iety</w:t>
      </w:r>
      <w:r w:rsidRPr="000643C6">
        <w:rPr>
          <w:rFonts w:ascii="Times New Roman" w:eastAsia="Times New Roman" w:hAnsi="Times New Roman" w:cs="Times New Roman"/>
          <w:sz w:val="24"/>
          <w:szCs w:val="24"/>
        </w:rPr>
        <w:t xml:space="preserve"> 143: 660−672</w:t>
      </w:r>
      <w:r>
        <w:rPr>
          <w:rFonts w:ascii="Times New Roman" w:eastAsia="Times New Roman" w:hAnsi="Times New Roman" w:cs="Times New Roman"/>
          <w:sz w:val="24"/>
          <w:szCs w:val="24"/>
        </w:rPr>
        <w:t>.</w:t>
      </w:r>
    </w:p>
    <w:p w14:paraId="1A1F1E62" w14:textId="36DD4BA0" w:rsidR="000643C6" w:rsidRDefault="000643C6" w:rsidP="000643C6">
      <w:pPr>
        <w:tabs>
          <w:tab w:val="left" w:pos="360"/>
        </w:tabs>
        <w:spacing w:after="0" w:line="240" w:lineRule="auto"/>
        <w:ind w:left="360" w:hanging="360"/>
        <w:rPr>
          <w:rFonts w:ascii="Times New Roman" w:eastAsia="Times New Roman" w:hAnsi="Times New Roman" w:cs="Times New Roman"/>
          <w:sz w:val="24"/>
          <w:szCs w:val="24"/>
        </w:rPr>
      </w:pPr>
    </w:p>
    <w:p w14:paraId="62AB1D0A" w14:textId="54DCA08D" w:rsidR="000643C6" w:rsidRDefault="000643C6" w:rsidP="000643C6">
      <w:pPr>
        <w:tabs>
          <w:tab w:val="left" w:pos="360"/>
        </w:tabs>
        <w:spacing w:after="0" w:line="240" w:lineRule="auto"/>
        <w:ind w:left="360" w:hanging="360"/>
        <w:rPr>
          <w:rFonts w:ascii="Times New Roman" w:eastAsia="Times New Roman" w:hAnsi="Times New Roman" w:cs="Times New Roman"/>
          <w:sz w:val="24"/>
          <w:szCs w:val="24"/>
        </w:rPr>
      </w:pPr>
      <w:r w:rsidRPr="000643C6">
        <w:rPr>
          <w:rFonts w:ascii="Times New Roman" w:eastAsia="Times New Roman" w:hAnsi="Times New Roman" w:cs="Times New Roman"/>
          <w:sz w:val="24"/>
          <w:szCs w:val="24"/>
        </w:rPr>
        <w:t xml:space="preserve">Skjaeraasen, J. E., K. Korsbrekke, T. Nilsen, M. Fonn, O. S. Kjesbu, G. E. Dingsor, and R. D. M. Nash. 2015. Skipped spawning in northeast Arctic Haddock </w:t>
      </w:r>
      <w:r w:rsidRPr="00A4535A">
        <w:rPr>
          <w:rFonts w:ascii="Times New Roman" w:eastAsia="Times New Roman" w:hAnsi="Times New Roman" w:cs="Times New Roman"/>
          <w:i/>
          <w:sz w:val="24"/>
          <w:szCs w:val="24"/>
        </w:rPr>
        <w:t>Melanogrammus aeglefinus</w:t>
      </w:r>
      <w:r w:rsidRPr="000643C6">
        <w:rPr>
          <w:rFonts w:ascii="Times New Roman" w:eastAsia="Times New Roman" w:hAnsi="Times New Roman" w:cs="Times New Roman"/>
          <w:sz w:val="24"/>
          <w:szCs w:val="24"/>
        </w:rPr>
        <w:t>. Marine Ecology Progress Series 526:</w:t>
      </w:r>
      <w:r>
        <w:rPr>
          <w:rFonts w:ascii="Times New Roman" w:eastAsia="Times New Roman" w:hAnsi="Times New Roman" w:cs="Times New Roman"/>
          <w:sz w:val="24"/>
          <w:szCs w:val="24"/>
        </w:rPr>
        <w:t xml:space="preserve"> </w:t>
      </w:r>
      <w:r w:rsidRPr="000643C6">
        <w:rPr>
          <w:rFonts w:ascii="Times New Roman" w:eastAsia="Times New Roman" w:hAnsi="Times New Roman" w:cs="Times New Roman"/>
          <w:sz w:val="24"/>
          <w:szCs w:val="24"/>
        </w:rPr>
        <w:t>143–155</w:t>
      </w:r>
      <w:r>
        <w:rPr>
          <w:rFonts w:ascii="Times New Roman" w:eastAsia="Times New Roman" w:hAnsi="Times New Roman" w:cs="Times New Roman"/>
          <w:sz w:val="24"/>
          <w:szCs w:val="24"/>
        </w:rPr>
        <w:t>.</w:t>
      </w:r>
    </w:p>
    <w:p w14:paraId="32576315" w14:textId="77777777" w:rsidR="000643C6" w:rsidRDefault="000643C6" w:rsidP="00726F20">
      <w:pPr>
        <w:tabs>
          <w:tab w:val="left" w:pos="360"/>
        </w:tabs>
        <w:spacing w:after="0" w:line="240" w:lineRule="auto"/>
        <w:rPr>
          <w:rFonts w:ascii="Times New Roman" w:eastAsia="Times New Roman" w:hAnsi="Times New Roman" w:cs="Times New Roman"/>
          <w:sz w:val="24"/>
          <w:szCs w:val="24"/>
        </w:rPr>
      </w:pPr>
    </w:p>
    <w:p w14:paraId="7884F0A1" w14:textId="52D8F3FD" w:rsidR="000613AB" w:rsidRDefault="000613AB" w:rsidP="00726F20">
      <w:pPr>
        <w:tabs>
          <w:tab w:val="left" w:pos="360"/>
        </w:tabs>
        <w:spacing w:after="0" w:line="240" w:lineRule="auto"/>
        <w:rPr>
          <w:rFonts w:ascii="Times New Roman" w:eastAsia="Times New Roman" w:hAnsi="Times New Roman" w:cs="Times New Roman"/>
          <w:sz w:val="24"/>
          <w:szCs w:val="24"/>
        </w:rPr>
      </w:pPr>
      <w:r w:rsidRPr="000613AB">
        <w:rPr>
          <w:rFonts w:ascii="Times New Roman" w:eastAsia="Times New Roman" w:hAnsi="Times New Roman" w:cs="Times New Roman"/>
          <w:sz w:val="24"/>
          <w:szCs w:val="24"/>
        </w:rPr>
        <w:t xml:space="preserve">Sogard, S. M., S. A. Berkeley, and R. Fisher. 2008. Maternal effects in rockfishes Sebastes spp.: </w:t>
      </w:r>
    </w:p>
    <w:p w14:paraId="68150F9E" w14:textId="7CCA52D3" w:rsidR="000613AB" w:rsidRPr="00726F20" w:rsidRDefault="000613AB" w:rsidP="00726F20">
      <w:pPr>
        <w:tabs>
          <w:tab w:val="left" w:pos="360"/>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0613AB">
        <w:rPr>
          <w:rFonts w:ascii="Times New Roman" w:eastAsia="Times New Roman" w:hAnsi="Times New Roman" w:cs="Times New Roman"/>
          <w:sz w:val="24"/>
          <w:szCs w:val="24"/>
        </w:rPr>
        <w:t>a comparison among species. Marine Ecology Progress Series 360:</w:t>
      </w:r>
      <w:r>
        <w:rPr>
          <w:rFonts w:ascii="Times New Roman" w:eastAsia="Times New Roman" w:hAnsi="Times New Roman" w:cs="Times New Roman"/>
          <w:sz w:val="24"/>
          <w:szCs w:val="24"/>
        </w:rPr>
        <w:t xml:space="preserve"> </w:t>
      </w:r>
      <w:r w:rsidRPr="000613AB">
        <w:rPr>
          <w:rFonts w:ascii="Times New Roman" w:eastAsia="Times New Roman" w:hAnsi="Times New Roman" w:cs="Times New Roman"/>
          <w:sz w:val="24"/>
          <w:szCs w:val="24"/>
        </w:rPr>
        <w:t>227–236.</w:t>
      </w:r>
    </w:p>
    <w:p w14:paraId="614083A2" w14:textId="6EC34B3E" w:rsidR="00726F20" w:rsidRDefault="00726F20" w:rsidP="00726F20">
      <w:pPr>
        <w:tabs>
          <w:tab w:val="left" w:pos="450"/>
        </w:tabs>
        <w:spacing w:after="0" w:line="240" w:lineRule="auto"/>
        <w:jc w:val="both"/>
        <w:rPr>
          <w:rFonts w:ascii="Times New Roman" w:eastAsia="Times New Roman" w:hAnsi="Times New Roman" w:cs="Times New Roman"/>
          <w:sz w:val="24"/>
          <w:szCs w:val="24"/>
        </w:rPr>
      </w:pPr>
    </w:p>
    <w:p w14:paraId="4AE448C7" w14:textId="64250F42" w:rsidR="00726F20" w:rsidRPr="00726F20" w:rsidRDefault="00726F20" w:rsidP="00726F20">
      <w:pPr>
        <w:spacing w:after="0" w:line="240" w:lineRule="auto"/>
        <w:rPr>
          <w:rFonts w:ascii="Times New Roman" w:eastAsia="Times New Roman" w:hAnsi="Times New Roman" w:cs="Times New Roman"/>
          <w:sz w:val="24"/>
          <w:szCs w:val="24"/>
        </w:rPr>
      </w:pPr>
      <w:r w:rsidRPr="00726F20">
        <w:rPr>
          <w:rFonts w:ascii="Times New Roman" w:eastAsia="Times New Roman" w:hAnsi="Times New Roman" w:cs="Times New Roman"/>
          <w:sz w:val="24"/>
          <w:szCs w:val="24"/>
        </w:rPr>
        <w:t xml:space="preserve">St. Pierre, G., 1984. Spawning locations and season for Pacific halibut. Int. Pac. Halibut Comm. </w:t>
      </w:r>
    </w:p>
    <w:p w14:paraId="3F2ACE74" w14:textId="1D75E0A3" w:rsidR="00FA4C65" w:rsidRDefault="00FA4C65" w:rsidP="00000E2A">
      <w:pPr>
        <w:tabs>
          <w:tab w:val="left" w:pos="360"/>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FA4C65">
        <w:rPr>
          <w:rFonts w:ascii="Times New Roman" w:eastAsia="Times New Roman" w:hAnsi="Times New Roman" w:cs="Times New Roman"/>
          <w:sz w:val="24"/>
          <w:szCs w:val="24"/>
        </w:rPr>
        <w:t>Sci. Rep. 70. International Pacific Halibut Commission, Seattle.</w:t>
      </w:r>
    </w:p>
    <w:p w14:paraId="4E378D5A" w14:textId="4436A21E" w:rsidR="00A4535A" w:rsidRDefault="00A4535A" w:rsidP="00000E2A">
      <w:pPr>
        <w:tabs>
          <w:tab w:val="left" w:pos="360"/>
          <w:tab w:val="left" w:pos="450"/>
        </w:tabs>
        <w:spacing w:after="0" w:line="240" w:lineRule="auto"/>
        <w:jc w:val="both"/>
        <w:rPr>
          <w:rFonts w:ascii="Times New Roman" w:eastAsia="Times New Roman" w:hAnsi="Times New Roman" w:cs="Times New Roman"/>
          <w:sz w:val="24"/>
          <w:szCs w:val="24"/>
        </w:rPr>
      </w:pPr>
    </w:p>
    <w:p w14:paraId="7EF62C5D" w14:textId="1714F31C" w:rsidR="00A4535A" w:rsidRDefault="00A4535A" w:rsidP="00A4535A">
      <w:pPr>
        <w:tabs>
          <w:tab w:val="left" w:pos="360"/>
          <w:tab w:val="left" w:pos="450"/>
        </w:tabs>
        <w:spacing w:after="0" w:line="240" w:lineRule="auto"/>
        <w:ind w:left="36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Stabeno, P. J., N. A. Bond, A. J. Hermann, N. B. Kachel, C. W. Mordy, and J. E. Overland. 2004. Meteorology and oceanography of the Northern Gulf of Alaska. Continental Shelf Research, 24: 859-897.</w:t>
      </w:r>
    </w:p>
    <w:p w14:paraId="6711742B" w14:textId="23A270F6" w:rsidR="00D43300" w:rsidRDefault="00D43300" w:rsidP="00FA4C65">
      <w:pPr>
        <w:tabs>
          <w:tab w:val="left" w:pos="450"/>
        </w:tabs>
        <w:spacing w:after="0" w:line="240" w:lineRule="auto"/>
        <w:jc w:val="both"/>
        <w:rPr>
          <w:rFonts w:ascii="Times New Roman" w:eastAsia="Times New Roman" w:hAnsi="Times New Roman" w:cs="Times New Roman"/>
          <w:sz w:val="24"/>
          <w:szCs w:val="24"/>
        </w:rPr>
      </w:pPr>
    </w:p>
    <w:p w14:paraId="29D450F4" w14:textId="0DE9196E" w:rsidR="00D43300" w:rsidRDefault="00D43300" w:rsidP="00FA4C65">
      <w:pPr>
        <w:tabs>
          <w:tab w:val="left" w:pos="450"/>
        </w:tabs>
        <w:spacing w:after="0" w:line="240" w:lineRule="auto"/>
        <w:jc w:val="both"/>
        <w:rPr>
          <w:rFonts w:ascii="Times New Roman" w:eastAsia="Times New Roman" w:hAnsi="Times New Roman" w:cs="Times New Roman"/>
          <w:sz w:val="24"/>
          <w:szCs w:val="24"/>
        </w:rPr>
      </w:pPr>
      <w:r w:rsidRPr="00D43300">
        <w:rPr>
          <w:rFonts w:ascii="Times New Roman" w:eastAsia="Times New Roman" w:hAnsi="Times New Roman" w:cs="Times New Roman"/>
          <w:sz w:val="24"/>
          <w:szCs w:val="24"/>
        </w:rPr>
        <w:t>Swingle, H.</w:t>
      </w:r>
      <w:r>
        <w:rPr>
          <w:rFonts w:ascii="Times New Roman" w:eastAsia="Times New Roman" w:hAnsi="Times New Roman" w:cs="Times New Roman"/>
          <w:sz w:val="24"/>
          <w:szCs w:val="24"/>
        </w:rPr>
        <w:t xml:space="preserve"> S. 1954.</w:t>
      </w:r>
      <w:r w:rsidRPr="00D43300">
        <w:rPr>
          <w:rFonts w:ascii="Times New Roman" w:eastAsia="Times New Roman" w:hAnsi="Times New Roman" w:cs="Times New Roman"/>
          <w:sz w:val="24"/>
          <w:szCs w:val="24"/>
        </w:rPr>
        <w:t xml:space="preserve"> A repressive factor controlling reproduction in fishes. In: Proceedings of the </w:t>
      </w:r>
    </w:p>
    <w:p w14:paraId="4DA2ECF3" w14:textId="1AC8093A" w:rsidR="00D43300" w:rsidRPr="00FA4C65" w:rsidRDefault="00D43300" w:rsidP="00A4535A">
      <w:pPr>
        <w:spacing w:after="0" w:line="240" w:lineRule="auto"/>
        <w:ind w:left="360"/>
        <w:jc w:val="both"/>
        <w:rPr>
          <w:rFonts w:ascii="Times New Roman" w:eastAsia="Times New Roman" w:hAnsi="Times New Roman" w:cs="Times New Roman"/>
          <w:sz w:val="24"/>
          <w:szCs w:val="24"/>
        </w:rPr>
      </w:pPr>
      <w:r w:rsidRPr="00D43300">
        <w:rPr>
          <w:rFonts w:ascii="Times New Roman" w:eastAsia="Times New Roman" w:hAnsi="Times New Roman" w:cs="Times New Roman"/>
          <w:sz w:val="24"/>
          <w:szCs w:val="24"/>
        </w:rPr>
        <w:t>Eighth Pacific Congress of the Pacific Science Association held at the University of the Philippines. Pacific S</w:t>
      </w:r>
      <w:r w:rsidR="00583EAA">
        <w:rPr>
          <w:rFonts w:ascii="Times New Roman" w:eastAsia="Times New Roman" w:hAnsi="Times New Roman" w:cs="Times New Roman"/>
          <w:sz w:val="24"/>
          <w:szCs w:val="24"/>
        </w:rPr>
        <w:t>cience Association, Quezon City.</w:t>
      </w:r>
    </w:p>
    <w:p w14:paraId="60601EE5" w14:textId="7C603EBF" w:rsidR="00CF3962" w:rsidRDefault="00CF3962" w:rsidP="001D0A08">
      <w:pPr>
        <w:tabs>
          <w:tab w:val="left" w:pos="450"/>
        </w:tabs>
        <w:spacing w:after="0" w:line="240" w:lineRule="auto"/>
        <w:jc w:val="both"/>
        <w:rPr>
          <w:rFonts w:ascii="Times New Roman" w:eastAsia="Times New Roman" w:hAnsi="Times New Roman" w:cs="Times New Roman"/>
          <w:sz w:val="24"/>
          <w:szCs w:val="24"/>
        </w:rPr>
      </w:pPr>
    </w:p>
    <w:p w14:paraId="02D1329D" w14:textId="2A0D32F3" w:rsidR="00CF3962" w:rsidRDefault="00CF3962" w:rsidP="001D0A08">
      <w:pPr>
        <w:tabs>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Trippel, E. A. 1995. Age at maturity as a stress indicator in fisheries: biological processes related </w:t>
      </w:r>
    </w:p>
    <w:p w14:paraId="5768570A" w14:textId="1B79B1A8" w:rsidR="00CF3962" w:rsidRDefault="00CF3962" w:rsidP="001D0A08">
      <w:pPr>
        <w:tabs>
          <w:tab w:val="left" w:pos="360"/>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to reproduction in </w:t>
      </w:r>
      <w:r w:rsidR="00B849B4">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orthwest Atlantic groundfish populations that have undergone declines. </w:t>
      </w:r>
    </w:p>
    <w:p w14:paraId="5034D5CE" w14:textId="13DE92E4" w:rsidR="00CF3962" w:rsidRDefault="00CF3962" w:rsidP="001D0A08">
      <w:pPr>
        <w:tabs>
          <w:tab w:val="left" w:pos="360"/>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Bioscience, 45(11): 759-771.</w:t>
      </w:r>
    </w:p>
    <w:p w14:paraId="5CB5FEA2" w14:textId="4CF66378" w:rsidR="001E06C5" w:rsidRDefault="001E06C5" w:rsidP="001D0A08">
      <w:pPr>
        <w:tabs>
          <w:tab w:val="left" w:pos="360"/>
          <w:tab w:val="left" w:pos="450"/>
        </w:tabs>
        <w:spacing w:after="0" w:line="240" w:lineRule="auto"/>
        <w:jc w:val="both"/>
        <w:rPr>
          <w:rFonts w:ascii="Times New Roman" w:eastAsia="Times New Roman" w:hAnsi="Times New Roman" w:cs="Times New Roman"/>
          <w:sz w:val="24"/>
          <w:szCs w:val="24"/>
        </w:rPr>
      </w:pPr>
    </w:p>
    <w:p w14:paraId="2352CB89" w14:textId="59FAF7FE" w:rsidR="001E06C5" w:rsidRDefault="001E06C5" w:rsidP="00CF205E">
      <w:pPr>
        <w:spacing w:after="0" w:line="240" w:lineRule="auto"/>
        <w:ind w:left="360" w:hanging="360"/>
        <w:rPr>
          <w:rFonts w:ascii="Times New Roman" w:eastAsia="Times New Roman" w:hAnsi="Times New Roman" w:cs="Times New Roman"/>
          <w:sz w:val="24"/>
          <w:szCs w:val="24"/>
        </w:rPr>
      </w:pPr>
      <w:r w:rsidRPr="001E06C5">
        <w:rPr>
          <w:rFonts w:ascii="Times New Roman" w:eastAsia="Times New Roman" w:hAnsi="Times New Roman" w:cs="Times New Roman"/>
          <w:sz w:val="24"/>
          <w:szCs w:val="24"/>
        </w:rPr>
        <w:t>Vaughan, C.</w:t>
      </w:r>
      <w:r w:rsidRPr="00CF205E">
        <w:rPr>
          <w:rFonts w:ascii="Times New Roman" w:eastAsia="Times New Roman" w:hAnsi="Times New Roman" w:cs="Times New Roman"/>
          <w:sz w:val="24"/>
          <w:szCs w:val="24"/>
        </w:rPr>
        <w:t xml:space="preserve"> L., C. N. K. Mooers, S. M. Gay. 2001. </w:t>
      </w:r>
      <w:r w:rsidRPr="00CF205E">
        <w:rPr>
          <w:rFonts w:ascii="Times New Roman" w:eastAsia="Times New Roman" w:hAnsi="Times New Roman" w:cs="Times New Roman"/>
          <w:bCs/>
          <w:sz w:val="24"/>
          <w:szCs w:val="24"/>
        </w:rPr>
        <w:t>Physical variability in Prince William Sound during the SEA Study (1994–98)</w:t>
      </w:r>
      <w:r w:rsidRPr="001E06C5">
        <w:rPr>
          <w:rFonts w:ascii="Times New Roman" w:eastAsia="Times New Roman" w:hAnsi="Times New Roman" w:cs="Times New Roman"/>
          <w:sz w:val="24"/>
          <w:szCs w:val="24"/>
        </w:rPr>
        <w:t>. Fisheries Oceanography</w:t>
      </w:r>
      <w:r w:rsidRPr="00CF205E">
        <w:rPr>
          <w:rFonts w:ascii="Times New Roman" w:eastAsia="Times New Roman" w:hAnsi="Times New Roman" w:cs="Times New Roman"/>
          <w:sz w:val="24"/>
          <w:szCs w:val="24"/>
        </w:rPr>
        <w:t>, 10(1): 58-80.</w:t>
      </w:r>
    </w:p>
    <w:p w14:paraId="476AD102" w14:textId="77777777" w:rsidR="00246F8D" w:rsidRDefault="00246F8D" w:rsidP="00246F8D">
      <w:pPr>
        <w:tabs>
          <w:tab w:val="left" w:pos="450"/>
        </w:tabs>
        <w:spacing w:after="0" w:line="240" w:lineRule="auto"/>
        <w:ind w:left="450"/>
        <w:jc w:val="both"/>
        <w:rPr>
          <w:rFonts w:ascii="Times New Roman" w:eastAsia="Times New Roman" w:hAnsi="Times New Roman" w:cs="Times New Roman"/>
          <w:sz w:val="24"/>
          <w:szCs w:val="24"/>
        </w:rPr>
      </w:pPr>
    </w:p>
    <w:p w14:paraId="67E10D45" w14:textId="77777777" w:rsidR="00246F8D" w:rsidRDefault="00246F8D" w:rsidP="00246F8D">
      <w:pPr>
        <w:tabs>
          <w:tab w:val="left" w:pos="450"/>
        </w:tabs>
        <w:spacing w:after="0" w:line="240" w:lineRule="auto"/>
        <w:jc w:val="both"/>
        <w:rPr>
          <w:rFonts w:ascii="Times New Roman" w:eastAsia="Times New Roman" w:hAnsi="Times New Roman" w:cs="Times New Roman"/>
          <w:sz w:val="24"/>
          <w:szCs w:val="24"/>
        </w:rPr>
      </w:pPr>
      <w:r w:rsidRPr="004C6B02">
        <w:rPr>
          <w:rFonts w:ascii="Times New Roman" w:eastAsia="Times New Roman" w:hAnsi="Times New Roman" w:cs="Times New Roman"/>
          <w:sz w:val="24"/>
          <w:szCs w:val="24"/>
        </w:rPr>
        <w:t xml:space="preserve">Turek, </w:t>
      </w:r>
      <w:r>
        <w:rPr>
          <w:rFonts w:ascii="Times New Roman" w:eastAsia="Times New Roman" w:hAnsi="Times New Roman" w:cs="Times New Roman"/>
          <w:sz w:val="24"/>
          <w:szCs w:val="24"/>
        </w:rPr>
        <w:t>M., N. Ratner, W. E. Simeone, and D.</w:t>
      </w:r>
      <w:r w:rsidRPr="004C6B02">
        <w:rPr>
          <w:rFonts w:ascii="Times New Roman" w:eastAsia="Times New Roman" w:hAnsi="Times New Roman" w:cs="Times New Roman"/>
          <w:sz w:val="24"/>
          <w:szCs w:val="24"/>
        </w:rPr>
        <w:t xml:space="preserve"> L. Holen. 2009. Subsistence harvests and local </w:t>
      </w:r>
    </w:p>
    <w:p w14:paraId="3FC6FE36" w14:textId="77777777" w:rsidR="00246F8D" w:rsidRDefault="00246F8D" w:rsidP="00246F8D">
      <w:pPr>
        <w:tabs>
          <w:tab w:val="left" w:pos="360"/>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4C6B02">
        <w:rPr>
          <w:rFonts w:ascii="Times New Roman" w:eastAsia="Times New Roman" w:hAnsi="Times New Roman" w:cs="Times New Roman"/>
          <w:sz w:val="24"/>
          <w:szCs w:val="24"/>
        </w:rPr>
        <w:t xml:space="preserve">knowledge of rockfish Sebastes in four Alaskan communities. ADF&amp;G Division of </w:t>
      </w:r>
    </w:p>
    <w:p w14:paraId="501337E8" w14:textId="77777777" w:rsidR="00246F8D" w:rsidRDefault="00246F8D" w:rsidP="00246F8D">
      <w:pPr>
        <w:tabs>
          <w:tab w:val="left" w:pos="360"/>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4C6B02">
        <w:rPr>
          <w:rFonts w:ascii="Times New Roman" w:eastAsia="Times New Roman" w:hAnsi="Times New Roman" w:cs="Times New Roman"/>
          <w:sz w:val="24"/>
          <w:szCs w:val="24"/>
        </w:rPr>
        <w:t>Subsistence, Techncial Paper No. 337. </w:t>
      </w:r>
    </w:p>
    <w:p w14:paraId="0C549467" w14:textId="77777777" w:rsidR="00246F8D" w:rsidRDefault="00246F8D" w:rsidP="00246F8D">
      <w:pPr>
        <w:tabs>
          <w:tab w:val="left" w:pos="450"/>
        </w:tabs>
        <w:spacing w:after="0" w:line="240" w:lineRule="auto"/>
        <w:ind w:left="360"/>
        <w:jc w:val="both"/>
        <w:rPr>
          <w:rFonts w:ascii="Times New Roman" w:eastAsia="Times New Roman" w:hAnsi="Times New Roman" w:cs="Times New Roman"/>
          <w:sz w:val="24"/>
          <w:szCs w:val="24"/>
        </w:rPr>
      </w:pPr>
    </w:p>
    <w:p w14:paraId="23CDF415" w14:textId="77777777" w:rsidR="00246F8D" w:rsidRDefault="00246F8D" w:rsidP="00246F8D">
      <w:pPr>
        <w:tabs>
          <w:tab w:val="left" w:pos="450"/>
        </w:tabs>
        <w:spacing w:after="0" w:line="240" w:lineRule="auto"/>
        <w:jc w:val="both"/>
        <w:rPr>
          <w:rFonts w:ascii="Times New Roman" w:eastAsia="Times New Roman" w:hAnsi="Times New Roman" w:cs="Times New Roman"/>
          <w:sz w:val="24"/>
          <w:szCs w:val="24"/>
        </w:rPr>
      </w:pPr>
      <w:r w:rsidRPr="007F665D">
        <w:rPr>
          <w:rFonts w:ascii="Times New Roman" w:eastAsia="Times New Roman" w:hAnsi="Times New Roman" w:cs="Times New Roman"/>
          <w:sz w:val="24"/>
          <w:szCs w:val="24"/>
        </w:rPr>
        <w:t>Wall</w:t>
      </w:r>
      <w:r>
        <w:rPr>
          <w:rFonts w:ascii="Times New Roman" w:eastAsia="Times New Roman" w:hAnsi="Times New Roman" w:cs="Times New Roman"/>
          <w:sz w:val="24"/>
          <w:szCs w:val="24"/>
        </w:rPr>
        <w:t>ace, F. R. 2001. Status of the Yelloweye R</w:t>
      </w:r>
      <w:r w:rsidRPr="007F665D">
        <w:rPr>
          <w:rFonts w:ascii="Times New Roman" w:eastAsia="Times New Roman" w:hAnsi="Times New Roman" w:cs="Times New Roman"/>
          <w:sz w:val="24"/>
          <w:szCs w:val="24"/>
        </w:rPr>
        <w:t>ockfish resource in 2</w:t>
      </w:r>
      <w:r>
        <w:rPr>
          <w:rFonts w:ascii="Times New Roman" w:eastAsia="Times New Roman" w:hAnsi="Times New Roman" w:cs="Times New Roman"/>
          <w:sz w:val="24"/>
          <w:szCs w:val="24"/>
        </w:rPr>
        <w:t xml:space="preserve">001 for northern California </w:t>
      </w:r>
    </w:p>
    <w:p w14:paraId="2F199A1A" w14:textId="77777777" w:rsidR="00246F8D" w:rsidRDefault="00246F8D" w:rsidP="00246F8D">
      <w:pPr>
        <w:tabs>
          <w:tab w:val="left" w:pos="360"/>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and </w:t>
      </w:r>
      <w:r w:rsidRPr="007F665D">
        <w:rPr>
          <w:rFonts w:ascii="Times New Roman" w:eastAsia="Times New Roman" w:hAnsi="Times New Roman" w:cs="Times New Roman"/>
          <w:sz w:val="24"/>
          <w:szCs w:val="24"/>
        </w:rPr>
        <w:t>Oregon waters.</w:t>
      </w:r>
      <w:r>
        <w:rPr>
          <w:rFonts w:ascii="Times New Roman" w:eastAsia="Times New Roman" w:hAnsi="Times New Roman" w:cs="Times New Roman"/>
          <w:sz w:val="24"/>
          <w:szCs w:val="24"/>
        </w:rPr>
        <w:t xml:space="preserve"> </w:t>
      </w:r>
      <w:r w:rsidRPr="007F665D">
        <w:rPr>
          <w:rFonts w:ascii="Times New Roman" w:eastAsia="Times New Roman" w:hAnsi="Times New Roman" w:cs="Times New Roman"/>
          <w:sz w:val="24"/>
          <w:szCs w:val="24"/>
        </w:rPr>
        <w:t xml:space="preserve">Stock Assessment and Fishery Evaluation. Pacific Fishery Management </w:t>
      </w:r>
    </w:p>
    <w:p w14:paraId="0439B46F" w14:textId="2A2013A9" w:rsidR="00246F8D" w:rsidRDefault="00246F8D" w:rsidP="00246F8D">
      <w:pPr>
        <w:tabs>
          <w:tab w:val="left" w:pos="360"/>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7F665D">
        <w:rPr>
          <w:rFonts w:ascii="Times New Roman" w:eastAsia="Times New Roman" w:hAnsi="Times New Roman" w:cs="Times New Roman"/>
          <w:sz w:val="24"/>
          <w:szCs w:val="24"/>
        </w:rPr>
        <w:t xml:space="preserve">Council. Portland, OR. </w:t>
      </w:r>
    </w:p>
    <w:p w14:paraId="2B9F16C8" w14:textId="1139CF13" w:rsidR="00D43300" w:rsidRDefault="00D43300" w:rsidP="00246F8D">
      <w:pPr>
        <w:tabs>
          <w:tab w:val="left" w:pos="360"/>
          <w:tab w:val="left" w:pos="450"/>
        </w:tabs>
        <w:spacing w:after="0" w:line="240" w:lineRule="auto"/>
        <w:jc w:val="both"/>
        <w:rPr>
          <w:rFonts w:ascii="Times New Roman" w:eastAsia="Times New Roman" w:hAnsi="Times New Roman" w:cs="Times New Roman"/>
          <w:sz w:val="24"/>
          <w:szCs w:val="24"/>
        </w:rPr>
      </w:pPr>
    </w:p>
    <w:p w14:paraId="71C9CC43" w14:textId="6A4CF399" w:rsidR="00D43300" w:rsidRDefault="00D43300" w:rsidP="00D43300">
      <w:pPr>
        <w:tabs>
          <w:tab w:val="left" w:pos="360"/>
          <w:tab w:val="left" w:pos="450"/>
        </w:tabs>
        <w:spacing w:after="0" w:line="240" w:lineRule="auto"/>
        <w:ind w:left="360" w:hanging="360"/>
        <w:jc w:val="both"/>
        <w:rPr>
          <w:rFonts w:ascii="Times New Roman" w:eastAsia="Times New Roman" w:hAnsi="Times New Roman" w:cs="Times New Roman"/>
          <w:sz w:val="24"/>
          <w:szCs w:val="24"/>
        </w:rPr>
      </w:pPr>
      <w:r w:rsidRPr="00D43300">
        <w:rPr>
          <w:rFonts w:ascii="Times New Roman" w:eastAsia="Times New Roman" w:hAnsi="Times New Roman" w:cs="Times New Roman"/>
          <w:sz w:val="24"/>
          <w:szCs w:val="24"/>
        </w:rPr>
        <w:t>Walsh, S.</w:t>
      </w:r>
      <w:r>
        <w:rPr>
          <w:rFonts w:ascii="Times New Roman" w:eastAsia="Times New Roman" w:hAnsi="Times New Roman" w:cs="Times New Roman"/>
          <w:sz w:val="24"/>
          <w:szCs w:val="24"/>
        </w:rPr>
        <w:t xml:space="preserve"> J. and W. R. Bowering. 1981.</w:t>
      </w:r>
      <w:r w:rsidRPr="00D43300">
        <w:rPr>
          <w:rFonts w:ascii="Times New Roman" w:eastAsia="Times New Roman" w:hAnsi="Times New Roman" w:cs="Times New Roman"/>
          <w:sz w:val="24"/>
          <w:szCs w:val="24"/>
        </w:rPr>
        <w:t xml:space="preserve"> Histological and visual observations on oogenesis and sexual maturity in Greenland halibut off</w:t>
      </w:r>
      <w:r>
        <w:rPr>
          <w:rFonts w:ascii="Times New Roman" w:eastAsia="Times New Roman" w:hAnsi="Times New Roman" w:cs="Times New Roman"/>
          <w:sz w:val="24"/>
          <w:szCs w:val="24"/>
        </w:rPr>
        <w:t xml:space="preserve"> northern Labrador. NAFO Scien</w:t>
      </w:r>
      <w:r w:rsidRPr="00D43300">
        <w:rPr>
          <w:rFonts w:ascii="Times New Roman" w:eastAsia="Times New Roman" w:hAnsi="Times New Roman" w:cs="Times New Roman"/>
          <w:sz w:val="24"/>
          <w:szCs w:val="24"/>
        </w:rPr>
        <w:t>tific Council S</w:t>
      </w:r>
      <w:r>
        <w:rPr>
          <w:rFonts w:ascii="Times New Roman" w:eastAsia="Times New Roman" w:hAnsi="Times New Roman" w:cs="Times New Roman"/>
          <w:sz w:val="24"/>
          <w:szCs w:val="24"/>
        </w:rPr>
        <w:t>tudies,1:</w:t>
      </w:r>
      <w:r w:rsidRPr="00D43300">
        <w:rPr>
          <w:rFonts w:ascii="Times New Roman" w:eastAsia="Times New Roman" w:hAnsi="Times New Roman" w:cs="Times New Roman"/>
          <w:sz w:val="24"/>
          <w:szCs w:val="24"/>
        </w:rPr>
        <w:t xml:space="preserve"> 71–75.</w:t>
      </w:r>
    </w:p>
    <w:p w14:paraId="34CBC9C3" w14:textId="77777777" w:rsidR="00246F8D" w:rsidRDefault="00246F8D" w:rsidP="00246F8D">
      <w:pPr>
        <w:tabs>
          <w:tab w:val="left" w:pos="360"/>
          <w:tab w:val="left" w:pos="450"/>
        </w:tabs>
        <w:spacing w:after="0" w:line="240" w:lineRule="auto"/>
        <w:jc w:val="both"/>
        <w:rPr>
          <w:rFonts w:ascii="Times New Roman" w:eastAsia="Times New Roman" w:hAnsi="Times New Roman" w:cs="Times New Roman"/>
          <w:sz w:val="24"/>
          <w:szCs w:val="24"/>
        </w:rPr>
      </w:pPr>
    </w:p>
    <w:p w14:paraId="0908039A" w14:textId="77777777" w:rsidR="00246F8D" w:rsidRDefault="00246F8D" w:rsidP="00246F8D">
      <w:pPr>
        <w:tabs>
          <w:tab w:val="left" w:pos="360"/>
          <w:tab w:val="left" w:pos="450"/>
        </w:tabs>
        <w:spacing w:after="0" w:line="240" w:lineRule="auto"/>
        <w:jc w:val="both"/>
        <w:rPr>
          <w:rFonts w:ascii="Times New Roman" w:eastAsia="Times New Roman" w:hAnsi="Times New Roman" w:cs="Times New Roman"/>
          <w:sz w:val="24"/>
          <w:szCs w:val="24"/>
        </w:rPr>
      </w:pPr>
      <w:r w:rsidRPr="00F3439C">
        <w:rPr>
          <w:rFonts w:ascii="Times New Roman" w:eastAsia="Times New Roman" w:hAnsi="Times New Roman" w:cs="Times New Roman"/>
          <w:sz w:val="24"/>
          <w:szCs w:val="24"/>
        </w:rPr>
        <w:t xml:space="preserve">West, G. 1990. Methods of assessing ovarian development in fishes: a review. Aust. J. Mar. </w:t>
      </w:r>
    </w:p>
    <w:p w14:paraId="137EE28C" w14:textId="6734B7B1" w:rsidR="00246F8D" w:rsidRPr="00F3439C" w:rsidRDefault="00246F8D" w:rsidP="00246F8D">
      <w:pPr>
        <w:tabs>
          <w:tab w:val="left" w:pos="360"/>
          <w:tab w:val="left" w:pos="45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F3439C">
        <w:rPr>
          <w:rFonts w:ascii="Times New Roman" w:eastAsia="Times New Roman" w:hAnsi="Times New Roman" w:cs="Times New Roman"/>
          <w:sz w:val="24"/>
          <w:szCs w:val="24"/>
        </w:rPr>
        <w:t>Freshw</w:t>
      </w:r>
      <w:r w:rsidR="00B849B4">
        <w:rPr>
          <w:rFonts w:ascii="Times New Roman" w:eastAsia="Times New Roman" w:hAnsi="Times New Roman" w:cs="Times New Roman"/>
          <w:sz w:val="24"/>
          <w:szCs w:val="24"/>
        </w:rPr>
        <w:t>ater</w:t>
      </w:r>
      <w:r w:rsidRPr="00F3439C">
        <w:rPr>
          <w:rFonts w:ascii="Times New Roman" w:eastAsia="Times New Roman" w:hAnsi="Times New Roman" w:cs="Times New Roman"/>
          <w:sz w:val="24"/>
          <w:szCs w:val="24"/>
        </w:rPr>
        <w:t xml:space="preserve"> </w:t>
      </w:r>
      <w:r w:rsidR="00A4535A" w:rsidRPr="00F3439C">
        <w:rPr>
          <w:rFonts w:ascii="Times New Roman" w:eastAsia="Times New Roman" w:hAnsi="Times New Roman" w:cs="Times New Roman"/>
          <w:sz w:val="24"/>
          <w:szCs w:val="24"/>
        </w:rPr>
        <w:t>Res</w:t>
      </w:r>
      <w:r w:rsidR="00A4535A">
        <w:rPr>
          <w:rFonts w:ascii="Times New Roman" w:eastAsia="Times New Roman" w:hAnsi="Times New Roman" w:cs="Times New Roman"/>
          <w:sz w:val="24"/>
          <w:szCs w:val="24"/>
        </w:rPr>
        <w:t>earch</w:t>
      </w:r>
      <w:r w:rsidRPr="00F3439C">
        <w:rPr>
          <w:rFonts w:ascii="Times New Roman" w:eastAsia="Times New Roman" w:hAnsi="Times New Roman" w:cs="Times New Roman"/>
          <w:sz w:val="24"/>
          <w:szCs w:val="24"/>
        </w:rPr>
        <w:t xml:space="preserve"> 41:</w:t>
      </w:r>
      <w:r w:rsidR="002C6E32">
        <w:rPr>
          <w:rFonts w:ascii="Times New Roman" w:eastAsia="Times New Roman" w:hAnsi="Times New Roman" w:cs="Times New Roman"/>
          <w:sz w:val="24"/>
          <w:szCs w:val="24"/>
        </w:rPr>
        <w:t xml:space="preserve"> </w:t>
      </w:r>
      <w:r w:rsidRPr="00F3439C">
        <w:rPr>
          <w:rFonts w:ascii="Times New Roman" w:eastAsia="Times New Roman" w:hAnsi="Times New Roman" w:cs="Times New Roman"/>
          <w:sz w:val="24"/>
          <w:szCs w:val="24"/>
        </w:rPr>
        <w:t>199-222.</w:t>
      </w:r>
    </w:p>
    <w:p w14:paraId="05C5BFCC" w14:textId="0FE09ABC" w:rsidR="00246F8D" w:rsidRDefault="00246F8D" w:rsidP="00246F8D">
      <w:pPr>
        <w:spacing w:before="100" w:beforeAutospacing="1" w:after="100" w:afterAutospacing="1" w:line="240" w:lineRule="auto"/>
        <w:ind w:left="360" w:hanging="360"/>
        <w:jc w:val="both"/>
        <w:rPr>
          <w:rFonts w:ascii="Times New Roman" w:eastAsia="Times New Roman" w:hAnsi="Times New Roman" w:cs="Times New Roman"/>
          <w:sz w:val="24"/>
        </w:rPr>
      </w:pPr>
      <w:r w:rsidRPr="00C37BB6">
        <w:rPr>
          <w:rFonts w:ascii="Times New Roman" w:eastAsia="Times New Roman" w:hAnsi="Times New Roman" w:cs="Times New Roman"/>
          <w:sz w:val="24"/>
        </w:rPr>
        <w:t>Westrheim, S.</w:t>
      </w:r>
      <w:r>
        <w:rPr>
          <w:rFonts w:ascii="Times New Roman" w:eastAsia="Times New Roman" w:hAnsi="Times New Roman" w:cs="Times New Roman"/>
          <w:sz w:val="24"/>
        </w:rPr>
        <w:t xml:space="preserve"> </w:t>
      </w:r>
      <w:r w:rsidRPr="00C37BB6">
        <w:rPr>
          <w:rFonts w:ascii="Times New Roman" w:eastAsia="Times New Roman" w:hAnsi="Times New Roman" w:cs="Times New Roman"/>
          <w:sz w:val="24"/>
        </w:rPr>
        <w:t>J. 1975. Reproduction, maturation and identification of larvae of some Sebastes (Scorpaenidae) species in the northeast Pacific Ocean. Journal of the Fisheries Research Board of Canada 32:</w:t>
      </w:r>
      <w:r w:rsidR="002C6E32">
        <w:rPr>
          <w:rFonts w:ascii="Times New Roman" w:eastAsia="Times New Roman" w:hAnsi="Times New Roman" w:cs="Times New Roman"/>
          <w:sz w:val="24"/>
        </w:rPr>
        <w:t xml:space="preserve"> </w:t>
      </w:r>
      <w:r w:rsidRPr="00C37BB6">
        <w:rPr>
          <w:rFonts w:ascii="Times New Roman" w:eastAsia="Times New Roman" w:hAnsi="Times New Roman" w:cs="Times New Roman"/>
          <w:sz w:val="24"/>
        </w:rPr>
        <w:t>2399–2411.</w:t>
      </w:r>
    </w:p>
    <w:p w14:paraId="369CD5AB" w14:textId="1A41184F" w:rsidR="002A6C05" w:rsidRDefault="002A6C05" w:rsidP="00246F8D">
      <w:pPr>
        <w:spacing w:before="100" w:beforeAutospacing="1" w:after="100" w:afterAutospacing="1" w:line="240" w:lineRule="auto"/>
        <w:ind w:left="360" w:hanging="360"/>
        <w:jc w:val="both"/>
        <w:rPr>
          <w:rFonts w:ascii="Times New Roman" w:eastAsia="Times New Roman" w:hAnsi="Times New Roman" w:cs="Times New Roman"/>
          <w:sz w:val="24"/>
        </w:rPr>
      </w:pPr>
      <w:r>
        <w:rPr>
          <w:rFonts w:ascii="Times New Roman" w:eastAsia="Times New Roman" w:hAnsi="Times New Roman" w:cs="Times New Roman"/>
          <w:sz w:val="24"/>
        </w:rPr>
        <w:t>Winemiller, K. O. and K. A. Rose. 1992. Patterns of life-history diversification in North American fishes: implications for population regulation. Canadian Journal of Fisheries and Aquatic Sciences, 49(10): 2196-2218.</w:t>
      </w:r>
    </w:p>
    <w:p w14:paraId="0A992A3F" w14:textId="2C02ADF4" w:rsidR="002C6E32" w:rsidRPr="002C6E32" w:rsidRDefault="002C6E32" w:rsidP="00246F8D">
      <w:pPr>
        <w:spacing w:before="100" w:beforeAutospacing="1" w:after="100" w:afterAutospacing="1" w:line="240" w:lineRule="auto"/>
        <w:ind w:left="360" w:hanging="360"/>
        <w:jc w:val="both"/>
        <w:rPr>
          <w:rFonts w:ascii="Times New Roman" w:eastAsia="Times New Roman" w:hAnsi="Times New Roman" w:cs="Times New Roman"/>
          <w:sz w:val="24"/>
          <w:szCs w:val="24"/>
        </w:rPr>
      </w:pPr>
      <w:r w:rsidRPr="002C6E32">
        <w:rPr>
          <w:rFonts w:ascii="Times New Roman" w:hAnsi="Times New Roman" w:cs="Times New Roman"/>
          <w:sz w:val="24"/>
          <w:szCs w:val="24"/>
        </w:rPr>
        <w:t xml:space="preserve">Williams, B. C., G. H. Kruse, and M. W. Dorn. 2016. Interannual and Spatial Variability in Maturity of Walleye Pollock </w:t>
      </w:r>
      <w:r w:rsidRPr="002C6E32">
        <w:rPr>
          <w:rFonts w:ascii="Times New Roman" w:hAnsi="Times New Roman" w:cs="Times New Roman"/>
          <w:i/>
          <w:iCs/>
          <w:sz w:val="24"/>
          <w:szCs w:val="24"/>
        </w:rPr>
        <w:t>Gadus chalcogrammus</w:t>
      </w:r>
      <w:r w:rsidRPr="002C6E32">
        <w:rPr>
          <w:rFonts w:ascii="Times New Roman" w:hAnsi="Times New Roman" w:cs="Times New Roman"/>
          <w:sz w:val="24"/>
          <w:szCs w:val="24"/>
        </w:rPr>
        <w:t xml:space="preserve"> and Implications for Spawning Stock Biomass Estimates in the Gulf of Alaska. PLOS ONE 11(10): e0164797. https://doi.org/10.1371/journal.pone.0164797.</w:t>
      </w:r>
    </w:p>
    <w:p w14:paraId="0E5BABA9" w14:textId="7317DE8B" w:rsidR="00246F8D" w:rsidRPr="00C37BB6" w:rsidRDefault="00246F8D" w:rsidP="00246F8D">
      <w:pPr>
        <w:spacing w:before="100" w:beforeAutospacing="1" w:after="100" w:afterAutospacing="1" w:line="240" w:lineRule="auto"/>
        <w:ind w:left="360" w:hanging="360"/>
        <w:jc w:val="both"/>
        <w:rPr>
          <w:rFonts w:ascii="Times New Roman" w:eastAsia="Times New Roman" w:hAnsi="Times New Roman" w:cs="Times New Roman"/>
          <w:sz w:val="24"/>
          <w:szCs w:val="24"/>
        </w:rPr>
      </w:pPr>
      <w:r w:rsidRPr="004C6B02">
        <w:rPr>
          <w:rFonts w:ascii="Times New Roman" w:hAnsi="Times New Roman" w:cs="Times New Roman"/>
          <w:sz w:val="24"/>
          <w:szCs w:val="24"/>
        </w:rPr>
        <w:t>Wyllie Echeverria, T. 1987. Thirty-four species of California rockfishes: maturity and seasonality of reproduction. Fish</w:t>
      </w:r>
      <w:r w:rsidR="002A6C05">
        <w:rPr>
          <w:rFonts w:ascii="Times New Roman" w:hAnsi="Times New Roman" w:cs="Times New Roman"/>
          <w:sz w:val="24"/>
          <w:szCs w:val="24"/>
        </w:rPr>
        <w:t>eries</w:t>
      </w:r>
      <w:r w:rsidRPr="004C6B02">
        <w:rPr>
          <w:rFonts w:ascii="Times New Roman" w:hAnsi="Times New Roman" w:cs="Times New Roman"/>
          <w:sz w:val="24"/>
          <w:szCs w:val="24"/>
        </w:rPr>
        <w:t xml:space="preserve"> Bull</w:t>
      </w:r>
      <w:r w:rsidR="002A6C05">
        <w:rPr>
          <w:rFonts w:ascii="Times New Roman" w:hAnsi="Times New Roman" w:cs="Times New Roman"/>
          <w:sz w:val="24"/>
          <w:szCs w:val="24"/>
        </w:rPr>
        <w:t>etin,</w:t>
      </w:r>
      <w:r w:rsidRPr="004C6B02">
        <w:rPr>
          <w:rFonts w:ascii="Times New Roman" w:hAnsi="Times New Roman" w:cs="Times New Roman"/>
          <w:sz w:val="24"/>
          <w:szCs w:val="24"/>
        </w:rPr>
        <w:t xml:space="preserve"> 85:</w:t>
      </w:r>
      <w:r w:rsidR="002A6C05">
        <w:rPr>
          <w:rFonts w:ascii="Times New Roman" w:hAnsi="Times New Roman" w:cs="Times New Roman"/>
          <w:sz w:val="24"/>
          <w:szCs w:val="24"/>
        </w:rPr>
        <w:t xml:space="preserve"> </w:t>
      </w:r>
      <w:r w:rsidRPr="004C6B02">
        <w:rPr>
          <w:rFonts w:ascii="Times New Roman" w:hAnsi="Times New Roman" w:cs="Times New Roman"/>
          <w:sz w:val="24"/>
          <w:szCs w:val="24"/>
        </w:rPr>
        <w:t>229-250.</w:t>
      </w:r>
    </w:p>
    <w:p w14:paraId="6DD52EDC" w14:textId="77777777" w:rsidR="00246F8D" w:rsidRPr="00C37BB6" w:rsidRDefault="00246F8D" w:rsidP="00246F8D">
      <w:pPr>
        <w:tabs>
          <w:tab w:val="left" w:pos="360"/>
        </w:tabs>
        <w:spacing w:after="0" w:line="240" w:lineRule="auto"/>
        <w:jc w:val="both"/>
        <w:rPr>
          <w:rFonts w:ascii="Times New Roman" w:eastAsia="Times New Roman" w:hAnsi="Times New Roman" w:cs="Times New Roman"/>
          <w:sz w:val="24"/>
          <w:szCs w:val="24"/>
        </w:rPr>
      </w:pPr>
      <w:r w:rsidRPr="00C37BB6">
        <w:rPr>
          <w:rFonts w:ascii="Times New Roman" w:eastAsia="Times New Roman" w:hAnsi="Times New Roman" w:cs="Times New Roman"/>
          <w:sz w:val="24"/>
          <w:szCs w:val="24"/>
        </w:rPr>
        <w:t>Yamanaka, K.L., M.K. Mcallister, P.F. Olesiuk, S.G. Obradovich, and R. Haigh. 2011. Stock</w:t>
      </w:r>
    </w:p>
    <w:p w14:paraId="26739E2B" w14:textId="77777777" w:rsidR="00246F8D" w:rsidRPr="00C37BB6" w:rsidRDefault="00246F8D" w:rsidP="00246F8D">
      <w:pPr>
        <w:tabs>
          <w:tab w:val="left" w:pos="360"/>
        </w:tabs>
        <w:spacing w:after="0" w:line="240" w:lineRule="auto"/>
        <w:jc w:val="both"/>
        <w:rPr>
          <w:rFonts w:ascii="Times New Roman" w:eastAsia="Times New Roman" w:hAnsi="Times New Roman" w:cs="Times New Roman"/>
          <w:sz w:val="24"/>
          <w:szCs w:val="24"/>
        </w:rPr>
      </w:pPr>
      <w:r w:rsidRPr="00C37BB6">
        <w:rPr>
          <w:rFonts w:ascii="Times New Roman" w:eastAsia="Times New Roman" w:hAnsi="Times New Roman" w:cs="Times New Roman"/>
          <w:sz w:val="24"/>
          <w:szCs w:val="24"/>
        </w:rPr>
        <w:tab/>
        <w:t>Assessmen</w:t>
      </w:r>
      <w:r>
        <w:rPr>
          <w:rFonts w:ascii="Times New Roman" w:eastAsia="Times New Roman" w:hAnsi="Times New Roman" w:cs="Times New Roman"/>
          <w:sz w:val="24"/>
          <w:szCs w:val="24"/>
        </w:rPr>
        <w:t>t for the inside population of Yelloweye R</w:t>
      </w:r>
      <w:r w:rsidRPr="00C37BB6">
        <w:rPr>
          <w:rFonts w:ascii="Times New Roman" w:eastAsia="Times New Roman" w:hAnsi="Times New Roman" w:cs="Times New Roman"/>
          <w:sz w:val="24"/>
          <w:szCs w:val="24"/>
        </w:rPr>
        <w:t>ockfish (</w:t>
      </w:r>
      <w:r w:rsidRPr="00C37BB6">
        <w:rPr>
          <w:rFonts w:ascii="Times New Roman" w:eastAsia="Times New Roman" w:hAnsi="Times New Roman" w:cs="Times New Roman"/>
          <w:i/>
          <w:sz w:val="24"/>
          <w:szCs w:val="24"/>
        </w:rPr>
        <w:t>Sebastes ruberrimus</w:t>
      </w:r>
      <w:r w:rsidRPr="00C37BB6">
        <w:rPr>
          <w:rFonts w:ascii="Times New Roman" w:eastAsia="Times New Roman" w:hAnsi="Times New Roman" w:cs="Times New Roman"/>
          <w:sz w:val="24"/>
          <w:szCs w:val="24"/>
        </w:rPr>
        <w:t>) in British</w:t>
      </w:r>
    </w:p>
    <w:p w14:paraId="3C878EFE" w14:textId="77777777" w:rsidR="00246F8D" w:rsidRPr="00C37BB6" w:rsidRDefault="00246F8D" w:rsidP="00246F8D">
      <w:pPr>
        <w:tabs>
          <w:tab w:val="left" w:pos="360"/>
        </w:tabs>
        <w:spacing w:after="0" w:line="240" w:lineRule="auto"/>
        <w:jc w:val="both"/>
        <w:rPr>
          <w:rFonts w:ascii="Times New Roman" w:eastAsia="Times New Roman" w:hAnsi="Times New Roman" w:cs="Times New Roman"/>
          <w:sz w:val="24"/>
          <w:szCs w:val="24"/>
        </w:rPr>
      </w:pPr>
      <w:r w:rsidRPr="00C37BB6">
        <w:rPr>
          <w:rFonts w:ascii="Times New Roman" w:eastAsia="Times New Roman" w:hAnsi="Times New Roman" w:cs="Times New Roman"/>
          <w:sz w:val="24"/>
          <w:szCs w:val="24"/>
        </w:rPr>
        <w:tab/>
        <w:t xml:space="preserve">Columbia, Canada for 2010. </w:t>
      </w:r>
      <w:r>
        <w:rPr>
          <w:rFonts w:ascii="Times New Roman" w:eastAsia="Times New Roman" w:hAnsi="Times New Roman" w:cs="Times New Roman"/>
          <w:sz w:val="24"/>
          <w:szCs w:val="24"/>
        </w:rPr>
        <w:t>Fisheries and Ocean, Canada 129:1-131.</w:t>
      </w:r>
    </w:p>
    <w:p w14:paraId="37858908" w14:textId="77777777" w:rsidR="00246F8D" w:rsidRPr="00C37BB6" w:rsidRDefault="00246F8D" w:rsidP="00246F8D">
      <w:pPr>
        <w:tabs>
          <w:tab w:val="left" w:pos="360"/>
        </w:tabs>
        <w:spacing w:after="0" w:line="240" w:lineRule="auto"/>
        <w:jc w:val="both"/>
        <w:rPr>
          <w:rFonts w:ascii="Times New Roman" w:eastAsia="Times New Roman" w:hAnsi="Times New Roman" w:cs="Times New Roman"/>
          <w:sz w:val="24"/>
          <w:szCs w:val="24"/>
        </w:rPr>
      </w:pPr>
    </w:p>
    <w:p w14:paraId="18E6BAD2" w14:textId="77777777" w:rsidR="00246F8D" w:rsidRPr="00C37BB6" w:rsidRDefault="00246F8D" w:rsidP="00246F8D">
      <w:pPr>
        <w:tabs>
          <w:tab w:val="left" w:pos="360"/>
        </w:tabs>
        <w:spacing w:after="0" w:line="240" w:lineRule="auto"/>
        <w:jc w:val="both"/>
        <w:rPr>
          <w:rFonts w:ascii="Times New Roman" w:eastAsia="Times New Roman" w:hAnsi="Times New Roman" w:cs="Times New Roman"/>
          <w:i/>
          <w:sz w:val="24"/>
          <w:szCs w:val="24"/>
        </w:rPr>
      </w:pPr>
      <w:r w:rsidRPr="00C37BB6">
        <w:rPr>
          <w:rFonts w:ascii="Times New Roman" w:eastAsia="Times New Roman" w:hAnsi="Times New Roman" w:cs="Times New Roman"/>
          <w:sz w:val="24"/>
          <w:szCs w:val="24"/>
        </w:rPr>
        <w:t xml:space="preserve">Zweiacker, P.L. 1967. Aspects of the life history of the shovelnose sturgeon, </w:t>
      </w:r>
      <w:r w:rsidRPr="00C37BB6">
        <w:rPr>
          <w:rFonts w:ascii="Times New Roman" w:eastAsia="Times New Roman" w:hAnsi="Times New Roman" w:cs="Times New Roman"/>
          <w:i/>
          <w:sz w:val="24"/>
          <w:szCs w:val="24"/>
        </w:rPr>
        <w:t xml:space="preserve">Scaphirhynchus </w:t>
      </w:r>
    </w:p>
    <w:p w14:paraId="6699C5A1" w14:textId="77777777" w:rsidR="00246F8D" w:rsidRPr="00C37BB6" w:rsidRDefault="00246F8D" w:rsidP="00246F8D">
      <w:pPr>
        <w:tabs>
          <w:tab w:val="left" w:pos="360"/>
        </w:tabs>
        <w:spacing w:after="0" w:line="240" w:lineRule="auto"/>
        <w:jc w:val="both"/>
        <w:rPr>
          <w:rFonts w:ascii="Times New Roman" w:eastAsia="Times New Roman" w:hAnsi="Times New Roman" w:cs="Times New Roman"/>
          <w:sz w:val="24"/>
          <w:szCs w:val="24"/>
        </w:rPr>
      </w:pPr>
      <w:r w:rsidRPr="00C37BB6">
        <w:rPr>
          <w:rFonts w:ascii="Times New Roman" w:eastAsia="Times New Roman" w:hAnsi="Times New Roman" w:cs="Times New Roman"/>
          <w:i/>
          <w:sz w:val="24"/>
          <w:szCs w:val="24"/>
        </w:rPr>
        <w:tab/>
        <w:t>platorynchus</w:t>
      </w:r>
      <w:r w:rsidRPr="00C37BB6">
        <w:rPr>
          <w:rFonts w:ascii="Times New Roman" w:eastAsia="Times New Roman" w:hAnsi="Times New Roman" w:cs="Times New Roman"/>
          <w:sz w:val="24"/>
          <w:szCs w:val="24"/>
        </w:rPr>
        <w:t xml:space="preserve"> (Rafinesque) in the Missouri River. Master’s thesis. University of South Dakota,</w:t>
      </w:r>
    </w:p>
    <w:p w14:paraId="2666928A" w14:textId="4AFCDE91" w:rsidR="00E40877" w:rsidRPr="00FE4ED5" w:rsidRDefault="00246F8D" w:rsidP="00000E2A">
      <w:pPr>
        <w:pStyle w:val="NoSpacing"/>
        <w:tabs>
          <w:tab w:val="left" w:pos="270"/>
          <w:tab w:val="left" w:pos="360"/>
        </w:tabs>
      </w:pPr>
      <w:r w:rsidRPr="00C37BB6">
        <w:rPr>
          <w:rFonts w:ascii="Times New Roman" w:eastAsia="Times New Roman" w:hAnsi="Times New Roman" w:cs="Times New Roman"/>
          <w:sz w:val="24"/>
          <w:szCs w:val="24"/>
        </w:rPr>
        <w:tab/>
      </w:r>
      <w:r w:rsidR="00CE0C9A">
        <w:rPr>
          <w:rFonts w:ascii="Times New Roman" w:eastAsia="Times New Roman" w:hAnsi="Times New Roman" w:cs="Times New Roman"/>
          <w:sz w:val="24"/>
          <w:szCs w:val="24"/>
        </w:rPr>
        <w:tab/>
      </w:r>
      <w:r w:rsidRPr="00C37BB6">
        <w:rPr>
          <w:rFonts w:ascii="Times New Roman" w:eastAsia="Times New Roman" w:hAnsi="Times New Roman" w:cs="Times New Roman"/>
          <w:sz w:val="24"/>
          <w:szCs w:val="24"/>
        </w:rPr>
        <w:t>Vermillion.</w:t>
      </w:r>
    </w:p>
    <w:sectPr w:rsidR="00E40877" w:rsidRPr="00FE4ED5" w:rsidSect="00F054A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5E7CE4" w14:textId="77777777" w:rsidR="00A6120A" w:rsidRDefault="00A6120A" w:rsidP="009342D2">
      <w:pPr>
        <w:spacing w:after="0" w:line="240" w:lineRule="auto"/>
      </w:pPr>
      <w:r>
        <w:separator/>
      </w:r>
    </w:p>
  </w:endnote>
  <w:endnote w:type="continuationSeparator" w:id="0">
    <w:p w14:paraId="660A3340" w14:textId="77777777" w:rsidR="00A6120A" w:rsidRDefault="00A6120A" w:rsidP="00934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 New Roman Bold">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00000000" w:usb1="E9DFFFFF" w:usb2="0000003F" w:usb3="00000000" w:csb0="003F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3CAB4F" w14:textId="77777777" w:rsidR="00A6120A" w:rsidRDefault="00A6120A" w:rsidP="009342D2">
      <w:pPr>
        <w:spacing w:after="0" w:line="240" w:lineRule="auto"/>
      </w:pPr>
      <w:r>
        <w:separator/>
      </w:r>
    </w:p>
  </w:footnote>
  <w:footnote w:type="continuationSeparator" w:id="0">
    <w:p w14:paraId="6AA52F20" w14:textId="77777777" w:rsidR="00A6120A" w:rsidRDefault="00A6120A" w:rsidP="009342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11108"/>
    <w:multiLevelType w:val="hybridMultilevel"/>
    <w:tmpl w:val="A984E2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onald E Arthur">
    <w15:presenceInfo w15:providerId="None" w15:userId="Donald E Arthu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963"/>
    <w:rsid w:val="00000E2A"/>
    <w:rsid w:val="00017821"/>
    <w:rsid w:val="00023423"/>
    <w:rsid w:val="00042A9A"/>
    <w:rsid w:val="000613AB"/>
    <w:rsid w:val="000626AA"/>
    <w:rsid w:val="000643C6"/>
    <w:rsid w:val="00066CDB"/>
    <w:rsid w:val="00070302"/>
    <w:rsid w:val="00071EB0"/>
    <w:rsid w:val="000770DD"/>
    <w:rsid w:val="0008450B"/>
    <w:rsid w:val="000A224E"/>
    <w:rsid w:val="000A302D"/>
    <w:rsid w:val="000A7FC3"/>
    <w:rsid w:val="000C164A"/>
    <w:rsid w:val="000C76BA"/>
    <w:rsid w:val="000D26CC"/>
    <w:rsid w:val="000E12EF"/>
    <w:rsid w:val="00100E2A"/>
    <w:rsid w:val="00116184"/>
    <w:rsid w:val="0013720D"/>
    <w:rsid w:val="0014236A"/>
    <w:rsid w:val="00142853"/>
    <w:rsid w:val="001534C9"/>
    <w:rsid w:val="00165A4C"/>
    <w:rsid w:val="0018592B"/>
    <w:rsid w:val="001A609C"/>
    <w:rsid w:val="001B2EA9"/>
    <w:rsid w:val="001C7D06"/>
    <w:rsid w:val="001D0A08"/>
    <w:rsid w:val="001E06C5"/>
    <w:rsid w:val="001E37F0"/>
    <w:rsid w:val="001E42D6"/>
    <w:rsid w:val="001F14BC"/>
    <w:rsid w:val="001F60F4"/>
    <w:rsid w:val="002012E9"/>
    <w:rsid w:val="00234A18"/>
    <w:rsid w:val="00246F8D"/>
    <w:rsid w:val="00250CE7"/>
    <w:rsid w:val="00257988"/>
    <w:rsid w:val="00264663"/>
    <w:rsid w:val="002947A7"/>
    <w:rsid w:val="002A6C05"/>
    <w:rsid w:val="002C6E32"/>
    <w:rsid w:val="002D27A6"/>
    <w:rsid w:val="002F04A7"/>
    <w:rsid w:val="002F0A59"/>
    <w:rsid w:val="00312251"/>
    <w:rsid w:val="0031650B"/>
    <w:rsid w:val="0032372E"/>
    <w:rsid w:val="003350B1"/>
    <w:rsid w:val="003650E5"/>
    <w:rsid w:val="00373167"/>
    <w:rsid w:val="00375420"/>
    <w:rsid w:val="00377CC1"/>
    <w:rsid w:val="00381CD0"/>
    <w:rsid w:val="00383272"/>
    <w:rsid w:val="003A5500"/>
    <w:rsid w:val="003D0634"/>
    <w:rsid w:val="003D439B"/>
    <w:rsid w:val="003E626C"/>
    <w:rsid w:val="003E66E4"/>
    <w:rsid w:val="0040251D"/>
    <w:rsid w:val="00406884"/>
    <w:rsid w:val="00426F4C"/>
    <w:rsid w:val="00435618"/>
    <w:rsid w:val="00441745"/>
    <w:rsid w:val="00444D50"/>
    <w:rsid w:val="004529EB"/>
    <w:rsid w:val="00454295"/>
    <w:rsid w:val="00462D1D"/>
    <w:rsid w:val="00470184"/>
    <w:rsid w:val="00481500"/>
    <w:rsid w:val="00484822"/>
    <w:rsid w:val="004B260F"/>
    <w:rsid w:val="004C6B02"/>
    <w:rsid w:val="004D0A99"/>
    <w:rsid w:val="004E665F"/>
    <w:rsid w:val="004E66C3"/>
    <w:rsid w:val="00504E8B"/>
    <w:rsid w:val="00505180"/>
    <w:rsid w:val="005062D7"/>
    <w:rsid w:val="0051009F"/>
    <w:rsid w:val="00510B82"/>
    <w:rsid w:val="00512FF3"/>
    <w:rsid w:val="0052074F"/>
    <w:rsid w:val="005220C4"/>
    <w:rsid w:val="00523151"/>
    <w:rsid w:val="0053561A"/>
    <w:rsid w:val="00540376"/>
    <w:rsid w:val="00544FAF"/>
    <w:rsid w:val="00554841"/>
    <w:rsid w:val="00557A1F"/>
    <w:rsid w:val="00562FE2"/>
    <w:rsid w:val="00583EAA"/>
    <w:rsid w:val="00593FA7"/>
    <w:rsid w:val="005A3FCB"/>
    <w:rsid w:val="005A4F82"/>
    <w:rsid w:val="005B260C"/>
    <w:rsid w:val="005B2F91"/>
    <w:rsid w:val="005B6BE4"/>
    <w:rsid w:val="005C080F"/>
    <w:rsid w:val="005C1135"/>
    <w:rsid w:val="005D76DC"/>
    <w:rsid w:val="005F0FA3"/>
    <w:rsid w:val="005F6933"/>
    <w:rsid w:val="00601D21"/>
    <w:rsid w:val="00616F0D"/>
    <w:rsid w:val="00617537"/>
    <w:rsid w:val="00634469"/>
    <w:rsid w:val="00655985"/>
    <w:rsid w:val="00667F2E"/>
    <w:rsid w:val="006A4F45"/>
    <w:rsid w:val="006A70CE"/>
    <w:rsid w:val="006B60ED"/>
    <w:rsid w:val="006B77E4"/>
    <w:rsid w:val="006C3B2E"/>
    <w:rsid w:val="006C7F24"/>
    <w:rsid w:val="006D7089"/>
    <w:rsid w:val="007201F7"/>
    <w:rsid w:val="00726F20"/>
    <w:rsid w:val="00731316"/>
    <w:rsid w:val="0073206D"/>
    <w:rsid w:val="00763765"/>
    <w:rsid w:val="0078272A"/>
    <w:rsid w:val="00783773"/>
    <w:rsid w:val="007872BE"/>
    <w:rsid w:val="00794199"/>
    <w:rsid w:val="007B60E9"/>
    <w:rsid w:val="007D396A"/>
    <w:rsid w:val="007E37A6"/>
    <w:rsid w:val="007F5621"/>
    <w:rsid w:val="007F665D"/>
    <w:rsid w:val="00801466"/>
    <w:rsid w:val="00807407"/>
    <w:rsid w:val="008209DD"/>
    <w:rsid w:val="008222FA"/>
    <w:rsid w:val="00822724"/>
    <w:rsid w:val="00835B36"/>
    <w:rsid w:val="0084641B"/>
    <w:rsid w:val="00851D4B"/>
    <w:rsid w:val="00851EB8"/>
    <w:rsid w:val="00862B83"/>
    <w:rsid w:val="00877CBA"/>
    <w:rsid w:val="00893B23"/>
    <w:rsid w:val="0089744D"/>
    <w:rsid w:val="008A1EED"/>
    <w:rsid w:val="008A3234"/>
    <w:rsid w:val="008A6387"/>
    <w:rsid w:val="008A7A89"/>
    <w:rsid w:val="008C1ABE"/>
    <w:rsid w:val="008D1AD1"/>
    <w:rsid w:val="008E70CC"/>
    <w:rsid w:val="009026A0"/>
    <w:rsid w:val="009042BE"/>
    <w:rsid w:val="009072A2"/>
    <w:rsid w:val="00916980"/>
    <w:rsid w:val="009279A9"/>
    <w:rsid w:val="009342D2"/>
    <w:rsid w:val="00941654"/>
    <w:rsid w:val="00972E2A"/>
    <w:rsid w:val="0098074B"/>
    <w:rsid w:val="00982C2F"/>
    <w:rsid w:val="00983DE4"/>
    <w:rsid w:val="00985B17"/>
    <w:rsid w:val="009C5197"/>
    <w:rsid w:val="009D3845"/>
    <w:rsid w:val="009F59D1"/>
    <w:rsid w:val="00A34E36"/>
    <w:rsid w:val="00A37125"/>
    <w:rsid w:val="00A40C6E"/>
    <w:rsid w:val="00A42ECA"/>
    <w:rsid w:val="00A4535A"/>
    <w:rsid w:val="00A6120A"/>
    <w:rsid w:val="00A710E6"/>
    <w:rsid w:val="00A84707"/>
    <w:rsid w:val="00AC42E6"/>
    <w:rsid w:val="00AD696C"/>
    <w:rsid w:val="00AE589E"/>
    <w:rsid w:val="00B11D3F"/>
    <w:rsid w:val="00B36A39"/>
    <w:rsid w:val="00B46E29"/>
    <w:rsid w:val="00B517A4"/>
    <w:rsid w:val="00B70137"/>
    <w:rsid w:val="00B7370A"/>
    <w:rsid w:val="00B849B4"/>
    <w:rsid w:val="00B865A9"/>
    <w:rsid w:val="00B966FE"/>
    <w:rsid w:val="00BA3B7F"/>
    <w:rsid w:val="00BC2609"/>
    <w:rsid w:val="00BD05E9"/>
    <w:rsid w:val="00BD5E87"/>
    <w:rsid w:val="00BE1D0E"/>
    <w:rsid w:val="00BE3492"/>
    <w:rsid w:val="00BF58DB"/>
    <w:rsid w:val="00C0297B"/>
    <w:rsid w:val="00C14963"/>
    <w:rsid w:val="00C22FE0"/>
    <w:rsid w:val="00C37BB6"/>
    <w:rsid w:val="00C46EE8"/>
    <w:rsid w:val="00C564E6"/>
    <w:rsid w:val="00C900BF"/>
    <w:rsid w:val="00CB0287"/>
    <w:rsid w:val="00CB0B2E"/>
    <w:rsid w:val="00CB4583"/>
    <w:rsid w:val="00CC3E7E"/>
    <w:rsid w:val="00CC608D"/>
    <w:rsid w:val="00CC62EE"/>
    <w:rsid w:val="00CD2E6B"/>
    <w:rsid w:val="00CD3921"/>
    <w:rsid w:val="00CD5D9B"/>
    <w:rsid w:val="00CD6CC1"/>
    <w:rsid w:val="00CD7708"/>
    <w:rsid w:val="00CE0C9A"/>
    <w:rsid w:val="00CE0FEF"/>
    <w:rsid w:val="00CE240F"/>
    <w:rsid w:val="00CE2893"/>
    <w:rsid w:val="00CE4E06"/>
    <w:rsid w:val="00CE51EC"/>
    <w:rsid w:val="00CF205E"/>
    <w:rsid w:val="00CF20A5"/>
    <w:rsid w:val="00CF3962"/>
    <w:rsid w:val="00D02344"/>
    <w:rsid w:val="00D11C16"/>
    <w:rsid w:val="00D16660"/>
    <w:rsid w:val="00D1776A"/>
    <w:rsid w:val="00D27F7B"/>
    <w:rsid w:val="00D43300"/>
    <w:rsid w:val="00D436C9"/>
    <w:rsid w:val="00D46A2C"/>
    <w:rsid w:val="00D46F37"/>
    <w:rsid w:val="00D60296"/>
    <w:rsid w:val="00D630A1"/>
    <w:rsid w:val="00D724AB"/>
    <w:rsid w:val="00DB0C79"/>
    <w:rsid w:val="00DB3E3E"/>
    <w:rsid w:val="00DC6CFA"/>
    <w:rsid w:val="00DD23BB"/>
    <w:rsid w:val="00DE44E3"/>
    <w:rsid w:val="00E2489C"/>
    <w:rsid w:val="00E26EC7"/>
    <w:rsid w:val="00E305E8"/>
    <w:rsid w:val="00E404FB"/>
    <w:rsid w:val="00E40877"/>
    <w:rsid w:val="00E621A4"/>
    <w:rsid w:val="00E8273D"/>
    <w:rsid w:val="00E95BB6"/>
    <w:rsid w:val="00EA2477"/>
    <w:rsid w:val="00EB1546"/>
    <w:rsid w:val="00EB4503"/>
    <w:rsid w:val="00EB49CE"/>
    <w:rsid w:val="00ED2D78"/>
    <w:rsid w:val="00ED7EF9"/>
    <w:rsid w:val="00EF0FEF"/>
    <w:rsid w:val="00F054A9"/>
    <w:rsid w:val="00F119DA"/>
    <w:rsid w:val="00F20AD4"/>
    <w:rsid w:val="00F20CD2"/>
    <w:rsid w:val="00F26821"/>
    <w:rsid w:val="00F3439C"/>
    <w:rsid w:val="00FA4C65"/>
    <w:rsid w:val="00FB076F"/>
    <w:rsid w:val="00FB22D0"/>
    <w:rsid w:val="00FD5727"/>
    <w:rsid w:val="00FE3354"/>
    <w:rsid w:val="00FE4539"/>
    <w:rsid w:val="00FE4ED5"/>
    <w:rsid w:val="00FE7187"/>
    <w:rsid w:val="00FF71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6BC21"/>
  <w15:chartTrackingRefBased/>
  <w15:docId w15:val="{55BB7C1B-982A-4206-AA21-2B2597007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4963"/>
  </w:style>
  <w:style w:type="paragraph" w:styleId="Heading1">
    <w:name w:val="heading 1"/>
    <w:basedOn w:val="Normal"/>
    <w:next w:val="Normal"/>
    <w:link w:val="Heading1Char"/>
    <w:qFormat/>
    <w:rsid w:val="00070302"/>
    <w:pPr>
      <w:keepNext/>
      <w:keepLines/>
      <w:suppressAutoHyphens/>
      <w:spacing w:before="120" w:after="120" w:line="240" w:lineRule="auto"/>
      <w:ind w:left="288" w:right="288"/>
      <w:jc w:val="center"/>
      <w:outlineLvl w:val="0"/>
    </w:pPr>
    <w:rPr>
      <w:rFonts w:ascii="Times New Roman Bold" w:eastAsia="Times New Roman" w:hAnsi="Times New Roman Bold" w:cs="Times New Roman"/>
      <w:b/>
      <w:caps/>
      <w:sz w:val="32"/>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14963"/>
    <w:pPr>
      <w:spacing w:after="0" w:line="240" w:lineRule="auto"/>
    </w:pPr>
  </w:style>
  <w:style w:type="character" w:customStyle="1" w:styleId="NoSpacingChar">
    <w:name w:val="No Spacing Char"/>
    <w:basedOn w:val="DefaultParagraphFont"/>
    <w:link w:val="NoSpacing"/>
    <w:uiPriority w:val="1"/>
    <w:rsid w:val="00C14963"/>
  </w:style>
  <w:style w:type="character" w:styleId="CommentReference">
    <w:name w:val="annotation reference"/>
    <w:basedOn w:val="DefaultParagraphFont"/>
    <w:uiPriority w:val="99"/>
    <w:semiHidden/>
    <w:unhideWhenUsed/>
    <w:rsid w:val="00540376"/>
    <w:rPr>
      <w:sz w:val="16"/>
      <w:szCs w:val="16"/>
    </w:rPr>
  </w:style>
  <w:style w:type="paragraph" w:styleId="CommentText">
    <w:name w:val="annotation text"/>
    <w:basedOn w:val="Normal"/>
    <w:link w:val="CommentTextChar"/>
    <w:uiPriority w:val="99"/>
    <w:unhideWhenUsed/>
    <w:rsid w:val="00540376"/>
    <w:pPr>
      <w:spacing w:line="240" w:lineRule="auto"/>
    </w:pPr>
    <w:rPr>
      <w:sz w:val="20"/>
      <w:szCs w:val="20"/>
    </w:rPr>
  </w:style>
  <w:style w:type="character" w:customStyle="1" w:styleId="CommentTextChar">
    <w:name w:val="Comment Text Char"/>
    <w:basedOn w:val="DefaultParagraphFont"/>
    <w:link w:val="CommentText"/>
    <w:uiPriority w:val="99"/>
    <w:rsid w:val="00540376"/>
    <w:rPr>
      <w:sz w:val="20"/>
      <w:szCs w:val="20"/>
    </w:rPr>
  </w:style>
  <w:style w:type="paragraph" w:styleId="CommentSubject">
    <w:name w:val="annotation subject"/>
    <w:basedOn w:val="CommentText"/>
    <w:next w:val="CommentText"/>
    <w:link w:val="CommentSubjectChar"/>
    <w:uiPriority w:val="99"/>
    <w:semiHidden/>
    <w:unhideWhenUsed/>
    <w:rsid w:val="00540376"/>
    <w:rPr>
      <w:b/>
      <w:bCs/>
    </w:rPr>
  </w:style>
  <w:style w:type="character" w:customStyle="1" w:styleId="CommentSubjectChar">
    <w:name w:val="Comment Subject Char"/>
    <w:basedOn w:val="CommentTextChar"/>
    <w:link w:val="CommentSubject"/>
    <w:uiPriority w:val="99"/>
    <w:semiHidden/>
    <w:rsid w:val="00540376"/>
    <w:rPr>
      <w:b/>
      <w:bCs/>
      <w:sz w:val="20"/>
      <w:szCs w:val="20"/>
    </w:rPr>
  </w:style>
  <w:style w:type="paragraph" w:styleId="BalloonText">
    <w:name w:val="Balloon Text"/>
    <w:basedOn w:val="Normal"/>
    <w:link w:val="BalloonTextChar"/>
    <w:uiPriority w:val="99"/>
    <w:semiHidden/>
    <w:unhideWhenUsed/>
    <w:rsid w:val="005403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0376"/>
    <w:rPr>
      <w:rFonts w:ascii="Segoe UI" w:hAnsi="Segoe UI" w:cs="Segoe UI"/>
      <w:sz w:val="18"/>
      <w:szCs w:val="18"/>
    </w:rPr>
  </w:style>
  <w:style w:type="character" w:customStyle="1" w:styleId="author">
    <w:name w:val="author"/>
    <w:basedOn w:val="DefaultParagraphFont"/>
    <w:rsid w:val="005062D7"/>
  </w:style>
  <w:style w:type="character" w:customStyle="1" w:styleId="pubyear">
    <w:name w:val="pubyear"/>
    <w:basedOn w:val="DefaultParagraphFont"/>
    <w:rsid w:val="005062D7"/>
  </w:style>
  <w:style w:type="character" w:customStyle="1" w:styleId="articletitle">
    <w:name w:val="articletitle"/>
    <w:basedOn w:val="DefaultParagraphFont"/>
    <w:rsid w:val="005062D7"/>
  </w:style>
  <w:style w:type="character" w:customStyle="1" w:styleId="journaltitle">
    <w:name w:val="journaltitle"/>
    <w:basedOn w:val="DefaultParagraphFont"/>
    <w:rsid w:val="005062D7"/>
  </w:style>
  <w:style w:type="character" w:customStyle="1" w:styleId="vol">
    <w:name w:val="vol"/>
    <w:basedOn w:val="DefaultParagraphFont"/>
    <w:rsid w:val="005062D7"/>
  </w:style>
  <w:style w:type="character" w:customStyle="1" w:styleId="pagefirst">
    <w:name w:val="pagefirst"/>
    <w:basedOn w:val="DefaultParagraphFont"/>
    <w:rsid w:val="005062D7"/>
  </w:style>
  <w:style w:type="character" w:customStyle="1" w:styleId="pagelast">
    <w:name w:val="pagelast"/>
    <w:basedOn w:val="DefaultParagraphFont"/>
    <w:rsid w:val="005062D7"/>
  </w:style>
  <w:style w:type="paragraph" w:styleId="ListParagraph">
    <w:name w:val="List Paragraph"/>
    <w:basedOn w:val="Normal"/>
    <w:uiPriority w:val="34"/>
    <w:qFormat/>
    <w:rsid w:val="00C900BF"/>
    <w:pPr>
      <w:ind w:left="720"/>
      <w:contextualSpacing/>
    </w:pPr>
  </w:style>
  <w:style w:type="table" w:styleId="TableGrid">
    <w:name w:val="Table Grid"/>
    <w:basedOn w:val="TableNormal"/>
    <w:uiPriority w:val="39"/>
    <w:rsid w:val="00AC42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34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42D2"/>
  </w:style>
  <w:style w:type="paragraph" w:styleId="Footer">
    <w:name w:val="footer"/>
    <w:basedOn w:val="Normal"/>
    <w:link w:val="FooterChar"/>
    <w:uiPriority w:val="99"/>
    <w:unhideWhenUsed/>
    <w:rsid w:val="00934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42D2"/>
  </w:style>
  <w:style w:type="character" w:customStyle="1" w:styleId="Heading1Char">
    <w:name w:val="Heading 1 Char"/>
    <w:basedOn w:val="DefaultParagraphFont"/>
    <w:link w:val="Heading1"/>
    <w:rsid w:val="00070302"/>
    <w:rPr>
      <w:rFonts w:ascii="Times New Roman Bold" w:eastAsia="Times New Roman" w:hAnsi="Times New Roman Bold" w:cs="Times New Roman"/>
      <w:b/>
      <w:caps/>
      <w:sz w:val="32"/>
      <w:szCs w:val="20"/>
    </w:rPr>
  </w:style>
  <w:style w:type="character" w:styleId="PlaceholderText">
    <w:name w:val="Placeholder Text"/>
    <w:basedOn w:val="DefaultParagraphFont"/>
    <w:uiPriority w:val="99"/>
    <w:semiHidden/>
    <w:rsid w:val="00CC62EE"/>
    <w:rPr>
      <w:color w:val="808080"/>
    </w:rPr>
  </w:style>
  <w:style w:type="paragraph" w:styleId="NormalWeb">
    <w:name w:val="Normal (Web)"/>
    <w:basedOn w:val="Normal"/>
    <w:uiPriority w:val="99"/>
    <w:unhideWhenUsed/>
    <w:rsid w:val="00E2489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517A4"/>
    <w:rPr>
      <w:color w:val="0563C1" w:themeColor="hyperlink"/>
      <w:u w:val="single"/>
    </w:rPr>
  </w:style>
  <w:style w:type="paragraph" w:styleId="Revision">
    <w:name w:val="Revision"/>
    <w:hidden/>
    <w:uiPriority w:val="99"/>
    <w:semiHidden/>
    <w:rsid w:val="00C564E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459034">
      <w:bodyDiv w:val="1"/>
      <w:marLeft w:val="0"/>
      <w:marRight w:val="0"/>
      <w:marTop w:val="0"/>
      <w:marBottom w:val="0"/>
      <w:divBdr>
        <w:top w:val="none" w:sz="0" w:space="0" w:color="auto"/>
        <w:left w:val="none" w:sz="0" w:space="0" w:color="auto"/>
        <w:bottom w:val="none" w:sz="0" w:space="0" w:color="auto"/>
        <w:right w:val="none" w:sz="0" w:space="0" w:color="auto"/>
      </w:divBdr>
      <w:divsChild>
        <w:div w:id="167870203">
          <w:marLeft w:val="0"/>
          <w:marRight w:val="0"/>
          <w:marTop w:val="0"/>
          <w:marBottom w:val="0"/>
          <w:divBdr>
            <w:top w:val="none" w:sz="0" w:space="0" w:color="auto"/>
            <w:left w:val="none" w:sz="0" w:space="0" w:color="auto"/>
            <w:bottom w:val="none" w:sz="0" w:space="0" w:color="auto"/>
            <w:right w:val="none" w:sz="0" w:space="0" w:color="auto"/>
          </w:divBdr>
        </w:div>
        <w:div w:id="938877377">
          <w:marLeft w:val="0"/>
          <w:marRight w:val="0"/>
          <w:marTop w:val="0"/>
          <w:marBottom w:val="0"/>
          <w:divBdr>
            <w:top w:val="none" w:sz="0" w:space="0" w:color="auto"/>
            <w:left w:val="none" w:sz="0" w:space="0" w:color="auto"/>
            <w:bottom w:val="none" w:sz="0" w:space="0" w:color="auto"/>
            <w:right w:val="none" w:sz="0" w:space="0" w:color="auto"/>
          </w:divBdr>
        </w:div>
        <w:div w:id="2031291764">
          <w:marLeft w:val="0"/>
          <w:marRight w:val="0"/>
          <w:marTop w:val="0"/>
          <w:marBottom w:val="0"/>
          <w:divBdr>
            <w:top w:val="none" w:sz="0" w:space="0" w:color="auto"/>
            <w:left w:val="none" w:sz="0" w:space="0" w:color="auto"/>
            <w:bottom w:val="none" w:sz="0" w:space="0" w:color="auto"/>
            <w:right w:val="none" w:sz="0" w:space="0" w:color="auto"/>
          </w:divBdr>
        </w:div>
      </w:divsChild>
    </w:div>
    <w:div w:id="323122757">
      <w:bodyDiv w:val="1"/>
      <w:marLeft w:val="0"/>
      <w:marRight w:val="0"/>
      <w:marTop w:val="0"/>
      <w:marBottom w:val="0"/>
      <w:divBdr>
        <w:top w:val="none" w:sz="0" w:space="0" w:color="auto"/>
        <w:left w:val="none" w:sz="0" w:space="0" w:color="auto"/>
        <w:bottom w:val="none" w:sz="0" w:space="0" w:color="auto"/>
        <w:right w:val="none" w:sz="0" w:space="0" w:color="auto"/>
      </w:divBdr>
      <w:divsChild>
        <w:div w:id="124586202">
          <w:marLeft w:val="0"/>
          <w:marRight w:val="0"/>
          <w:marTop w:val="0"/>
          <w:marBottom w:val="0"/>
          <w:divBdr>
            <w:top w:val="none" w:sz="0" w:space="0" w:color="auto"/>
            <w:left w:val="none" w:sz="0" w:space="0" w:color="auto"/>
            <w:bottom w:val="none" w:sz="0" w:space="0" w:color="auto"/>
            <w:right w:val="none" w:sz="0" w:space="0" w:color="auto"/>
          </w:divBdr>
        </w:div>
        <w:div w:id="434401648">
          <w:marLeft w:val="0"/>
          <w:marRight w:val="0"/>
          <w:marTop w:val="0"/>
          <w:marBottom w:val="0"/>
          <w:divBdr>
            <w:top w:val="none" w:sz="0" w:space="0" w:color="auto"/>
            <w:left w:val="none" w:sz="0" w:space="0" w:color="auto"/>
            <w:bottom w:val="none" w:sz="0" w:space="0" w:color="auto"/>
            <w:right w:val="none" w:sz="0" w:space="0" w:color="auto"/>
          </w:divBdr>
          <w:divsChild>
            <w:div w:id="1154882189">
              <w:marLeft w:val="0"/>
              <w:marRight w:val="0"/>
              <w:marTop w:val="0"/>
              <w:marBottom w:val="0"/>
              <w:divBdr>
                <w:top w:val="none" w:sz="0" w:space="0" w:color="auto"/>
                <w:left w:val="none" w:sz="0" w:space="0" w:color="auto"/>
                <w:bottom w:val="none" w:sz="0" w:space="0" w:color="auto"/>
                <w:right w:val="none" w:sz="0" w:space="0" w:color="auto"/>
              </w:divBdr>
              <w:divsChild>
                <w:div w:id="482937231">
                  <w:marLeft w:val="0"/>
                  <w:marRight w:val="0"/>
                  <w:marTop w:val="0"/>
                  <w:marBottom w:val="0"/>
                  <w:divBdr>
                    <w:top w:val="none" w:sz="0" w:space="0" w:color="auto"/>
                    <w:left w:val="none" w:sz="0" w:space="0" w:color="auto"/>
                    <w:bottom w:val="none" w:sz="0" w:space="0" w:color="auto"/>
                    <w:right w:val="none" w:sz="0" w:space="0" w:color="auto"/>
                  </w:divBdr>
                </w:div>
                <w:div w:id="75616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0648">
          <w:marLeft w:val="0"/>
          <w:marRight w:val="0"/>
          <w:marTop w:val="0"/>
          <w:marBottom w:val="0"/>
          <w:divBdr>
            <w:top w:val="none" w:sz="0" w:space="0" w:color="auto"/>
            <w:left w:val="none" w:sz="0" w:space="0" w:color="auto"/>
            <w:bottom w:val="none" w:sz="0" w:space="0" w:color="auto"/>
            <w:right w:val="none" w:sz="0" w:space="0" w:color="auto"/>
          </w:divBdr>
        </w:div>
        <w:div w:id="1072696575">
          <w:marLeft w:val="0"/>
          <w:marRight w:val="0"/>
          <w:marTop w:val="0"/>
          <w:marBottom w:val="0"/>
          <w:divBdr>
            <w:top w:val="none" w:sz="0" w:space="0" w:color="auto"/>
            <w:left w:val="none" w:sz="0" w:space="0" w:color="auto"/>
            <w:bottom w:val="none" w:sz="0" w:space="0" w:color="auto"/>
            <w:right w:val="none" w:sz="0" w:space="0" w:color="auto"/>
          </w:divBdr>
        </w:div>
        <w:div w:id="1633093105">
          <w:marLeft w:val="0"/>
          <w:marRight w:val="0"/>
          <w:marTop w:val="0"/>
          <w:marBottom w:val="0"/>
          <w:divBdr>
            <w:top w:val="none" w:sz="0" w:space="0" w:color="auto"/>
            <w:left w:val="none" w:sz="0" w:space="0" w:color="auto"/>
            <w:bottom w:val="none" w:sz="0" w:space="0" w:color="auto"/>
            <w:right w:val="none" w:sz="0" w:space="0" w:color="auto"/>
          </w:divBdr>
        </w:div>
        <w:div w:id="1868829899">
          <w:marLeft w:val="0"/>
          <w:marRight w:val="0"/>
          <w:marTop w:val="0"/>
          <w:marBottom w:val="0"/>
          <w:divBdr>
            <w:top w:val="none" w:sz="0" w:space="0" w:color="auto"/>
            <w:left w:val="none" w:sz="0" w:space="0" w:color="auto"/>
            <w:bottom w:val="none" w:sz="0" w:space="0" w:color="auto"/>
            <w:right w:val="none" w:sz="0" w:space="0" w:color="auto"/>
          </w:divBdr>
        </w:div>
        <w:div w:id="2109159561">
          <w:marLeft w:val="0"/>
          <w:marRight w:val="0"/>
          <w:marTop w:val="0"/>
          <w:marBottom w:val="0"/>
          <w:divBdr>
            <w:top w:val="none" w:sz="0" w:space="0" w:color="auto"/>
            <w:left w:val="none" w:sz="0" w:space="0" w:color="auto"/>
            <w:bottom w:val="none" w:sz="0" w:space="0" w:color="auto"/>
            <w:right w:val="none" w:sz="0" w:space="0" w:color="auto"/>
          </w:divBdr>
        </w:div>
      </w:divsChild>
    </w:div>
    <w:div w:id="459036614">
      <w:bodyDiv w:val="1"/>
      <w:marLeft w:val="0"/>
      <w:marRight w:val="0"/>
      <w:marTop w:val="0"/>
      <w:marBottom w:val="0"/>
      <w:divBdr>
        <w:top w:val="none" w:sz="0" w:space="0" w:color="auto"/>
        <w:left w:val="none" w:sz="0" w:space="0" w:color="auto"/>
        <w:bottom w:val="none" w:sz="0" w:space="0" w:color="auto"/>
        <w:right w:val="none" w:sz="0" w:space="0" w:color="auto"/>
      </w:divBdr>
      <w:divsChild>
        <w:div w:id="396516853">
          <w:marLeft w:val="0"/>
          <w:marRight w:val="0"/>
          <w:marTop w:val="0"/>
          <w:marBottom w:val="0"/>
          <w:divBdr>
            <w:top w:val="none" w:sz="0" w:space="0" w:color="auto"/>
            <w:left w:val="none" w:sz="0" w:space="0" w:color="auto"/>
            <w:bottom w:val="none" w:sz="0" w:space="0" w:color="auto"/>
            <w:right w:val="none" w:sz="0" w:space="0" w:color="auto"/>
          </w:divBdr>
        </w:div>
        <w:div w:id="627664360">
          <w:marLeft w:val="0"/>
          <w:marRight w:val="0"/>
          <w:marTop w:val="0"/>
          <w:marBottom w:val="0"/>
          <w:divBdr>
            <w:top w:val="none" w:sz="0" w:space="0" w:color="auto"/>
            <w:left w:val="none" w:sz="0" w:space="0" w:color="auto"/>
            <w:bottom w:val="none" w:sz="0" w:space="0" w:color="auto"/>
            <w:right w:val="none" w:sz="0" w:space="0" w:color="auto"/>
          </w:divBdr>
        </w:div>
      </w:divsChild>
    </w:div>
    <w:div w:id="503475757">
      <w:bodyDiv w:val="1"/>
      <w:marLeft w:val="0"/>
      <w:marRight w:val="0"/>
      <w:marTop w:val="0"/>
      <w:marBottom w:val="0"/>
      <w:divBdr>
        <w:top w:val="none" w:sz="0" w:space="0" w:color="auto"/>
        <w:left w:val="none" w:sz="0" w:space="0" w:color="auto"/>
        <w:bottom w:val="none" w:sz="0" w:space="0" w:color="auto"/>
        <w:right w:val="none" w:sz="0" w:space="0" w:color="auto"/>
      </w:divBdr>
      <w:divsChild>
        <w:div w:id="39090403">
          <w:marLeft w:val="0"/>
          <w:marRight w:val="0"/>
          <w:marTop w:val="0"/>
          <w:marBottom w:val="0"/>
          <w:divBdr>
            <w:top w:val="none" w:sz="0" w:space="0" w:color="auto"/>
            <w:left w:val="none" w:sz="0" w:space="0" w:color="auto"/>
            <w:bottom w:val="none" w:sz="0" w:space="0" w:color="auto"/>
            <w:right w:val="none" w:sz="0" w:space="0" w:color="auto"/>
          </w:divBdr>
        </w:div>
        <w:div w:id="130904468">
          <w:marLeft w:val="0"/>
          <w:marRight w:val="0"/>
          <w:marTop w:val="0"/>
          <w:marBottom w:val="0"/>
          <w:divBdr>
            <w:top w:val="none" w:sz="0" w:space="0" w:color="auto"/>
            <w:left w:val="none" w:sz="0" w:space="0" w:color="auto"/>
            <w:bottom w:val="none" w:sz="0" w:space="0" w:color="auto"/>
            <w:right w:val="none" w:sz="0" w:space="0" w:color="auto"/>
          </w:divBdr>
        </w:div>
        <w:div w:id="173618771">
          <w:marLeft w:val="0"/>
          <w:marRight w:val="0"/>
          <w:marTop w:val="0"/>
          <w:marBottom w:val="0"/>
          <w:divBdr>
            <w:top w:val="none" w:sz="0" w:space="0" w:color="auto"/>
            <w:left w:val="none" w:sz="0" w:space="0" w:color="auto"/>
            <w:bottom w:val="none" w:sz="0" w:space="0" w:color="auto"/>
            <w:right w:val="none" w:sz="0" w:space="0" w:color="auto"/>
          </w:divBdr>
        </w:div>
        <w:div w:id="287125355">
          <w:marLeft w:val="0"/>
          <w:marRight w:val="0"/>
          <w:marTop w:val="0"/>
          <w:marBottom w:val="0"/>
          <w:divBdr>
            <w:top w:val="none" w:sz="0" w:space="0" w:color="auto"/>
            <w:left w:val="none" w:sz="0" w:space="0" w:color="auto"/>
            <w:bottom w:val="none" w:sz="0" w:space="0" w:color="auto"/>
            <w:right w:val="none" w:sz="0" w:space="0" w:color="auto"/>
          </w:divBdr>
        </w:div>
        <w:div w:id="604076341">
          <w:marLeft w:val="0"/>
          <w:marRight w:val="0"/>
          <w:marTop w:val="0"/>
          <w:marBottom w:val="0"/>
          <w:divBdr>
            <w:top w:val="none" w:sz="0" w:space="0" w:color="auto"/>
            <w:left w:val="none" w:sz="0" w:space="0" w:color="auto"/>
            <w:bottom w:val="none" w:sz="0" w:space="0" w:color="auto"/>
            <w:right w:val="none" w:sz="0" w:space="0" w:color="auto"/>
          </w:divBdr>
        </w:div>
        <w:div w:id="611136325">
          <w:marLeft w:val="0"/>
          <w:marRight w:val="0"/>
          <w:marTop w:val="0"/>
          <w:marBottom w:val="0"/>
          <w:divBdr>
            <w:top w:val="none" w:sz="0" w:space="0" w:color="auto"/>
            <w:left w:val="none" w:sz="0" w:space="0" w:color="auto"/>
            <w:bottom w:val="none" w:sz="0" w:space="0" w:color="auto"/>
            <w:right w:val="none" w:sz="0" w:space="0" w:color="auto"/>
          </w:divBdr>
        </w:div>
        <w:div w:id="615405478">
          <w:marLeft w:val="0"/>
          <w:marRight w:val="0"/>
          <w:marTop w:val="0"/>
          <w:marBottom w:val="0"/>
          <w:divBdr>
            <w:top w:val="none" w:sz="0" w:space="0" w:color="auto"/>
            <w:left w:val="none" w:sz="0" w:space="0" w:color="auto"/>
            <w:bottom w:val="none" w:sz="0" w:space="0" w:color="auto"/>
            <w:right w:val="none" w:sz="0" w:space="0" w:color="auto"/>
          </w:divBdr>
        </w:div>
        <w:div w:id="683021217">
          <w:marLeft w:val="0"/>
          <w:marRight w:val="0"/>
          <w:marTop w:val="0"/>
          <w:marBottom w:val="0"/>
          <w:divBdr>
            <w:top w:val="none" w:sz="0" w:space="0" w:color="auto"/>
            <w:left w:val="none" w:sz="0" w:space="0" w:color="auto"/>
            <w:bottom w:val="none" w:sz="0" w:space="0" w:color="auto"/>
            <w:right w:val="none" w:sz="0" w:space="0" w:color="auto"/>
          </w:divBdr>
        </w:div>
        <w:div w:id="701248822">
          <w:marLeft w:val="0"/>
          <w:marRight w:val="0"/>
          <w:marTop w:val="0"/>
          <w:marBottom w:val="0"/>
          <w:divBdr>
            <w:top w:val="none" w:sz="0" w:space="0" w:color="auto"/>
            <w:left w:val="none" w:sz="0" w:space="0" w:color="auto"/>
            <w:bottom w:val="none" w:sz="0" w:space="0" w:color="auto"/>
            <w:right w:val="none" w:sz="0" w:space="0" w:color="auto"/>
          </w:divBdr>
        </w:div>
        <w:div w:id="703864273">
          <w:marLeft w:val="0"/>
          <w:marRight w:val="0"/>
          <w:marTop w:val="0"/>
          <w:marBottom w:val="0"/>
          <w:divBdr>
            <w:top w:val="none" w:sz="0" w:space="0" w:color="auto"/>
            <w:left w:val="none" w:sz="0" w:space="0" w:color="auto"/>
            <w:bottom w:val="none" w:sz="0" w:space="0" w:color="auto"/>
            <w:right w:val="none" w:sz="0" w:space="0" w:color="auto"/>
          </w:divBdr>
        </w:div>
        <w:div w:id="730153698">
          <w:marLeft w:val="0"/>
          <w:marRight w:val="0"/>
          <w:marTop w:val="0"/>
          <w:marBottom w:val="0"/>
          <w:divBdr>
            <w:top w:val="none" w:sz="0" w:space="0" w:color="auto"/>
            <w:left w:val="none" w:sz="0" w:space="0" w:color="auto"/>
            <w:bottom w:val="none" w:sz="0" w:space="0" w:color="auto"/>
            <w:right w:val="none" w:sz="0" w:space="0" w:color="auto"/>
          </w:divBdr>
        </w:div>
        <w:div w:id="779955297">
          <w:marLeft w:val="0"/>
          <w:marRight w:val="0"/>
          <w:marTop w:val="0"/>
          <w:marBottom w:val="0"/>
          <w:divBdr>
            <w:top w:val="none" w:sz="0" w:space="0" w:color="auto"/>
            <w:left w:val="none" w:sz="0" w:space="0" w:color="auto"/>
            <w:bottom w:val="none" w:sz="0" w:space="0" w:color="auto"/>
            <w:right w:val="none" w:sz="0" w:space="0" w:color="auto"/>
          </w:divBdr>
        </w:div>
        <w:div w:id="1399938971">
          <w:marLeft w:val="0"/>
          <w:marRight w:val="0"/>
          <w:marTop w:val="0"/>
          <w:marBottom w:val="0"/>
          <w:divBdr>
            <w:top w:val="none" w:sz="0" w:space="0" w:color="auto"/>
            <w:left w:val="none" w:sz="0" w:space="0" w:color="auto"/>
            <w:bottom w:val="none" w:sz="0" w:space="0" w:color="auto"/>
            <w:right w:val="none" w:sz="0" w:space="0" w:color="auto"/>
          </w:divBdr>
        </w:div>
        <w:div w:id="1483811814">
          <w:marLeft w:val="0"/>
          <w:marRight w:val="0"/>
          <w:marTop w:val="0"/>
          <w:marBottom w:val="0"/>
          <w:divBdr>
            <w:top w:val="none" w:sz="0" w:space="0" w:color="auto"/>
            <w:left w:val="none" w:sz="0" w:space="0" w:color="auto"/>
            <w:bottom w:val="none" w:sz="0" w:space="0" w:color="auto"/>
            <w:right w:val="none" w:sz="0" w:space="0" w:color="auto"/>
          </w:divBdr>
        </w:div>
        <w:div w:id="1691224139">
          <w:marLeft w:val="0"/>
          <w:marRight w:val="0"/>
          <w:marTop w:val="0"/>
          <w:marBottom w:val="0"/>
          <w:divBdr>
            <w:top w:val="none" w:sz="0" w:space="0" w:color="auto"/>
            <w:left w:val="none" w:sz="0" w:space="0" w:color="auto"/>
            <w:bottom w:val="none" w:sz="0" w:space="0" w:color="auto"/>
            <w:right w:val="none" w:sz="0" w:space="0" w:color="auto"/>
          </w:divBdr>
        </w:div>
        <w:div w:id="1761638946">
          <w:marLeft w:val="0"/>
          <w:marRight w:val="0"/>
          <w:marTop w:val="0"/>
          <w:marBottom w:val="0"/>
          <w:divBdr>
            <w:top w:val="none" w:sz="0" w:space="0" w:color="auto"/>
            <w:left w:val="none" w:sz="0" w:space="0" w:color="auto"/>
            <w:bottom w:val="none" w:sz="0" w:space="0" w:color="auto"/>
            <w:right w:val="none" w:sz="0" w:space="0" w:color="auto"/>
          </w:divBdr>
        </w:div>
        <w:div w:id="1787385356">
          <w:marLeft w:val="0"/>
          <w:marRight w:val="0"/>
          <w:marTop w:val="0"/>
          <w:marBottom w:val="0"/>
          <w:divBdr>
            <w:top w:val="none" w:sz="0" w:space="0" w:color="auto"/>
            <w:left w:val="none" w:sz="0" w:space="0" w:color="auto"/>
            <w:bottom w:val="none" w:sz="0" w:space="0" w:color="auto"/>
            <w:right w:val="none" w:sz="0" w:space="0" w:color="auto"/>
          </w:divBdr>
        </w:div>
        <w:div w:id="1865438135">
          <w:marLeft w:val="0"/>
          <w:marRight w:val="0"/>
          <w:marTop w:val="0"/>
          <w:marBottom w:val="0"/>
          <w:divBdr>
            <w:top w:val="none" w:sz="0" w:space="0" w:color="auto"/>
            <w:left w:val="none" w:sz="0" w:space="0" w:color="auto"/>
            <w:bottom w:val="none" w:sz="0" w:space="0" w:color="auto"/>
            <w:right w:val="none" w:sz="0" w:space="0" w:color="auto"/>
          </w:divBdr>
        </w:div>
        <w:div w:id="2036274564">
          <w:marLeft w:val="0"/>
          <w:marRight w:val="0"/>
          <w:marTop w:val="0"/>
          <w:marBottom w:val="0"/>
          <w:divBdr>
            <w:top w:val="none" w:sz="0" w:space="0" w:color="auto"/>
            <w:left w:val="none" w:sz="0" w:space="0" w:color="auto"/>
            <w:bottom w:val="none" w:sz="0" w:space="0" w:color="auto"/>
            <w:right w:val="none" w:sz="0" w:space="0" w:color="auto"/>
          </w:divBdr>
        </w:div>
      </w:divsChild>
    </w:div>
    <w:div w:id="683677955">
      <w:bodyDiv w:val="1"/>
      <w:marLeft w:val="0"/>
      <w:marRight w:val="0"/>
      <w:marTop w:val="0"/>
      <w:marBottom w:val="0"/>
      <w:divBdr>
        <w:top w:val="none" w:sz="0" w:space="0" w:color="auto"/>
        <w:left w:val="none" w:sz="0" w:space="0" w:color="auto"/>
        <w:bottom w:val="none" w:sz="0" w:space="0" w:color="auto"/>
        <w:right w:val="none" w:sz="0" w:space="0" w:color="auto"/>
      </w:divBdr>
      <w:divsChild>
        <w:div w:id="481435107">
          <w:marLeft w:val="0"/>
          <w:marRight w:val="0"/>
          <w:marTop w:val="0"/>
          <w:marBottom w:val="0"/>
          <w:divBdr>
            <w:top w:val="none" w:sz="0" w:space="0" w:color="auto"/>
            <w:left w:val="none" w:sz="0" w:space="0" w:color="auto"/>
            <w:bottom w:val="none" w:sz="0" w:space="0" w:color="auto"/>
            <w:right w:val="none" w:sz="0" w:space="0" w:color="auto"/>
          </w:divBdr>
        </w:div>
        <w:div w:id="486435362">
          <w:marLeft w:val="0"/>
          <w:marRight w:val="0"/>
          <w:marTop w:val="0"/>
          <w:marBottom w:val="0"/>
          <w:divBdr>
            <w:top w:val="none" w:sz="0" w:space="0" w:color="auto"/>
            <w:left w:val="none" w:sz="0" w:space="0" w:color="auto"/>
            <w:bottom w:val="none" w:sz="0" w:space="0" w:color="auto"/>
            <w:right w:val="none" w:sz="0" w:space="0" w:color="auto"/>
          </w:divBdr>
        </w:div>
        <w:div w:id="991325539">
          <w:marLeft w:val="0"/>
          <w:marRight w:val="0"/>
          <w:marTop w:val="0"/>
          <w:marBottom w:val="0"/>
          <w:divBdr>
            <w:top w:val="none" w:sz="0" w:space="0" w:color="auto"/>
            <w:left w:val="none" w:sz="0" w:space="0" w:color="auto"/>
            <w:bottom w:val="none" w:sz="0" w:space="0" w:color="auto"/>
            <w:right w:val="none" w:sz="0" w:space="0" w:color="auto"/>
          </w:divBdr>
        </w:div>
        <w:div w:id="1301812254">
          <w:marLeft w:val="0"/>
          <w:marRight w:val="0"/>
          <w:marTop w:val="0"/>
          <w:marBottom w:val="0"/>
          <w:divBdr>
            <w:top w:val="none" w:sz="0" w:space="0" w:color="auto"/>
            <w:left w:val="none" w:sz="0" w:space="0" w:color="auto"/>
            <w:bottom w:val="none" w:sz="0" w:space="0" w:color="auto"/>
            <w:right w:val="none" w:sz="0" w:space="0" w:color="auto"/>
          </w:divBdr>
        </w:div>
        <w:div w:id="1393578194">
          <w:marLeft w:val="0"/>
          <w:marRight w:val="0"/>
          <w:marTop w:val="0"/>
          <w:marBottom w:val="0"/>
          <w:divBdr>
            <w:top w:val="none" w:sz="0" w:space="0" w:color="auto"/>
            <w:left w:val="none" w:sz="0" w:space="0" w:color="auto"/>
            <w:bottom w:val="none" w:sz="0" w:space="0" w:color="auto"/>
            <w:right w:val="none" w:sz="0" w:space="0" w:color="auto"/>
          </w:divBdr>
        </w:div>
        <w:div w:id="1396662412">
          <w:marLeft w:val="0"/>
          <w:marRight w:val="0"/>
          <w:marTop w:val="0"/>
          <w:marBottom w:val="0"/>
          <w:divBdr>
            <w:top w:val="none" w:sz="0" w:space="0" w:color="auto"/>
            <w:left w:val="none" w:sz="0" w:space="0" w:color="auto"/>
            <w:bottom w:val="none" w:sz="0" w:space="0" w:color="auto"/>
            <w:right w:val="none" w:sz="0" w:space="0" w:color="auto"/>
          </w:divBdr>
          <w:divsChild>
            <w:div w:id="23678450">
              <w:marLeft w:val="0"/>
              <w:marRight w:val="0"/>
              <w:marTop w:val="0"/>
              <w:marBottom w:val="0"/>
              <w:divBdr>
                <w:top w:val="none" w:sz="0" w:space="0" w:color="auto"/>
                <w:left w:val="none" w:sz="0" w:space="0" w:color="auto"/>
                <w:bottom w:val="none" w:sz="0" w:space="0" w:color="auto"/>
                <w:right w:val="none" w:sz="0" w:space="0" w:color="auto"/>
              </w:divBdr>
              <w:divsChild>
                <w:div w:id="1929922515">
                  <w:marLeft w:val="0"/>
                  <w:marRight w:val="0"/>
                  <w:marTop w:val="0"/>
                  <w:marBottom w:val="0"/>
                  <w:divBdr>
                    <w:top w:val="none" w:sz="0" w:space="0" w:color="auto"/>
                    <w:left w:val="none" w:sz="0" w:space="0" w:color="auto"/>
                    <w:bottom w:val="none" w:sz="0" w:space="0" w:color="auto"/>
                    <w:right w:val="none" w:sz="0" w:space="0" w:color="auto"/>
                  </w:divBdr>
                </w:div>
                <w:div w:id="2093695024">
                  <w:marLeft w:val="0"/>
                  <w:marRight w:val="0"/>
                  <w:marTop w:val="0"/>
                  <w:marBottom w:val="0"/>
                  <w:divBdr>
                    <w:top w:val="none" w:sz="0" w:space="0" w:color="auto"/>
                    <w:left w:val="none" w:sz="0" w:space="0" w:color="auto"/>
                    <w:bottom w:val="none" w:sz="0" w:space="0" w:color="auto"/>
                    <w:right w:val="none" w:sz="0" w:space="0" w:color="auto"/>
                  </w:divBdr>
                </w:div>
              </w:divsChild>
            </w:div>
            <w:div w:id="81151411">
              <w:marLeft w:val="0"/>
              <w:marRight w:val="0"/>
              <w:marTop w:val="0"/>
              <w:marBottom w:val="0"/>
              <w:divBdr>
                <w:top w:val="none" w:sz="0" w:space="0" w:color="auto"/>
                <w:left w:val="none" w:sz="0" w:space="0" w:color="auto"/>
                <w:bottom w:val="none" w:sz="0" w:space="0" w:color="auto"/>
                <w:right w:val="none" w:sz="0" w:space="0" w:color="auto"/>
              </w:divBdr>
              <w:divsChild>
                <w:div w:id="247815962">
                  <w:marLeft w:val="0"/>
                  <w:marRight w:val="0"/>
                  <w:marTop w:val="0"/>
                  <w:marBottom w:val="0"/>
                  <w:divBdr>
                    <w:top w:val="none" w:sz="0" w:space="0" w:color="auto"/>
                    <w:left w:val="none" w:sz="0" w:space="0" w:color="auto"/>
                    <w:bottom w:val="none" w:sz="0" w:space="0" w:color="auto"/>
                    <w:right w:val="none" w:sz="0" w:space="0" w:color="auto"/>
                  </w:divBdr>
                </w:div>
                <w:div w:id="199040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8591">
          <w:marLeft w:val="0"/>
          <w:marRight w:val="0"/>
          <w:marTop w:val="0"/>
          <w:marBottom w:val="0"/>
          <w:divBdr>
            <w:top w:val="none" w:sz="0" w:space="0" w:color="auto"/>
            <w:left w:val="none" w:sz="0" w:space="0" w:color="auto"/>
            <w:bottom w:val="none" w:sz="0" w:space="0" w:color="auto"/>
            <w:right w:val="none" w:sz="0" w:space="0" w:color="auto"/>
          </w:divBdr>
        </w:div>
      </w:divsChild>
    </w:div>
    <w:div w:id="921643950">
      <w:bodyDiv w:val="1"/>
      <w:marLeft w:val="0"/>
      <w:marRight w:val="0"/>
      <w:marTop w:val="0"/>
      <w:marBottom w:val="0"/>
      <w:divBdr>
        <w:top w:val="none" w:sz="0" w:space="0" w:color="auto"/>
        <w:left w:val="none" w:sz="0" w:space="0" w:color="auto"/>
        <w:bottom w:val="none" w:sz="0" w:space="0" w:color="auto"/>
        <w:right w:val="none" w:sz="0" w:space="0" w:color="auto"/>
      </w:divBdr>
      <w:divsChild>
        <w:div w:id="986979535">
          <w:marLeft w:val="0"/>
          <w:marRight w:val="0"/>
          <w:marTop w:val="0"/>
          <w:marBottom w:val="0"/>
          <w:divBdr>
            <w:top w:val="none" w:sz="0" w:space="0" w:color="auto"/>
            <w:left w:val="none" w:sz="0" w:space="0" w:color="auto"/>
            <w:bottom w:val="none" w:sz="0" w:space="0" w:color="auto"/>
            <w:right w:val="none" w:sz="0" w:space="0" w:color="auto"/>
          </w:divBdr>
        </w:div>
        <w:div w:id="1156997303">
          <w:marLeft w:val="0"/>
          <w:marRight w:val="0"/>
          <w:marTop w:val="0"/>
          <w:marBottom w:val="0"/>
          <w:divBdr>
            <w:top w:val="none" w:sz="0" w:space="0" w:color="auto"/>
            <w:left w:val="none" w:sz="0" w:space="0" w:color="auto"/>
            <w:bottom w:val="none" w:sz="0" w:space="0" w:color="auto"/>
            <w:right w:val="none" w:sz="0" w:space="0" w:color="auto"/>
          </w:divBdr>
        </w:div>
        <w:div w:id="1268150399">
          <w:marLeft w:val="0"/>
          <w:marRight w:val="0"/>
          <w:marTop w:val="0"/>
          <w:marBottom w:val="0"/>
          <w:divBdr>
            <w:top w:val="none" w:sz="0" w:space="0" w:color="auto"/>
            <w:left w:val="none" w:sz="0" w:space="0" w:color="auto"/>
            <w:bottom w:val="none" w:sz="0" w:space="0" w:color="auto"/>
            <w:right w:val="none" w:sz="0" w:space="0" w:color="auto"/>
          </w:divBdr>
        </w:div>
        <w:div w:id="1283269337">
          <w:marLeft w:val="0"/>
          <w:marRight w:val="0"/>
          <w:marTop w:val="0"/>
          <w:marBottom w:val="0"/>
          <w:divBdr>
            <w:top w:val="none" w:sz="0" w:space="0" w:color="auto"/>
            <w:left w:val="none" w:sz="0" w:space="0" w:color="auto"/>
            <w:bottom w:val="none" w:sz="0" w:space="0" w:color="auto"/>
            <w:right w:val="none" w:sz="0" w:space="0" w:color="auto"/>
          </w:divBdr>
        </w:div>
        <w:div w:id="1487211542">
          <w:marLeft w:val="0"/>
          <w:marRight w:val="0"/>
          <w:marTop w:val="0"/>
          <w:marBottom w:val="0"/>
          <w:divBdr>
            <w:top w:val="none" w:sz="0" w:space="0" w:color="auto"/>
            <w:left w:val="none" w:sz="0" w:space="0" w:color="auto"/>
            <w:bottom w:val="none" w:sz="0" w:space="0" w:color="auto"/>
            <w:right w:val="none" w:sz="0" w:space="0" w:color="auto"/>
          </w:divBdr>
        </w:div>
        <w:div w:id="1578397369">
          <w:marLeft w:val="0"/>
          <w:marRight w:val="0"/>
          <w:marTop w:val="0"/>
          <w:marBottom w:val="0"/>
          <w:divBdr>
            <w:top w:val="none" w:sz="0" w:space="0" w:color="auto"/>
            <w:left w:val="none" w:sz="0" w:space="0" w:color="auto"/>
            <w:bottom w:val="none" w:sz="0" w:space="0" w:color="auto"/>
            <w:right w:val="none" w:sz="0" w:space="0" w:color="auto"/>
          </w:divBdr>
        </w:div>
        <w:div w:id="1725830330">
          <w:marLeft w:val="0"/>
          <w:marRight w:val="0"/>
          <w:marTop w:val="0"/>
          <w:marBottom w:val="0"/>
          <w:divBdr>
            <w:top w:val="none" w:sz="0" w:space="0" w:color="auto"/>
            <w:left w:val="none" w:sz="0" w:space="0" w:color="auto"/>
            <w:bottom w:val="none" w:sz="0" w:space="0" w:color="auto"/>
            <w:right w:val="none" w:sz="0" w:space="0" w:color="auto"/>
          </w:divBdr>
        </w:div>
      </w:divsChild>
    </w:div>
    <w:div w:id="1024863147">
      <w:bodyDiv w:val="1"/>
      <w:marLeft w:val="0"/>
      <w:marRight w:val="0"/>
      <w:marTop w:val="0"/>
      <w:marBottom w:val="0"/>
      <w:divBdr>
        <w:top w:val="none" w:sz="0" w:space="0" w:color="auto"/>
        <w:left w:val="none" w:sz="0" w:space="0" w:color="auto"/>
        <w:bottom w:val="none" w:sz="0" w:space="0" w:color="auto"/>
        <w:right w:val="none" w:sz="0" w:space="0" w:color="auto"/>
      </w:divBdr>
      <w:divsChild>
        <w:div w:id="889806262">
          <w:marLeft w:val="0"/>
          <w:marRight w:val="0"/>
          <w:marTop w:val="0"/>
          <w:marBottom w:val="0"/>
          <w:divBdr>
            <w:top w:val="none" w:sz="0" w:space="0" w:color="auto"/>
            <w:left w:val="none" w:sz="0" w:space="0" w:color="auto"/>
            <w:bottom w:val="none" w:sz="0" w:space="0" w:color="auto"/>
            <w:right w:val="none" w:sz="0" w:space="0" w:color="auto"/>
          </w:divBdr>
          <w:divsChild>
            <w:div w:id="1015694118">
              <w:marLeft w:val="0"/>
              <w:marRight w:val="0"/>
              <w:marTop w:val="0"/>
              <w:marBottom w:val="0"/>
              <w:divBdr>
                <w:top w:val="none" w:sz="0" w:space="0" w:color="auto"/>
                <w:left w:val="none" w:sz="0" w:space="0" w:color="auto"/>
                <w:bottom w:val="none" w:sz="0" w:space="0" w:color="auto"/>
                <w:right w:val="none" w:sz="0" w:space="0" w:color="auto"/>
              </w:divBdr>
              <w:divsChild>
                <w:div w:id="657224517">
                  <w:marLeft w:val="0"/>
                  <w:marRight w:val="0"/>
                  <w:marTop w:val="0"/>
                  <w:marBottom w:val="0"/>
                  <w:divBdr>
                    <w:top w:val="none" w:sz="0" w:space="0" w:color="auto"/>
                    <w:left w:val="none" w:sz="0" w:space="0" w:color="auto"/>
                    <w:bottom w:val="none" w:sz="0" w:space="0" w:color="auto"/>
                    <w:right w:val="none" w:sz="0" w:space="0" w:color="auto"/>
                  </w:divBdr>
                  <w:divsChild>
                    <w:div w:id="1080176377">
                      <w:marLeft w:val="0"/>
                      <w:marRight w:val="0"/>
                      <w:marTop w:val="0"/>
                      <w:marBottom w:val="0"/>
                      <w:divBdr>
                        <w:top w:val="none" w:sz="0" w:space="0" w:color="auto"/>
                        <w:left w:val="none" w:sz="0" w:space="0" w:color="auto"/>
                        <w:bottom w:val="none" w:sz="0" w:space="0" w:color="auto"/>
                        <w:right w:val="none" w:sz="0" w:space="0" w:color="auto"/>
                      </w:divBdr>
                      <w:divsChild>
                        <w:div w:id="447091470">
                          <w:marLeft w:val="0"/>
                          <w:marRight w:val="0"/>
                          <w:marTop w:val="0"/>
                          <w:marBottom w:val="0"/>
                          <w:divBdr>
                            <w:top w:val="none" w:sz="0" w:space="0" w:color="auto"/>
                            <w:left w:val="none" w:sz="0" w:space="0" w:color="auto"/>
                            <w:bottom w:val="none" w:sz="0" w:space="0" w:color="auto"/>
                            <w:right w:val="none" w:sz="0" w:space="0" w:color="auto"/>
                          </w:divBdr>
                          <w:divsChild>
                            <w:div w:id="1962420514">
                              <w:marLeft w:val="0"/>
                              <w:marRight w:val="0"/>
                              <w:marTop w:val="0"/>
                              <w:marBottom w:val="0"/>
                              <w:divBdr>
                                <w:top w:val="none" w:sz="0" w:space="0" w:color="auto"/>
                                <w:left w:val="none" w:sz="0" w:space="0" w:color="auto"/>
                                <w:bottom w:val="none" w:sz="0" w:space="0" w:color="auto"/>
                                <w:right w:val="none" w:sz="0" w:space="0" w:color="auto"/>
                              </w:divBdr>
                              <w:divsChild>
                                <w:div w:id="15625142">
                                  <w:marLeft w:val="0"/>
                                  <w:marRight w:val="0"/>
                                  <w:marTop w:val="0"/>
                                  <w:marBottom w:val="0"/>
                                  <w:divBdr>
                                    <w:top w:val="none" w:sz="0" w:space="0" w:color="auto"/>
                                    <w:left w:val="none" w:sz="0" w:space="0" w:color="auto"/>
                                    <w:bottom w:val="none" w:sz="0" w:space="0" w:color="auto"/>
                                    <w:right w:val="none" w:sz="0" w:space="0" w:color="auto"/>
                                  </w:divBdr>
                                </w:div>
                                <w:div w:id="145871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33108">
                          <w:marLeft w:val="0"/>
                          <w:marRight w:val="0"/>
                          <w:marTop w:val="0"/>
                          <w:marBottom w:val="0"/>
                          <w:divBdr>
                            <w:top w:val="none" w:sz="0" w:space="0" w:color="auto"/>
                            <w:left w:val="none" w:sz="0" w:space="0" w:color="auto"/>
                            <w:bottom w:val="none" w:sz="0" w:space="0" w:color="auto"/>
                            <w:right w:val="none" w:sz="0" w:space="0" w:color="auto"/>
                          </w:divBdr>
                        </w:div>
                        <w:div w:id="1519156842">
                          <w:marLeft w:val="0"/>
                          <w:marRight w:val="0"/>
                          <w:marTop w:val="0"/>
                          <w:marBottom w:val="0"/>
                          <w:divBdr>
                            <w:top w:val="none" w:sz="0" w:space="0" w:color="auto"/>
                            <w:left w:val="none" w:sz="0" w:space="0" w:color="auto"/>
                            <w:bottom w:val="none" w:sz="0" w:space="0" w:color="auto"/>
                            <w:right w:val="none" w:sz="0" w:space="0" w:color="auto"/>
                          </w:divBdr>
                        </w:div>
                        <w:div w:id="1429698710">
                          <w:marLeft w:val="0"/>
                          <w:marRight w:val="0"/>
                          <w:marTop w:val="0"/>
                          <w:marBottom w:val="0"/>
                          <w:divBdr>
                            <w:top w:val="none" w:sz="0" w:space="0" w:color="auto"/>
                            <w:left w:val="none" w:sz="0" w:space="0" w:color="auto"/>
                            <w:bottom w:val="none" w:sz="0" w:space="0" w:color="auto"/>
                            <w:right w:val="none" w:sz="0" w:space="0" w:color="auto"/>
                          </w:divBdr>
                        </w:div>
                        <w:div w:id="796217583">
                          <w:marLeft w:val="0"/>
                          <w:marRight w:val="0"/>
                          <w:marTop w:val="0"/>
                          <w:marBottom w:val="0"/>
                          <w:divBdr>
                            <w:top w:val="none" w:sz="0" w:space="0" w:color="auto"/>
                            <w:left w:val="none" w:sz="0" w:space="0" w:color="auto"/>
                            <w:bottom w:val="none" w:sz="0" w:space="0" w:color="auto"/>
                            <w:right w:val="none" w:sz="0" w:space="0" w:color="auto"/>
                          </w:divBdr>
                        </w:div>
                        <w:div w:id="29329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8990071">
      <w:bodyDiv w:val="1"/>
      <w:marLeft w:val="0"/>
      <w:marRight w:val="0"/>
      <w:marTop w:val="0"/>
      <w:marBottom w:val="0"/>
      <w:divBdr>
        <w:top w:val="none" w:sz="0" w:space="0" w:color="auto"/>
        <w:left w:val="none" w:sz="0" w:space="0" w:color="auto"/>
        <w:bottom w:val="none" w:sz="0" w:space="0" w:color="auto"/>
        <w:right w:val="none" w:sz="0" w:space="0" w:color="auto"/>
      </w:divBdr>
    </w:div>
    <w:div w:id="1130199272">
      <w:bodyDiv w:val="1"/>
      <w:marLeft w:val="0"/>
      <w:marRight w:val="0"/>
      <w:marTop w:val="0"/>
      <w:marBottom w:val="0"/>
      <w:divBdr>
        <w:top w:val="none" w:sz="0" w:space="0" w:color="auto"/>
        <w:left w:val="none" w:sz="0" w:space="0" w:color="auto"/>
        <w:bottom w:val="none" w:sz="0" w:space="0" w:color="auto"/>
        <w:right w:val="none" w:sz="0" w:space="0" w:color="auto"/>
      </w:divBdr>
      <w:divsChild>
        <w:div w:id="6759651">
          <w:marLeft w:val="0"/>
          <w:marRight w:val="0"/>
          <w:marTop w:val="0"/>
          <w:marBottom w:val="0"/>
          <w:divBdr>
            <w:top w:val="none" w:sz="0" w:space="0" w:color="auto"/>
            <w:left w:val="none" w:sz="0" w:space="0" w:color="auto"/>
            <w:bottom w:val="none" w:sz="0" w:space="0" w:color="auto"/>
            <w:right w:val="none" w:sz="0" w:space="0" w:color="auto"/>
          </w:divBdr>
        </w:div>
        <w:div w:id="91509458">
          <w:marLeft w:val="0"/>
          <w:marRight w:val="0"/>
          <w:marTop w:val="0"/>
          <w:marBottom w:val="0"/>
          <w:divBdr>
            <w:top w:val="none" w:sz="0" w:space="0" w:color="auto"/>
            <w:left w:val="none" w:sz="0" w:space="0" w:color="auto"/>
            <w:bottom w:val="none" w:sz="0" w:space="0" w:color="auto"/>
            <w:right w:val="none" w:sz="0" w:space="0" w:color="auto"/>
          </w:divBdr>
        </w:div>
        <w:div w:id="120269244">
          <w:marLeft w:val="0"/>
          <w:marRight w:val="0"/>
          <w:marTop w:val="0"/>
          <w:marBottom w:val="0"/>
          <w:divBdr>
            <w:top w:val="none" w:sz="0" w:space="0" w:color="auto"/>
            <w:left w:val="none" w:sz="0" w:space="0" w:color="auto"/>
            <w:bottom w:val="none" w:sz="0" w:space="0" w:color="auto"/>
            <w:right w:val="none" w:sz="0" w:space="0" w:color="auto"/>
          </w:divBdr>
        </w:div>
        <w:div w:id="201212986">
          <w:marLeft w:val="0"/>
          <w:marRight w:val="0"/>
          <w:marTop w:val="0"/>
          <w:marBottom w:val="0"/>
          <w:divBdr>
            <w:top w:val="none" w:sz="0" w:space="0" w:color="auto"/>
            <w:left w:val="none" w:sz="0" w:space="0" w:color="auto"/>
            <w:bottom w:val="none" w:sz="0" w:space="0" w:color="auto"/>
            <w:right w:val="none" w:sz="0" w:space="0" w:color="auto"/>
          </w:divBdr>
        </w:div>
        <w:div w:id="389958189">
          <w:marLeft w:val="0"/>
          <w:marRight w:val="0"/>
          <w:marTop w:val="0"/>
          <w:marBottom w:val="0"/>
          <w:divBdr>
            <w:top w:val="none" w:sz="0" w:space="0" w:color="auto"/>
            <w:left w:val="none" w:sz="0" w:space="0" w:color="auto"/>
            <w:bottom w:val="none" w:sz="0" w:space="0" w:color="auto"/>
            <w:right w:val="none" w:sz="0" w:space="0" w:color="auto"/>
          </w:divBdr>
        </w:div>
        <w:div w:id="451943913">
          <w:marLeft w:val="0"/>
          <w:marRight w:val="0"/>
          <w:marTop w:val="0"/>
          <w:marBottom w:val="0"/>
          <w:divBdr>
            <w:top w:val="none" w:sz="0" w:space="0" w:color="auto"/>
            <w:left w:val="none" w:sz="0" w:space="0" w:color="auto"/>
            <w:bottom w:val="none" w:sz="0" w:space="0" w:color="auto"/>
            <w:right w:val="none" w:sz="0" w:space="0" w:color="auto"/>
          </w:divBdr>
        </w:div>
        <w:div w:id="730926463">
          <w:marLeft w:val="0"/>
          <w:marRight w:val="0"/>
          <w:marTop w:val="0"/>
          <w:marBottom w:val="0"/>
          <w:divBdr>
            <w:top w:val="none" w:sz="0" w:space="0" w:color="auto"/>
            <w:left w:val="none" w:sz="0" w:space="0" w:color="auto"/>
            <w:bottom w:val="none" w:sz="0" w:space="0" w:color="auto"/>
            <w:right w:val="none" w:sz="0" w:space="0" w:color="auto"/>
          </w:divBdr>
        </w:div>
        <w:div w:id="814612616">
          <w:marLeft w:val="0"/>
          <w:marRight w:val="0"/>
          <w:marTop w:val="0"/>
          <w:marBottom w:val="0"/>
          <w:divBdr>
            <w:top w:val="none" w:sz="0" w:space="0" w:color="auto"/>
            <w:left w:val="none" w:sz="0" w:space="0" w:color="auto"/>
            <w:bottom w:val="none" w:sz="0" w:space="0" w:color="auto"/>
            <w:right w:val="none" w:sz="0" w:space="0" w:color="auto"/>
          </w:divBdr>
        </w:div>
        <w:div w:id="958952027">
          <w:marLeft w:val="0"/>
          <w:marRight w:val="0"/>
          <w:marTop w:val="0"/>
          <w:marBottom w:val="0"/>
          <w:divBdr>
            <w:top w:val="none" w:sz="0" w:space="0" w:color="auto"/>
            <w:left w:val="none" w:sz="0" w:space="0" w:color="auto"/>
            <w:bottom w:val="none" w:sz="0" w:space="0" w:color="auto"/>
            <w:right w:val="none" w:sz="0" w:space="0" w:color="auto"/>
          </w:divBdr>
        </w:div>
        <w:div w:id="1005327206">
          <w:marLeft w:val="0"/>
          <w:marRight w:val="0"/>
          <w:marTop w:val="0"/>
          <w:marBottom w:val="0"/>
          <w:divBdr>
            <w:top w:val="none" w:sz="0" w:space="0" w:color="auto"/>
            <w:left w:val="none" w:sz="0" w:space="0" w:color="auto"/>
            <w:bottom w:val="none" w:sz="0" w:space="0" w:color="auto"/>
            <w:right w:val="none" w:sz="0" w:space="0" w:color="auto"/>
          </w:divBdr>
        </w:div>
        <w:div w:id="1038746771">
          <w:marLeft w:val="0"/>
          <w:marRight w:val="0"/>
          <w:marTop w:val="0"/>
          <w:marBottom w:val="0"/>
          <w:divBdr>
            <w:top w:val="none" w:sz="0" w:space="0" w:color="auto"/>
            <w:left w:val="none" w:sz="0" w:space="0" w:color="auto"/>
            <w:bottom w:val="none" w:sz="0" w:space="0" w:color="auto"/>
            <w:right w:val="none" w:sz="0" w:space="0" w:color="auto"/>
          </w:divBdr>
        </w:div>
        <w:div w:id="1080104167">
          <w:marLeft w:val="0"/>
          <w:marRight w:val="0"/>
          <w:marTop w:val="0"/>
          <w:marBottom w:val="0"/>
          <w:divBdr>
            <w:top w:val="none" w:sz="0" w:space="0" w:color="auto"/>
            <w:left w:val="none" w:sz="0" w:space="0" w:color="auto"/>
            <w:bottom w:val="none" w:sz="0" w:space="0" w:color="auto"/>
            <w:right w:val="none" w:sz="0" w:space="0" w:color="auto"/>
          </w:divBdr>
        </w:div>
        <w:div w:id="1080249582">
          <w:marLeft w:val="0"/>
          <w:marRight w:val="0"/>
          <w:marTop w:val="0"/>
          <w:marBottom w:val="0"/>
          <w:divBdr>
            <w:top w:val="none" w:sz="0" w:space="0" w:color="auto"/>
            <w:left w:val="none" w:sz="0" w:space="0" w:color="auto"/>
            <w:bottom w:val="none" w:sz="0" w:space="0" w:color="auto"/>
            <w:right w:val="none" w:sz="0" w:space="0" w:color="auto"/>
          </w:divBdr>
        </w:div>
        <w:div w:id="1110663110">
          <w:marLeft w:val="0"/>
          <w:marRight w:val="0"/>
          <w:marTop w:val="0"/>
          <w:marBottom w:val="0"/>
          <w:divBdr>
            <w:top w:val="none" w:sz="0" w:space="0" w:color="auto"/>
            <w:left w:val="none" w:sz="0" w:space="0" w:color="auto"/>
            <w:bottom w:val="none" w:sz="0" w:space="0" w:color="auto"/>
            <w:right w:val="none" w:sz="0" w:space="0" w:color="auto"/>
          </w:divBdr>
        </w:div>
        <w:div w:id="1204951215">
          <w:marLeft w:val="0"/>
          <w:marRight w:val="0"/>
          <w:marTop w:val="0"/>
          <w:marBottom w:val="0"/>
          <w:divBdr>
            <w:top w:val="none" w:sz="0" w:space="0" w:color="auto"/>
            <w:left w:val="none" w:sz="0" w:space="0" w:color="auto"/>
            <w:bottom w:val="none" w:sz="0" w:space="0" w:color="auto"/>
            <w:right w:val="none" w:sz="0" w:space="0" w:color="auto"/>
          </w:divBdr>
        </w:div>
        <w:div w:id="1444686165">
          <w:marLeft w:val="0"/>
          <w:marRight w:val="0"/>
          <w:marTop w:val="0"/>
          <w:marBottom w:val="0"/>
          <w:divBdr>
            <w:top w:val="none" w:sz="0" w:space="0" w:color="auto"/>
            <w:left w:val="none" w:sz="0" w:space="0" w:color="auto"/>
            <w:bottom w:val="none" w:sz="0" w:space="0" w:color="auto"/>
            <w:right w:val="none" w:sz="0" w:space="0" w:color="auto"/>
          </w:divBdr>
        </w:div>
        <w:div w:id="1471748377">
          <w:marLeft w:val="0"/>
          <w:marRight w:val="0"/>
          <w:marTop w:val="0"/>
          <w:marBottom w:val="0"/>
          <w:divBdr>
            <w:top w:val="none" w:sz="0" w:space="0" w:color="auto"/>
            <w:left w:val="none" w:sz="0" w:space="0" w:color="auto"/>
            <w:bottom w:val="none" w:sz="0" w:space="0" w:color="auto"/>
            <w:right w:val="none" w:sz="0" w:space="0" w:color="auto"/>
          </w:divBdr>
        </w:div>
        <w:div w:id="1560903132">
          <w:marLeft w:val="0"/>
          <w:marRight w:val="0"/>
          <w:marTop w:val="0"/>
          <w:marBottom w:val="0"/>
          <w:divBdr>
            <w:top w:val="none" w:sz="0" w:space="0" w:color="auto"/>
            <w:left w:val="none" w:sz="0" w:space="0" w:color="auto"/>
            <w:bottom w:val="none" w:sz="0" w:space="0" w:color="auto"/>
            <w:right w:val="none" w:sz="0" w:space="0" w:color="auto"/>
          </w:divBdr>
        </w:div>
        <w:div w:id="1634361243">
          <w:marLeft w:val="0"/>
          <w:marRight w:val="0"/>
          <w:marTop w:val="0"/>
          <w:marBottom w:val="0"/>
          <w:divBdr>
            <w:top w:val="none" w:sz="0" w:space="0" w:color="auto"/>
            <w:left w:val="none" w:sz="0" w:space="0" w:color="auto"/>
            <w:bottom w:val="none" w:sz="0" w:space="0" w:color="auto"/>
            <w:right w:val="none" w:sz="0" w:space="0" w:color="auto"/>
          </w:divBdr>
        </w:div>
        <w:div w:id="1671181741">
          <w:marLeft w:val="0"/>
          <w:marRight w:val="0"/>
          <w:marTop w:val="0"/>
          <w:marBottom w:val="0"/>
          <w:divBdr>
            <w:top w:val="none" w:sz="0" w:space="0" w:color="auto"/>
            <w:left w:val="none" w:sz="0" w:space="0" w:color="auto"/>
            <w:bottom w:val="none" w:sz="0" w:space="0" w:color="auto"/>
            <w:right w:val="none" w:sz="0" w:space="0" w:color="auto"/>
          </w:divBdr>
        </w:div>
        <w:div w:id="1718551934">
          <w:marLeft w:val="0"/>
          <w:marRight w:val="0"/>
          <w:marTop w:val="0"/>
          <w:marBottom w:val="0"/>
          <w:divBdr>
            <w:top w:val="none" w:sz="0" w:space="0" w:color="auto"/>
            <w:left w:val="none" w:sz="0" w:space="0" w:color="auto"/>
            <w:bottom w:val="none" w:sz="0" w:space="0" w:color="auto"/>
            <w:right w:val="none" w:sz="0" w:space="0" w:color="auto"/>
          </w:divBdr>
        </w:div>
        <w:div w:id="1766223424">
          <w:marLeft w:val="0"/>
          <w:marRight w:val="0"/>
          <w:marTop w:val="0"/>
          <w:marBottom w:val="0"/>
          <w:divBdr>
            <w:top w:val="none" w:sz="0" w:space="0" w:color="auto"/>
            <w:left w:val="none" w:sz="0" w:space="0" w:color="auto"/>
            <w:bottom w:val="none" w:sz="0" w:space="0" w:color="auto"/>
            <w:right w:val="none" w:sz="0" w:space="0" w:color="auto"/>
          </w:divBdr>
        </w:div>
        <w:div w:id="2129663198">
          <w:marLeft w:val="0"/>
          <w:marRight w:val="0"/>
          <w:marTop w:val="0"/>
          <w:marBottom w:val="0"/>
          <w:divBdr>
            <w:top w:val="none" w:sz="0" w:space="0" w:color="auto"/>
            <w:left w:val="none" w:sz="0" w:space="0" w:color="auto"/>
            <w:bottom w:val="none" w:sz="0" w:space="0" w:color="auto"/>
            <w:right w:val="none" w:sz="0" w:space="0" w:color="auto"/>
          </w:divBdr>
        </w:div>
      </w:divsChild>
    </w:div>
    <w:div w:id="1209729275">
      <w:bodyDiv w:val="1"/>
      <w:marLeft w:val="0"/>
      <w:marRight w:val="0"/>
      <w:marTop w:val="0"/>
      <w:marBottom w:val="0"/>
      <w:divBdr>
        <w:top w:val="none" w:sz="0" w:space="0" w:color="auto"/>
        <w:left w:val="none" w:sz="0" w:space="0" w:color="auto"/>
        <w:bottom w:val="none" w:sz="0" w:space="0" w:color="auto"/>
        <w:right w:val="none" w:sz="0" w:space="0" w:color="auto"/>
      </w:divBdr>
    </w:div>
    <w:div w:id="1374576765">
      <w:bodyDiv w:val="1"/>
      <w:marLeft w:val="0"/>
      <w:marRight w:val="0"/>
      <w:marTop w:val="0"/>
      <w:marBottom w:val="0"/>
      <w:divBdr>
        <w:top w:val="none" w:sz="0" w:space="0" w:color="auto"/>
        <w:left w:val="none" w:sz="0" w:space="0" w:color="auto"/>
        <w:bottom w:val="none" w:sz="0" w:space="0" w:color="auto"/>
        <w:right w:val="none" w:sz="0" w:space="0" w:color="auto"/>
      </w:divBdr>
      <w:divsChild>
        <w:div w:id="228464003">
          <w:marLeft w:val="0"/>
          <w:marRight w:val="0"/>
          <w:marTop w:val="0"/>
          <w:marBottom w:val="0"/>
          <w:divBdr>
            <w:top w:val="none" w:sz="0" w:space="0" w:color="auto"/>
            <w:left w:val="none" w:sz="0" w:space="0" w:color="auto"/>
            <w:bottom w:val="none" w:sz="0" w:space="0" w:color="auto"/>
            <w:right w:val="none" w:sz="0" w:space="0" w:color="auto"/>
          </w:divBdr>
        </w:div>
        <w:div w:id="308050163">
          <w:marLeft w:val="0"/>
          <w:marRight w:val="0"/>
          <w:marTop w:val="0"/>
          <w:marBottom w:val="0"/>
          <w:divBdr>
            <w:top w:val="none" w:sz="0" w:space="0" w:color="auto"/>
            <w:left w:val="none" w:sz="0" w:space="0" w:color="auto"/>
            <w:bottom w:val="none" w:sz="0" w:space="0" w:color="auto"/>
            <w:right w:val="none" w:sz="0" w:space="0" w:color="auto"/>
          </w:divBdr>
        </w:div>
        <w:div w:id="395977887">
          <w:marLeft w:val="0"/>
          <w:marRight w:val="0"/>
          <w:marTop w:val="0"/>
          <w:marBottom w:val="0"/>
          <w:divBdr>
            <w:top w:val="none" w:sz="0" w:space="0" w:color="auto"/>
            <w:left w:val="none" w:sz="0" w:space="0" w:color="auto"/>
            <w:bottom w:val="none" w:sz="0" w:space="0" w:color="auto"/>
            <w:right w:val="none" w:sz="0" w:space="0" w:color="auto"/>
          </w:divBdr>
        </w:div>
        <w:div w:id="398556828">
          <w:marLeft w:val="0"/>
          <w:marRight w:val="0"/>
          <w:marTop w:val="0"/>
          <w:marBottom w:val="0"/>
          <w:divBdr>
            <w:top w:val="none" w:sz="0" w:space="0" w:color="auto"/>
            <w:left w:val="none" w:sz="0" w:space="0" w:color="auto"/>
            <w:bottom w:val="none" w:sz="0" w:space="0" w:color="auto"/>
            <w:right w:val="none" w:sz="0" w:space="0" w:color="auto"/>
          </w:divBdr>
        </w:div>
        <w:div w:id="497772028">
          <w:marLeft w:val="0"/>
          <w:marRight w:val="0"/>
          <w:marTop w:val="0"/>
          <w:marBottom w:val="0"/>
          <w:divBdr>
            <w:top w:val="none" w:sz="0" w:space="0" w:color="auto"/>
            <w:left w:val="none" w:sz="0" w:space="0" w:color="auto"/>
            <w:bottom w:val="none" w:sz="0" w:space="0" w:color="auto"/>
            <w:right w:val="none" w:sz="0" w:space="0" w:color="auto"/>
          </w:divBdr>
        </w:div>
        <w:div w:id="547182830">
          <w:marLeft w:val="0"/>
          <w:marRight w:val="0"/>
          <w:marTop w:val="0"/>
          <w:marBottom w:val="0"/>
          <w:divBdr>
            <w:top w:val="none" w:sz="0" w:space="0" w:color="auto"/>
            <w:left w:val="none" w:sz="0" w:space="0" w:color="auto"/>
            <w:bottom w:val="none" w:sz="0" w:space="0" w:color="auto"/>
            <w:right w:val="none" w:sz="0" w:space="0" w:color="auto"/>
          </w:divBdr>
        </w:div>
        <w:div w:id="562452576">
          <w:marLeft w:val="0"/>
          <w:marRight w:val="0"/>
          <w:marTop w:val="0"/>
          <w:marBottom w:val="0"/>
          <w:divBdr>
            <w:top w:val="none" w:sz="0" w:space="0" w:color="auto"/>
            <w:left w:val="none" w:sz="0" w:space="0" w:color="auto"/>
            <w:bottom w:val="none" w:sz="0" w:space="0" w:color="auto"/>
            <w:right w:val="none" w:sz="0" w:space="0" w:color="auto"/>
          </w:divBdr>
        </w:div>
        <w:div w:id="776829602">
          <w:marLeft w:val="0"/>
          <w:marRight w:val="0"/>
          <w:marTop w:val="0"/>
          <w:marBottom w:val="0"/>
          <w:divBdr>
            <w:top w:val="none" w:sz="0" w:space="0" w:color="auto"/>
            <w:left w:val="none" w:sz="0" w:space="0" w:color="auto"/>
            <w:bottom w:val="none" w:sz="0" w:space="0" w:color="auto"/>
            <w:right w:val="none" w:sz="0" w:space="0" w:color="auto"/>
          </w:divBdr>
        </w:div>
        <w:div w:id="805968407">
          <w:marLeft w:val="0"/>
          <w:marRight w:val="0"/>
          <w:marTop w:val="0"/>
          <w:marBottom w:val="0"/>
          <w:divBdr>
            <w:top w:val="none" w:sz="0" w:space="0" w:color="auto"/>
            <w:left w:val="none" w:sz="0" w:space="0" w:color="auto"/>
            <w:bottom w:val="none" w:sz="0" w:space="0" w:color="auto"/>
            <w:right w:val="none" w:sz="0" w:space="0" w:color="auto"/>
          </w:divBdr>
        </w:div>
        <w:div w:id="966082715">
          <w:marLeft w:val="0"/>
          <w:marRight w:val="0"/>
          <w:marTop w:val="0"/>
          <w:marBottom w:val="0"/>
          <w:divBdr>
            <w:top w:val="none" w:sz="0" w:space="0" w:color="auto"/>
            <w:left w:val="none" w:sz="0" w:space="0" w:color="auto"/>
            <w:bottom w:val="none" w:sz="0" w:space="0" w:color="auto"/>
            <w:right w:val="none" w:sz="0" w:space="0" w:color="auto"/>
          </w:divBdr>
        </w:div>
        <w:div w:id="987788026">
          <w:marLeft w:val="0"/>
          <w:marRight w:val="0"/>
          <w:marTop w:val="0"/>
          <w:marBottom w:val="0"/>
          <w:divBdr>
            <w:top w:val="none" w:sz="0" w:space="0" w:color="auto"/>
            <w:left w:val="none" w:sz="0" w:space="0" w:color="auto"/>
            <w:bottom w:val="none" w:sz="0" w:space="0" w:color="auto"/>
            <w:right w:val="none" w:sz="0" w:space="0" w:color="auto"/>
          </w:divBdr>
        </w:div>
        <w:div w:id="1154493248">
          <w:marLeft w:val="0"/>
          <w:marRight w:val="0"/>
          <w:marTop w:val="0"/>
          <w:marBottom w:val="0"/>
          <w:divBdr>
            <w:top w:val="none" w:sz="0" w:space="0" w:color="auto"/>
            <w:left w:val="none" w:sz="0" w:space="0" w:color="auto"/>
            <w:bottom w:val="none" w:sz="0" w:space="0" w:color="auto"/>
            <w:right w:val="none" w:sz="0" w:space="0" w:color="auto"/>
          </w:divBdr>
        </w:div>
        <w:div w:id="1187595167">
          <w:marLeft w:val="0"/>
          <w:marRight w:val="0"/>
          <w:marTop w:val="0"/>
          <w:marBottom w:val="0"/>
          <w:divBdr>
            <w:top w:val="none" w:sz="0" w:space="0" w:color="auto"/>
            <w:left w:val="none" w:sz="0" w:space="0" w:color="auto"/>
            <w:bottom w:val="none" w:sz="0" w:space="0" w:color="auto"/>
            <w:right w:val="none" w:sz="0" w:space="0" w:color="auto"/>
          </w:divBdr>
        </w:div>
        <w:div w:id="1285768079">
          <w:marLeft w:val="0"/>
          <w:marRight w:val="0"/>
          <w:marTop w:val="0"/>
          <w:marBottom w:val="0"/>
          <w:divBdr>
            <w:top w:val="none" w:sz="0" w:space="0" w:color="auto"/>
            <w:left w:val="none" w:sz="0" w:space="0" w:color="auto"/>
            <w:bottom w:val="none" w:sz="0" w:space="0" w:color="auto"/>
            <w:right w:val="none" w:sz="0" w:space="0" w:color="auto"/>
          </w:divBdr>
        </w:div>
        <w:div w:id="1316182398">
          <w:marLeft w:val="0"/>
          <w:marRight w:val="0"/>
          <w:marTop w:val="0"/>
          <w:marBottom w:val="0"/>
          <w:divBdr>
            <w:top w:val="none" w:sz="0" w:space="0" w:color="auto"/>
            <w:left w:val="none" w:sz="0" w:space="0" w:color="auto"/>
            <w:bottom w:val="none" w:sz="0" w:space="0" w:color="auto"/>
            <w:right w:val="none" w:sz="0" w:space="0" w:color="auto"/>
          </w:divBdr>
        </w:div>
        <w:div w:id="1414279995">
          <w:marLeft w:val="0"/>
          <w:marRight w:val="0"/>
          <w:marTop w:val="0"/>
          <w:marBottom w:val="0"/>
          <w:divBdr>
            <w:top w:val="none" w:sz="0" w:space="0" w:color="auto"/>
            <w:left w:val="none" w:sz="0" w:space="0" w:color="auto"/>
            <w:bottom w:val="none" w:sz="0" w:space="0" w:color="auto"/>
            <w:right w:val="none" w:sz="0" w:space="0" w:color="auto"/>
          </w:divBdr>
        </w:div>
        <w:div w:id="1528712032">
          <w:marLeft w:val="0"/>
          <w:marRight w:val="0"/>
          <w:marTop w:val="0"/>
          <w:marBottom w:val="0"/>
          <w:divBdr>
            <w:top w:val="none" w:sz="0" w:space="0" w:color="auto"/>
            <w:left w:val="none" w:sz="0" w:space="0" w:color="auto"/>
            <w:bottom w:val="none" w:sz="0" w:space="0" w:color="auto"/>
            <w:right w:val="none" w:sz="0" w:space="0" w:color="auto"/>
          </w:divBdr>
        </w:div>
        <w:div w:id="1577082273">
          <w:marLeft w:val="0"/>
          <w:marRight w:val="0"/>
          <w:marTop w:val="0"/>
          <w:marBottom w:val="0"/>
          <w:divBdr>
            <w:top w:val="none" w:sz="0" w:space="0" w:color="auto"/>
            <w:left w:val="none" w:sz="0" w:space="0" w:color="auto"/>
            <w:bottom w:val="none" w:sz="0" w:space="0" w:color="auto"/>
            <w:right w:val="none" w:sz="0" w:space="0" w:color="auto"/>
          </w:divBdr>
        </w:div>
        <w:div w:id="1579484659">
          <w:marLeft w:val="0"/>
          <w:marRight w:val="0"/>
          <w:marTop w:val="0"/>
          <w:marBottom w:val="0"/>
          <w:divBdr>
            <w:top w:val="none" w:sz="0" w:space="0" w:color="auto"/>
            <w:left w:val="none" w:sz="0" w:space="0" w:color="auto"/>
            <w:bottom w:val="none" w:sz="0" w:space="0" w:color="auto"/>
            <w:right w:val="none" w:sz="0" w:space="0" w:color="auto"/>
          </w:divBdr>
        </w:div>
        <w:div w:id="1899586157">
          <w:marLeft w:val="0"/>
          <w:marRight w:val="0"/>
          <w:marTop w:val="0"/>
          <w:marBottom w:val="0"/>
          <w:divBdr>
            <w:top w:val="none" w:sz="0" w:space="0" w:color="auto"/>
            <w:left w:val="none" w:sz="0" w:space="0" w:color="auto"/>
            <w:bottom w:val="none" w:sz="0" w:space="0" w:color="auto"/>
            <w:right w:val="none" w:sz="0" w:space="0" w:color="auto"/>
          </w:divBdr>
        </w:div>
        <w:div w:id="1917082390">
          <w:marLeft w:val="0"/>
          <w:marRight w:val="0"/>
          <w:marTop w:val="0"/>
          <w:marBottom w:val="0"/>
          <w:divBdr>
            <w:top w:val="none" w:sz="0" w:space="0" w:color="auto"/>
            <w:left w:val="none" w:sz="0" w:space="0" w:color="auto"/>
            <w:bottom w:val="none" w:sz="0" w:space="0" w:color="auto"/>
            <w:right w:val="none" w:sz="0" w:space="0" w:color="auto"/>
          </w:divBdr>
        </w:div>
        <w:div w:id="1917129285">
          <w:marLeft w:val="0"/>
          <w:marRight w:val="0"/>
          <w:marTop w:val="0"/>
          <w:marBottom w:val="0"/>
          <w:divBdr>
            <w:top w:val="none" w:sz="0" w:space="0" w:color="auto"/>
            <w:left w:val="none" w:sz="0" w:space="0" w:color="auto"/>
            <w:bottom w:val="none" w:sz="0" w:space="0" w:color="auto"/>
            <w:right w:val="none" w:sz="0" w:space="0" w:color="auto"/>
          </w:divBdr>
        </w:div>
        <w:div w:id="1994094480">
          <w:marLeft w:val="0"/>
          <w:marRight w:val="0"/>
          <w:marTop w:val="0"/>
          <w:marBottom w:val="0"/>
          <w:divBdr>
            <w:top w:val="none" w:sz="0" w:space="0" w:color="auto"/>
            <w:left w:val="none" w:sz="0" w:space="0" w:color="auto"/>
            <w:bottom w:val="none" w:sz="0" w:space="0" w:color="auto"/>
            <w:right w:val="none" w:sz="0" w:space="0" w:color="auto"/>
          </w:divBdr>
        </w:div>
        <w:div w:id="2065399647">
          <w:marLeft w:val="0"/>
          <w:marRight w:val="0"/>
          <w:marTop w:val="0"/>
          <w:marBottom w:val="0"/>
          <w:divBdr>
            <w:top w:val="none" w:sz="0" w:space="0" w:color="auto"/>
            <w:left w:val="none" w:sz="0" w:space="0" w:color="auto"/>
            <w:bottom w:val="none" w:sz="0" w:space="0" w:color="auto"/>
            <w:right w:val="none" w:sz="0" w:space="0" w:color="auto"/>
          </w:divBdr>
        </w:div>
        <w:div w:id="2120444242">
          <w:marLeft w:val="0"/>
          <w:marRight w:val="0"/>
          <w:marTop w:val="0"/>
          <w:marBottom w:val="0"/>
          <w:divBdr>
            <w:top w:val="none" w:sz="0" w:space="0" w:color="auto"/>
            <w:left w:val="none" w:sz="0" w:space="0" w:color="auto"/>
            <w:bottom w:val="none" w:sz="0" w:space="0" w:color="auto"/>
            <w:right w:val="none" w:sz="0" w:space="0" w:color="auto"/>
          </w:divBdr>
        </w:div>
      </w:divsChild>
    </w:div>
    <w:div w:id="1443845735">
      <w:bodyDiv w:val="1"/>
      <w:marLeft w:val="0"/>
      <w:marRight w:val="0"/>
      <w:marTop w:val="0"/>
      <w:marBottom w:val="0"/>
      <w:divBdr>
        <w:top w:val="none" w:sz="0" w:space="0" w:color="auto"/>
        <w:left w:val="none" w:sz="0" w:space="0" w:color="auto"/>
        <w:bottom w:val="none" w:sz="0" w:space="0" w:color="auto"/>
        <w:right w:val="none" w:sz="0" w:space="0" w:color="auto"/>
      </w:divBdr>
    </w:div>
    <w:div w:id="1578974171">
      <w:bodyDiv w:val="1"/>
      <w:marLeft w:val="0"/>
      <w:marRight w:val="0"/>
      <w:marTop w:val="0"/>
      <w:marBottom w:val="0"/>
      <w:divBdr>
        <w:top w:val="none" w:sz="0" w:space="0" w:color="auto"/>
        <w:left w:val="none" w:sz="0" w:space="0" w:color="auto"/>
        <w:bottom w:val="none" w:sz="0" w:space="0" w:color="auto"/>
        <w:right w:val="none" w:sz="0" w:space="0" w:color="auto"/>
      </w:divBdr>
      <w:divsChild>
        <w:div w:id="151798559">
          <w:marLeft w:val="0"/>
          <w:marRight w:val="0"/>
          <w:marTop w:val="0"/>
          <w:marBottom w:val="0"/>
          <w:divBdr>
            <w:top w:val="none" w:sz="0" w:space="0" w:color="auto"/>
            <w:left w:val="none" w:sz="0" w:space="0" w:color="auto"/>
            <w:bottom w:val="none" w:sz="0" w:space="0" w:color="auto"/>
            <w:right w:val="none" w:sz="0" w:space="0" w:color="auto"/>
          </w:divBdr>
        </w:div>
        <w:div w:id="163977206">
          <w:marLeft w:val="0"/>
          <w:marRight w:val="0"/>
          <w:marTop w:val="0"/>
          <w:marBottom w:val="0"/>
          <w:divBdr>
            <w:top w:val="none" w:sz="0" w:space="0" w:color="auto"/>
            <w:left w:val="none" w:sz="0" w:space="0" w:color="auto"/>
            <w:bottom w:val="none" w:sz="0" w:space="0" w:color="auto"/>
            <w:right w:val="none" w:sz="0" w:space="0" w:color="auto"/>
          </w:divBdr>
        </w:div>
        <w:div w:id="179978320">
          <w:marLeft w:val="0"/>
          <w:marRight w:val="0"/>
          <w:marTop w:val="0"/>
          <w:marBottom w:val="0"/>
          <w:divBdr>
            <w:top w:val="none" w:sz="0" w:space="0" w:color="auto"/>
            <w:left w:val="none" w:sz="0" w:space="0" w:color="auto"/>
            <w:bottom w:val="none" w:sz="0" w:space="0" w:color="auto"/>
            <w:right w:val="none" w:sz="0" w:space="0" w:color="auto"/>
          </w:divBdr>
        </w:div>
        <w:div w:id="221672902">
          <w:marLeft w:val="0"/>
          <w:marRight w:val="0"/>
          <w:marTop w:val="0"/>
          <w:marBottom w:val="0"/>
          <w:divBdr>
            <w:top w:val="none" w:sz="0" w:space="0" w:color="auto"/>
            <w:left w:val="none" w:sz="0" w:space="0" w:color="auto"/>
            <w:bottom w:val="none" w:sz="0" w:space="0" w:color="auto"/>
            <w:right w:val="none" w:sz="0" w:space="0" w:color="auto"/>
          </w:divBdr>
        </w:div>
        <w:div w:id="370612497">
          <w:marLeft w:val="0"/>
          <w:marRight w:val="0"/>
          <w:marTop w:val="0"/>
          <w:marBottom w:val="0"/>
          <w:divBdr>
            <w:top w:val="none" w:sz="0" w:space="0" w:color="auto"/>
            <w:left w:val="none" w:sz="0" w:space="0" w:color="auto"/>
            <w:bottom w:val="none" w:sz="0" w:space="0" w:color="auto"/>
            <w:right w:val="none" w:sz="0" w:space="0" w:color="auto"/>
          </w:divBdr>
        </w:div>
        <w:div w:id="427506778">
          <w:marLeft w:val="0"/>
          <w:marRight w:val="0"/>
          <w:marTop w:val="0"/>
          <w:marBottom w:val="0"/>
          <w:divBdr>
            <w:top w:val="none" w:sz="0" w:space="0" w:color="auto"/>
            <w:left w:val="none" w:sz="0" w:space="0" w:color="auto"/>
            <w:bottom w:val="none" w:sz="0" w:space="0" w:color="auto"/>
            <w:right w:val="none" w:sz="0" w:space="0" w:color="auto"/>
          </w:divBdr>
        </w:div>
        <w:div w:id="687218570">
          <w:marLeft w:val="0"/>
          <w:marRight w:val="0"/>
          <w:marTop w:val="0"/>
          <w:marBottom w:val="0"/>
          <w:divBdr>
            <w:top w:val="none" w:sz="0" w:space="0" w:color="auto"/>
            <w:left w:val="none" w:sz="0" w:space="0" w:color="auto"/>
            <w:bottom w:val="none" w:sz="0" w:space="0" w:color="auto"/>
            <w:right w:val="none" w:sz="0" w:space="0" w:color="auto"/>
          </w:divBdr>
        </w:div>
        <w:div w:id="730806076">
          <w:marLeft w:val="0"/>
          <w:marRight w:val="0"/>
          <w:marTop w:val="0"/>
          <w:marBottom w:val="0"/>
          <w:divBdr>
            <w:top w:val="none" w:sz="0" w:space="0" w:color="auto"/>
            <w:left w:val="none" w:sz="0" w:space="0" w:color="auto"/>
            <w:bottom w:val="none" w:sz="0" w:space="0" w:color="auto"/>
            <w:right w:val="none" w:sz="0" w:space="0" w:color="auto"/>
          </w:divBdr>
        </w:div>
        <w:div w:id="756826873">
          <w:marLeft w:val="0"/>
          <w:marRight w:val="0"/>
          <w:marTop w:val="0"/>
          <w:marBottom w:val="0"/>
          <w:divBdr>
            <w:top w:val="none" w:sz="0" w:space="0" w:color="auto"/>
            <w:left w:val="none" w:sz="0" w:space="0" w:color="auto"/>
            <w:bottom w:val="none" w:sz="0" w:space="0" w:color="auto"/>
            <w:right w:val="none" w:sz="0" w:space="0" w:color="auto"/>
          </w:divBdr>
        </w:div>
        <w:div w:id="803428614">
          <w:marLeft w:val="0"/>
          <w:marRight w:val="0"/>
          <w:marTop w:val="0"/>
          <w:marBottom w:val="0"/>
          <w:divBdr>
            <w:top w:val="none" w:sz="0" w:space="0" w:color="auto"/>
            <w:left w:val="none" w:sz="0" w:space="0" w:color="auto"/>
            <w:bottom w:val="none" w:sz="0" w:space="0" w:color="auto"/>
            <w:right w:val="none" w:sz="0" w:space="0" w:color="auto"/>
          </w:divBdr>
        </w:div>
        <w:div w:id="818114111">
          <w:marLeft w:val="0"/>
          <w:marRight w:val="0"/>
          <w:marTop w:val="0"/>
          <w:marBottom w:val="0"/>
          <w:divBdr>
            <w:top w:val="none" w:sz="0" w:space="0" w:color="auto"/>
            <w:left w:val="none" w:sz="0" w:space="0" w:color="auto"/>
            <w:bottom w:val="none" w:sz="0" w:space="0" w:color="auto"/>
            <w:right w:val="none" w:sz="0" w:space="0" w:color="auto"/>
          </w:divBdr>
        </w:div>
        <w:div w:id="874737733">
          <w:marLeft w:val="0"/>
          <w:marRight w:val="0"/>
          <w:marTop w:val="0"/>
          <w:marBottom w:val="0"/>
          <w:divBdr>
            <w:top w:val="none" w:sz="0" w:space="0" w:color="auto"/>
            <w:left w:val="none" w:sz="0" w:space="0" w:color="auto"/>
            <w:bottom w:val="none" w:sz="0" w:space="0" w:color="auto"/>
            <w:right w:val="none" w:sz="0" w:space="0" w:color="auto"/>
          </w:divBdr>
        </w:div>
        <w:div w:id="906569650">
          <w:marLeft w:val="0"/>
          <w:marRight w:val="0"/>
          <w:marTop w:val="0"/>
          <w:marBottom w:val="0"/>
          <w:divBdr>
            <w:top w:val="none" w:sz="0" w:space="0" w:color="auto"/>
            <w:left w:val="none" w:sz="0" w:space="0" w:color="auto"/>
            <w:bottom w:val="none" w:sz="0" w:space="0" w:color="auto"/>
            <w:right w:val="none" w:sz="0" w:space="0" w:color="auto"/>
          </w:divBdr>
        </w:div>
        <w:div w:id="1000623101">
          <w:marLeft w:val="0"/>
          <w:marRight w:val="0"/>
          <w:marTop w:val="0"/>
          <w:marBottom w:val="0"/>
          <w:divBdr>
            <w:top w:val="none" w:sz="0" w:space="0" w:color="auto"/>
            <w:left w:val="none" w:sz="0" w:space="0" w:color="auto"/>
            <w:bottom w:val="none" w:sz="0" w:space="0" w:color="auto"/>
            <w:right w:val="none" w:sz="0" w:space="0" w:color="auto"/>
          </w:divBdr>
        </w:div>
        <w:div w:id="1043284592">
          <w:marLeft w:val="0"/>
          <w:marRight w:val="0"/>
          <w:marTop w:val="0"/>
          <w:marBottom w:val="0"/>
          <w:divBdr>
            <w:top w:val="none" w:sz="0" w:space="0" w:color="auto"/>
            <w:left w:val="none" w:sz="0" w:space="0" w:color="auto"/>
            <w:bottom w:val="none" w:sz="0" w:space="0" w:color="auto"/>
            <w:right w:val="none" w:sz="0" w:space="0" w:color="auto"/>
          </w:divBdr>
        </w:div>
        <w:div w:id="1092817826">
          <w:marLeft w:val="0"/>
          <w:marRight w:val="0"/>
          <w:marTop w:val="0"/>
          <w:marBottom w:val="0"/>
          <w:divBdr>
            <w:top w:val="none" w:sz="0" w:space="0" w:color="auto"/>
            <w:left w:val="none" w:sz="0" w:space="0" w:color="auto"/>
            <w:bottom w:val="none" w:sz="0" w:space="0" w:color="auto"/>
            <w:right w:val="none" w:sz="0" w:space="0" w:color="auto"/>
          </w:divBdr>
        </w:div>
        <w:div w:id="1256476331">
          <w:marLeft w:val="0"/>
          <w:marRight w:val="0"/>
          <w:marTop w:val="0"/>
          <w:marBottom w:val="0"/>
          <w:divBdr>
            <w:top w:val="none" w:sz="0" w:space="0" w:color="auto"/>
            <w:left w:val="none" w:sz="0" w:space="0" w:color="auto"/>
            <w:bottom w:val="none" w:sz="0" w:space="0" w:color="auto"/>
            <w:right w:val="none" w:sz="0" w:space="0" w:color="auto"/>
          </w:divBdr>
        </w:div>
        <w:div w:id="1303272822">
          <w:marLeft w:val="0"/>
          <w:marRight w:val="0"/>
          <w:marTop w:val="0"/>
          <w:marBottom w:val="0"/>
          <w:divBdr>
            <w:top w:val="none" w:sz="0" w:space="0" w:color="auto"/>
            <w:left w:val="none" w:sz="0" w:space="0" w:color="auto"/>
            <w:bottom w:val="none" w:sz="0" w:space="0" w:color="auto"/>
            <w:right w:val="none" w:sz="0" w:space="0" w:color="auto"/>
          </w:divBdr>
        </w:div>
        <w:div w:id="1315718489">
          <w:marLeft w:val="0"/>
          <w:marRight w:val="0"/>
          <w:marTop w:val="0"/>
          <w:marBottom w:val="0"/>
          <w:divBdr>
            <w:top w:val="none" w:sz="0" w:space="0" w:color="auto"/>
            <w:left w:val="none" w:sz="0" w:space="0" w:color="auto"/>
            <w:bottom w:val="none" w:sz="0" w:space="0" w:color="auto"/>
            <w:right w:val="none" w:sz="0" w:space="0" w:color="auto"/>
          </w:divBdr>
        </w:div>
        <w:div w:id="1327319246">
          <w:marLeft w:val="0"/>
          <w:marRight w:val="0"/>
          <w:marTop w:val="0"/>
          <w:marBottom w:val="0"/>
          <w:divBdr>
            <w:top w:val="none" w:sz="0" w:space="0" w:color="auto"/>
            <w:left w:val="none" w:sz="0" w:space="0" w:color="auto"/>
            <w:bottom w:val="none" w:sz="0" w:space="0" w:color="auto"/>
            <w:right w:val="none" w:sz="0" w:space="0" w:color="auto"/>
          </w:divBdr>
        </w:div>
        <w:div w:id="1475025277">
          <w:marLeft w:val="0"/>
          <w:marRight w:val="0"/>
          <w:marTop w:val="0"/>
          <w:marBottom w:val="0"/>
          <w:divBdr>
            <w:top w:val="none" w:sz="0" w:space="0" w:color="auto"/>
            <w:left w:val="none" w:sz="0" w:space="0" w:color="auto"/>
            <w:bottom w:val="none" w:sz="0" w:space="0" w:color="auto"/>
            <w:right w:val="none" w:sz="0" w:space="0" w:color="auto"/>
          </w:divBdr>
        </w:div>
        <w:div w:id="1510825615">
          <w:marLeft w:val="0"/>
          <w:marRight w:val="0"/>
          <w:marTop w:val="0"/>
          <w:marBottom w:val="0"/>
          <w:divBdr>
            <w:top w:val="none" w:sz="0" w:space="0" w:color="auto"/>
            <w:left w:val="none" w:sz="0" w:space="0" w:color="auto"/>
            <w:bottom w:val="none" w:sz="0" w:space="0" w:color="auto"/>
            <w:right w:val="none" w:sz="0" w:space="0" w:color="auto"/>
          </w:divBdr>
        </w:div>
        <w:div w:id="1626034799">
          <w:marLeft w:val="0"/>
          <w:marRight w:val="0"/>
          <w:marTop w:val="0"/>
          <w:marBottom w:val="0"/>
          <w:divBdr>
            <w:top w:val="none" w:sz="0" w:space="0" w:color="auto"/>
            <w:left w:val="none" w:sz="0" w:space="0" w:color="auto"/>
            <w:bottom w:val="none" w:sz="0" w:space="0" w:color="auto"/>
            <w:right w:val="none" w:sz="0" w:space="0" w:color="auto"/>
          </w:divBdr>
        </w:div>
        <w:div w:id="1873807388">
          <w:marLeft w:val="0"/>
          <w:marRight w:val="0"/>
          <w:marTop w:val="0"/>
          <w:marBottom w:val="0"/>
          <w:divBdr>
            <w:top w:val="none" w:sz="0" w:space="0" w:color="auto"/>
            <w:left w:val="none" w:sz="0" w:space="0" w:color="auto"/>
            <w:bottom w:val="none" w:sz="0" w:space="0" w:color="auto"/>
            <w:right w:val="none" w:sz="0" w:space="0" w:color="auto"/>
          </w:divBdr>
        </w:div>
        <w:div w:id="1942570290">
          <w:marLeft w:val="0"/>
          <w:marRight w:val="0"/>
          <w:marTop w:val="0"/>
          <w:marBottom w:val="0"/>
          <w:divBdr>
            <w:top w:val="none" w:sz="0" w:space="0" w:color="auto"/>
            <w:left w:val="none" w:sz="0" w:space="0" w:color="auto"/>
            <w:bottom w:val="none" w:sz="0" w:space="0" w:color="auto"/>
            <w:right w:val="none" w:sz="0" w:space="0" w:color="auto"/>
          </w:divBdr>
        </w:div>
      </w:divsChild>
    </w:div>
    <w:div w:id="1905682721">
      <w:bodyDiv w:val="1"/>
      <w:marLeft w:val="0"/>
      <w:marRight w:val="0"/>
      <w:marTop w:val="0"/>
      <w:marBottom w:val="0"/>
      <w:divBdr>
        <w:top w:val="none" w:sz="0" w:space="0" w:color="auto"/>
        <w:left w:val="none" w:sz="0" w:space="0" w:color="auto"/>
        <w:bottom w:val="none" w:sz="0" w:space="0" w:color="auto"/>
        <w:right w:val="none" w:sz="0" w:space="0" w:color="auto"/>
      </w:divBdr>
      <w:divsChild>
        <w:div w:id="156387117">
          <w:marLeft w:val="0"/>
          <w:marRight w:val="0"/>
          <w:marTop w:val="0"/>
          <w:marBottom w:val="0"/>
          <w:divBdr>
            <w:top w:val="none" w:sz="0" w:space="0" w:color="auto"/>
            <w:left w:val="none" w:sz="0" w:space="0" w:color="auto"/>
            <w:bottom w:val="none" w:sz="0" w:space="0" w:color="auto"/>
            <w:right w:val="none" w:sz="0" w:space="0" w:color="auto"/>
          </w:divBdr>
        </w:div>
        <w:div w:id="261768489">
          <w:marLeft w:val="0"/>
          <w:marRight w:val="0"/>
          <w:marTop w:val="0"/>
          <w:marBottom w:val="0"/>
          <w:divBdr>
            <w:top w:val="none" w:sz="0" w:space="0" w:color="auto"/>
            <w:left w:val="none" w:sz="0" w:space="0" w:color="auto"/>
            <w:bottom w:val="none" w:sz="0" w:space="0" w:color="auto"/>
            <w:right w:val="none" w:sz="0" w:space="0" w:color="auto"/>
          </w:divBdr>
        </w:div>
        <w:div w:id="387994698">
          <w:marLeft w:val="0"/>
          <w:marRight w:val="0"/>
          <w:marTop w:val="0"/>
          <w:marBottom w:val="0"/>
          <w:divBdr>
            <w:top w:val="none" w:sz="0" w:space="0" w:color="auto"/>
            <w:left w:val="none" w:sz="0" w:space="0" w:color="auto"/>
            <w:bottom w:val="none" w:sz="0" w:space="0" w:color="auto"/>
            <w:right w:val="none" w:sz="0" w:space="0" w:color="auto"/>
          </w:divBdr>
        </w:div>
        <w:div w:id="797067100">
          <w:marLeft w:val="0"/>
          <w:marRight w:val="0"/>
          <w:marTop w:val="0"/>
          <w:marBottom w:val="0"/>
          <w:divBdr>
            <w:top w:val="none" w:sz="0" w:space="0" w:color="auto"/>
            <w:left w:val="none" w:sz="0" w:space="0" w:color="auto"/>
            <w:bottom w:val="none" w:sz="0" w:space="0" w:color="auto"/>
            <w:right w:val="none" w:sz="0" w:space="0" w:color="auto"/>
          </w:divBdr>
        </w:div>
        <w:div w:id="1051732178">
          <w:marLeft w:val="0"/>
          <w:marRight w:val="0"/>
          <w:marTop w:val="0"/>
          <w:marBottom w:val="0"/>
          <w:divBdr>
            <w:top w:val="none" w:sz="0" w:space="0" w:color="auto"/>
            <w:left w:val="none" w:sz="0" w:space="0" w:color="auto"/>
            <w:bottom w:val="none" w:sz="0" w:space="0" w:color="auto"/>
            <w:right w:val="none" w:sz="0" w:space="0" w:color="auto"/>
          </w:divBdr>
        </w:div>
        <w:div w:id="1171262542">
          <w:marLeft w:val="0"/>
          <w:marRight w:val="0"/>
          <w:marTop w:val="0"/>
          <w:marBottom w:val="0"/>
          <w:divBdr>
            <w:top w:val="none" w:sz="0" w:space="0" w:color="auto"/>
            <w:left w:val="none" w:sz="0" w:space="0" w:color="auto"/>
            <w:bottom w:val="none" w:sz="0" w:space="0" w:color="auto"/>
            <w:right w:val="none" w:sz="0" w:space="0" w:color="auto"/>
          </w:divBdr>
          <w:divsChild>
            <w:div w:id="799571235">
              <w:marLeft w:val="0"/>
              <w:marRight w:val="0"/>
              <w:marTop w:val="0"/>
              <w:marBottom w:val="0"/>
              <w:divBdr>
                <w:top w:val="none" w:sz="0" w:space="0" w:color="auto"/>
                <w:left w:val="none" w:sz="0" w:space="0" w:color="auto"/>
                <w:bottom w:val="none" w:sz="0" w:space="0" w:color="auto"/>
                <w:right w:val="none" w:sz="0" w:space="0" w:color="auto"/>
              </w:divBdr>
              <w:divsChild>
                <w:div w:id="752313452">
                  <w:marLeft w:val="0"/>
                  <w:marRight w:val="0"/>
                  <w:marTop w:val="0"/>
                  <w:marBottom w:val="0"/>
                  <w:divBdr>
                    <w:top w:val="none" w:sz="0" w:space="0" w:color="auto"/>
                    <w:left w:val="none" w:sz="0" w:space="0" w:color="auto"/>
                    <w:bottom w:val="none" w:sz="0" w:space="0" w:color="auto"/>
                    <w:right w:val="none" w:sz="0" w:space="0" w:color="auto"/>
                  </w:divBdr>
                </w:div>
                <w:div w:id="1650475300">
                  <w:marLeft w:val="0"/>
                  <w:marRight w:val="0"/>
                  <w:marTop w:val="0"/>
                  <w:marBottom w:val="0"/>
                  <w:divBdr>
                    <w:top w:val="none" w:sz="0" w:space="0" w:color="auto"/>
                    <w:left w:val="none" w:sz="0" w:space="0" w:color="auto"/>
                    <w:bottom w:val="none" w:sz="0" w:space="0" w:color="auto"/>
                    <w:right w:val="none" w:sz="0" w:space="0" w:color="auto"/>
                  </w:divBdr>
                </w:div>
              </w:divsChild>
            </w:div>
            <w:div w:id="1581140473">
              <w:marLeft w:val="0"/>
              <w:marRight w:val="0"/>
              <w:marTop w:val="0"/>
              <w:marBottom w:val="0"/>
              <w:divBdr>
                <w:top w:val="none" w:sz="0" w:space="0" w:color="auto"/>
                <w:left w:val="none" w:sz="0" w:space="0" w:color="auto"/>
                <w:bottom w:val="none" w:sz="0" w:space="0" w:color="auto"/>
                <w:right w:val="none" w:sz="0" w:space="0" w:color="auto"/>
              </w:divBdr>
              <w:divsChild>
                <w:div w:id="772016421">
                  <w:marLeft w:val="0"/>
                  <w:marRight w:val="0"/>
                  <w:marTop w:val="0"/>
                  <w:marBottom w:val="0"/>
                  <w:divBdr>
                    <w:top w:val="none" w:sz="0" w:space="0" w:color="auto"/>
                    <w:left w:val="none" w:sz="0" w:space="0" w:color="auto"/>
                    <w:bottom w:val="none" w:sz="0" w:space="0" w:color="auto"/>
                    <w:right w:val="none" w:sz="0" w:space="0" w:color="auto"/>
                  </w:divBdr>
                </w:div>
                <w:div w:id="87407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25824">
          <w:marLeft w:val="0"/>
          <w:marRight w:val="0"/>
          <w:marTop w:val="0"/>
          <w:marBottom w:val="0"/>
          <w:divBdr>
            <w:top w:val="none" w:sz="0" w:space="0" w:color="auto"/>
            <w:left w:val="none" w:sz="0" w:space="0" w:color="auto"/>
            <w:bottom w:val="none" w:sz="0" w:space="0" w:color="auto"/>
            <w:right w:val="none" w:sz="0" w:space="0" w:color="auto"/>
          </w:divBdr>
        </w:div>
      </w:divsChild>
    </w:div>
    <w:div w:id="1950119544">
      <w:bodyDiv w:val="1"/>
      <w:marLeft w:val="0"/>
      <w:marRight w:val="0"/>
      <w:marTop w:val="0"/>
      <w:marBottom w:val="0"/>
      <w:divBdr>
        <w:top w:val="none" w:sz="0" w:space="0" w:color="auto"/>
        <w:left w:val="none" w:sz="0" w:space="0" w:color="auto"/>
        <w:bottom w:val="none" w:sz="0" w:space="0" w:color="auto"/>
        <w:right w:val="none" w:sz="0" w:space="0" w:color="auto"/>
      </w:divBdr>
      <w:divsChild>
        <w:div w:id="314340840">
          <w:marLeft w:val="0"/>
          <w:marRight w:val="0"/>
          <w:marTop w:val="0"/>
          <w:marBottom w:val="0"/>
          <w:divBdr>
            <w:top w:val="none" w:sz="0" w:space="0" w:color="auto"/>
            <w:left w:val="none" w:sz="0" w:space="0" w:color="auto"/>
            <w:bottom w:val="none" w:sz="0" w:space="0" w:color="auto"/>
            <w:right w:val="none" w:sz="0" w:space="0" w:color="auto"/>
          </w:divBdr>
        </w:div>
        <w:div w:id="760831421">
          <w:marLeft w:val="0"/>
          <w:marRight w:val="0"/>
          <w:marTop w:val="0"/>
          <w:marBottom w:val="0"/>
          <w:divBdr>
            <w:top w:val="none" w:sz="0" w:space="0" w:color="auto"/>
            <w:left w:val="none" w:sz="0" w:space="0" w:color="auto"/>
            <w:bottom w:val="none" w:sz="0" w:space="0" w:color="auto"/>
            <w:right w:val="none" w:sz="0" w:space="0" w:color="auto"/>
          </w:divBdr>
        </w:div>
        <w:div w:id="1108886178">
          <w:marLeft w:val="0"/>
          <w:marRight w:val="0"/>
          <w:marTop w:val="0"/>
          <w:marBottom w:val="0"/>
          <w:divBdr>
            <w:top w:val="none" w:sz="0" w:space="0" w:color="auto"/>
            <w:left w:val="none" w:sz="0" w:space="0" w:color="auto"/>
            <w:bottom w:val="none" w:sz="0" w:space="0" w:color="auto"/>
            <w:right w:val="none" w:sz="0" w:space="0" w:color="auto"/>
          </w:divBdr>
        </w:div>
        <w:div w:id="1608543741">
          <w:marLeft w:val="0"/>
          <w:marRight w:val="0"/>
          <w:marTop w:val="0"/>
          <w:marBottom w:val="0"/>
          <w:divBdr>
            <w:top w:val="none" w:sz="0" w:space="0" w:color="auto"/>
            <w:left w:val="none" w:sz="0" w:space="0" w:color="auto"/>
            <w:bottom w:val="none" w:sz="0" w:space="0" w:color="auto"/>
            <w:right w:val="none" w:sz="0" w:space="0" w:color="auto"/>
          </w:divBdr>
        </w:div>
        <w:div w:id="1862820504">
          <w:marLeft w:val="0"/>
          <w:marRight w:val="0"/>
          <w:marTop w:val="0"/>
          <w:marBottom w:val="0"/>
          <w:divBdr>
            <w:top w:val="none" w:sz="0" w:space="0" w:color="auto"/>
            <w:left w:val="none" w:sz="0" w:space="0" w:color="auto"/>
            <w:bottom w:val="none" w:sz="0" w:space="0" w:color="auto"/>
            <w:right w:val="none" w:sz="0" w:space="0" w:color="auto"/>
          </w:divBdr>
        </w:div>
      </w:divsChild>
    </w:div>
    <w:div w:id="1954708880">
      <w:bodyDiv w:val="1"/>
      <w:marLeft w:val="0"/>
      <w:marRight w:val="0"/>
      <w:marTop w:val="0"/>
      <w:marBottom w:val="0"/>
      <w:divBdr>
        <w:top w:val="none" w:sz="0" w:space="0" w:color="auto"/>
        <w:left w:val="none" w:sz="0" w:space="0" w:color="auto"/>
        <w:bottom w:val="none" w:sz="0" w:space="0" w:color="auto"/>
        <w:right w:val="none" w:sz="0" w:space="0" w:color="auto"/>
      </w:divBdr>
      <w:divsChild>
        <w:div w:id="295986638">
          <w:marLeft w:val="0"/>
          <w:marRight w:val="0"/>
          <w:marTop w:val="0"/>
          <w:marBottom w:val="0"/>
          <w:divBdr>
            <w:top w:val="none" w:sz="0" w:space="0" w:color="auto"/>
            <w:left w:val="none" w:sz="0" w:space="0" w:color="auto"/>
            <w:bottom w:val="none" w:sz="0" w:space="0" w:color="auto"/>
            <w:right w:val="none" w:sz="0" w:space="0" w:color="auto"/>
          </w:divBdr>
        </w:div>
        <w:div w:id="569538273">
          <w:marLeft w:val="0"/>
          <w:marRight w:val="0"/>
          <w:marTop w:val="0"/>
          <w:marBottom w:val="0"/>
          <w:divBdr>
            <w:top w:val="none" w:sz="0" w:space="0" w:color="auto"/>
            <w:left w:val="none" w:sz="0" w:space="0" w:color="auto"/>
            <w:bottom w:val="none" w:sz="0" w:space="0" w:color="auto"/>
            <w:right w:val="none" w:sz="0" w:space="0" w:color="auto"/>
          </w:divBdr>
        </w:div>
        <w:div w:id="618342190">
          <w:marLeft w:val="0"/>
          <w:marRight w:val="0"/>
          <w:marTop w:val="0"/>
          <w:marBottom w:val="0"/>
          <w:divBdr>
            <w:top w:val="none" w:sz="0" w:space="0" w:color="auto"/>
            <w:left w:val="none" w:sz="0" w:space="0" w:color="auto"/>
            <w:bottom w:val="none" w:sz="0" w:space="0" w:color="auto"/>
            <w:right w:val="none" w:sz="0" w:space="0" w:color="auto"/>
          </w:divBdr>
        </w:div>
        <w:div w:id="999580601">
          <w:marLeft w:val="0"/>
          <w:marRight w:val="0"/>
          <w:marTop w:val="0"/>
          <w:marBottom w:val="0"/>
          <w:divBdr>
            <w:top w:val="none" w:sz="0" w:space="0" w:color="auto"/>
            <w:left w:val="none" w:sz="0" w:space="0" w:color="auto"/>
            <w:bottom w:val="none" w:sz="0" w:space="0" w:color="auto"/>
            <w:right w:val="none" w:sz="0" w:space="0" w:color="auto"/>
          </w:divBdr>
        </w:div>
        <w:div w:id="1075320010">
          <w:marLeft w:val="0"/>
          <w:marRight w:val="0"/>
          <w:marTop w:val="0"/>
          <w:marBottom w:val="0"/>
          <w:divBdr>
            <w:top w:val="none" w:sz="0" w:space="0" w:color="auto"/>
            <w:left w:val="none" w:sz="0" w:space="0" w:color="auto"/>
            <w:bottom w:val="none" w:sz="0" w:space="0" w:color="auto"/>
            <w:right w:val="none" w:sz="0" w:space="0" w:color="auto"/>
          </w:divBdr>
        </w:div>
        <w:div w:id="1141578730">
          <w:marLeft w:val="0"/>
          <w:marRight w:val="0"/>
          <w:marTop w:val="0"/>
          <w:marBottom w:val="0"/>
          <w:divBdr>
            <w:top w:val="none" w:sz="0" w:space="0" w:color="auto"/>
            <w:left w:val="none" w:sz="0" w:space="0" w:color="auto"/>
            <w:bottom w:val="none" w:sz="0" w:space="0" w:color="auto"/>
            <w:right w:val="none" w:sz="0" w:space="0" w:color="auto"/>
          </w:divBdr>
        </w:div>
        <w:div w:id="1705785446">
          <w:marLeft w:val="0"/>
          <w:marRight w:val="0"/>
          <w:marTop w:val="0"/>
          <w:marBottom w:val="0"/>
          <w:divBdr>
            <w:top w:val="none" w:sz="0" w:space="0" w:color="auto"/>
            <w:left w:val="none" w:sz="0" w:space="0" w:color="auto"/>
            <w:bottom w:val="none" w:sz="0" w:space="0" w:color="auto"/>
            <w:right w:val="none" w:sz="0" w:space="0" w:color="auto"/>
          </w:divBdr>
        </w:div>
      </w:divsChild>
    </w:div>
    <w:div w:id="1972780982">
      <w:bodyDiv w:val="1"/>
      <w:marLeft w:val="0"/>
      <w:marRight w:val="0"/>
      <w:marTop w:val="0"/>
      <w:marBottom w:val="0"/>
      <w:divBdr>
        <w:top w:val="none" w:sz="0" w:space="0" w:color="auto"/>
        <w:left w:val="none" w:sz="0" w:space="0" w:color="auto"/>
        <w:bottom w:val="none" w:sz="0" w:space="0" w:color="auto"/>
        <w:right w:val="none" w:sz="0" w:space="0" w:color="auto"/>
      </w:divBdr>
      <w:divsChild>
        <w:div w:id="208995522">
          <w:marLeft w:val="0"/>
          <w:marRight w:val="0"/>
          <w:marTop w:val="0"/>
          <w:marBottom w:val="0"/>
          <w:divBdr>
            <w:top w:val="none" w:sz="0" w:space="0" w:color="auto"/>
            <w:left w:val="none" w:sz="0" w:space="0" w:color="auto"/>
            <w:bottom w:val="none" w:sz="0" w:space="0" w:color="auto"/>
            <w:right w:val="none" w:sz="0" w:space="0" w:color="auto"/>
          </w:divBdr>
        </w:div>
        <w:div w:id="214899701">
          <w:marLeft w:val="0"/>
          <w:marRight w:val="0"/>
          <w:marTop w:val="0"/>
          <w:marBottom w:val="0"/>
          <w:divBdr>
            <w:top w:val="none" w:sz="0" w:space="0" w:color="auto"/>
            <w:left w:val="none" w:sz="0" w:space="0" w:color="auto"/>
            <w:bottom w:val="none" w:sz="0" w:space="0" w:color="auto"/>
            <w:right w:val="none" w:sz="0" w:space="0" w:color="auto"/>
          </w:divBdr>
        </w:div>
        <w:div w:id="215509834">
          <w:marLeft w:val="0"/>
          <w:marRight w:val="0"/>
          <w:marTop w:val="0"/>
          <w:marBottom w:val="0"/>
          <w:divBdr>
            <w:top w:val="none" w:sz="0" w:space="0" w:color="auto"/>
            <w:left w:val="none" w:sz="0" w:space="0" w:color="auto"/>
            <w:bottom w:val="none" w:sz="0" w:space="0" w:color="auto"/>
            <w:right w:val="none" w:sz="0" w:space="0" w:color="auto"/>
          </w:divBdr>
        </w:div>
        <w:div w:id="317808257">
          <w:marLeft w:val="0"/>
          <w:marRight w:val="0"/>
          <w:marTop w:val="0"/>
          <w:marBottom w:val="0"/>
          <w:divBdr>
            <w:top w:val="none" w:sz="0" w:space="0" w:color="auto"/>
            <w:left w:val="none" w:sz="0" w:space="0" w:color="auto"/>
            <w:bottom w:val="none" w:sz="0" w:space="0" w:color="auto"/>
            <w:right w:val="none" w:sz="0" w:space="0" w:color="auto"/>
          </w:divBdr>
        </w:div>
        <w:div w:id="320742287">
          <w:marLeft w:val="0"/>
          <w:marRight w:val="0"/>
          <w:marTop w:val="0"/>
          <w:marBottom w:val="0"/>
          <w:divBdr>
            <w:top w:val="none" w:sz="0" w:space="0" w:color="auto"/>
            <w:left w:val="none" w:sz="0" w:space="0" w:color="auto"/>
            <w:bottom w:val="none" w:sz="0" w:space="0" w:color="auto"/>
            <w:right w:val="none" w:sz="0" w:space="0" w:color="auto"/>
          </w:divBdr>
        </w:div>
        <w:div w:id="354693186">
          <w:marLeft w:val="0"/>
          <w:marRight w:val="0"/>
          <w:marTop w:val="0"/>
          <w:marBottom w:val="0"/>
          <w:divBdr>
            <w:top w:val="none" w:sz="0" w:space="0" w:color="auto"/>
            <w:left w:val="none" w:sz="0" w:space="0" w:color="auto"/>
            <w:bottom w:val="none" w:sz="0" w:space="0" w:color="auto"/>
            <w:right w:val="none" w:sz="0" w:space="0" w:color="auto"/>
          </w:divBdr>
        </w:div>
        <w:div w:id="376199372">
          <w:marLeft w:val="0"/>
          <w:marRight w:val="0"/>
          <w:marTop w:val="0"/>
          <w:marBottom w:val="0"/>
          <w:divBdr>
            <w:top w:val="none" w:sz="0" w:space="0" w:color="auto"/>
            <w:left w:val="none" w:sz="0" w:space="0" w:color="auto"/>
            <w:bottom w:val="none" w:sz="0" w:space="0" w:color="auto"/>
            <w:right w:val="none" w:sz="0" w:space="0" w:color="auto"/>
          </w:divBdr>
        </w:div>
        <w:div w:id="568228994">
          <w:marLeft w:val="0"/>
          <w:marRight w:val="0"/>
          <w:marTop w:val="0"/>
          <w:marBottom w:val="0"/>
          <w:divBdr>
            <w:top w:val="none" w:sz="0" w:space="0" w:color="auto"/>
            <w:left w:val="none" w:sz="0" w:space="0" w:color="auto"/>
            <w:bottom w:val="none" w:sz="0" w:space="0" w:color="auto"/>
            <w:right w:val="none" w:sz="0" w:space="0" w:color="auto"/>
          </w:divBdr>
        </w:div>
        <w:div w:id="774447551">
          <w:marLeft w:val="0"/>
          <w:marRight w:val="0"/>
          <w:marTop w:val="0"/>
          <w:marBottom w:val="0"/>
          <w:divBdr>
            <w:top w:val="none" w:sz="0" w:space="0" w:color="auto"/>
            <w:left w:val="none" w:sz="0" w:space="0" w:color="auto"/>
            <w:bottom w:val="none" w:sz="0" w:space="0" w:color="auto"/>
            <w:right w:val="none" w:sz="0" w:space="0" w:color="auto"/>
          </w:divBdr>
        </w:div>
        <w:div w:id="778257751">
          <w:marLeft w:val="0"/>
          <w:marRight w:val="0"/>
          <w:marTop w:val="0"/>
          <w:marBottom w:val="0"/>
          <w:divBdr>
            <w:top w:val="none" w:sz="0" w:space="0" w:color="auto"/>
            <w:left w:val="none" w:sz="0" w:space="0" w:color="auto"/>
            <w:bottom w:val="none" w:sz="0" w:space="0" w:color="auto"/>
            <w:right w:val="none" w:sz="0" w:space="0" w:color="auto"/>
          </w:divBdr>
        </w:div>
        <w:div w:id="814104338">
          <w:marLeft w:val="0"/>
          <w:marRight w:val="0"/>
          <w:marTop w:val="0"/>
          <w:marBottom w:val="0"/>
          <w:divBdr>
            <w:top w:val="none" w:sz="0" w:space="0" w:color="auto"/>
            <w:left w:val="none" w:sz="0" w:space="0" w:color="auto"/>
            <w:bottom w:val="none" w:sz="0" w:space="0" w:color="auto"/>
            <w:right w:val="none" w:sz="0" w:space="0" w:color="auto"/>
          </w:divBdr>
        </w:div>
        <w:div w:id="822087194">
          <w:marLeft w:val="0"/>
          <w:marRight w:val="0"/>
          <w:marTop w:val="0"/>
          <w:marBottom w:val="0"/>
          <w:divBdr>
            <w:top w:val="none" w:sz="0" w:space="0" w:color="auto"/>
            <w:left w:val="none" w:sz="0" w:space="0" w:color="auto"/>
            <w:bottom w:val="none" w:sz="0" w:space="0" w:color="auto"/>
            <w:right w:val="none" w:sz="0" w:space="0" w:color="auto"/>
          </w:divBdr>
        </w:div>
        <w:div w:id="866484106">
          <w:marLeft w:val="0"/>
          <w:marRight w:val="0"/>
          <w:marTop w:val="0"/>
          <w:marBottom w:val="0"/>
          <w:divBdr>
            <w:top w:val="none" w:sz="0" w:space="0" w:color="auto"/>
            <w:left w:val="none" w:sz="0" w:space="0" w:color="auto"/>
            <w:bottom w:val="none" w:sz="0" w:space="0" w:color="auto"/>
            <w:right w:val="none" w:sz="0" w:space="0" w:color="auto"/>
          </w:divBdr>
        </w:div>
        <w:div w:id="919994665">
          <w:marLeft w:val="0"/>
          <w:marRight w:val="0"/>
          <w:marTop w:val="0"/>
          <w:marBottom w:val="0"/>
          <w:divBdr>
            <w:top w:val="none" w:sz="0" w:space="0" w:color="auto"/>
            <w:left w:val="none" w:sz="0" w:space="0" w:color="auto"/>
            <w:bottom w:val="none" w:sz="0" w:space="0" w:color="auto"/>
            <w:right w:val="none" w:sz="0" w:space="0" w:color="auto"/>
          </w:divBdr>
        </w:div>
        <w:div w:id="958144534">
          <w:marLeft w:val="0"/>
          <w:marRight w:val="0"/>
          <w:marTop w:val="0"/>
          <w:marBottom w:val="0"/>
          <w:divBdr>
            <w:top w:val="none" w:sz="0" w:space="0" w:color="auto"/>
            <w:left w:val="none" w:sz="0" w:space="0" w:color="auto"/>
            <w:bottom w:val="none" w:sz="0" w:space="0" w:color="auto"/>
            <w:right w:val="none" w:sz="0" w:space="0" w:color="auto"/>
          </w:divBdr>
        </w:div>
        <w:div w:id="974945514">
          <w:marLeft w:val="0"/>
          <w:marRight w:val="0"/>
          <w:marTop w:val="0"/>
          <w:marBottom w:val="0"/>
          <w:divBdr>
            <w:top w:val="none" w:sz="0" w:space="0" w:color="auto"/>
            <w:left w:val="none" w:sz="0" w:space="0" w:color="auto"/>
            <w:bottom w:val="none" w:sz="0" w:space="0" w:color="auto"/>
            <w:right w:val="none" w:sz="0" w:space="0" w:color="auto"/>
          </w:divBdr>
        </w:div>
        <w:div w:id="1059010117">
          <w:marLeft w:val="0"/>
          <w:marRight w:val="0"/>
          <w:marTop w:val="0"/>
          <w:marBottom w:val="0"/>
          <w:divBdr>
            <w:top w:val="none" w:sz="0" w:space="0" w:color="auto"/>
            <w:left w:val="none" w:sz="0" w:space="0" w:color="auto"/>
            <w:bottom w:val="none" w:sz="0" w:space="0" w:color="auto"/>
            <w:right w:val="none" w:sz="0" w:space="0" w:color="auto"/>
          </w:divBdr>
        </w:div>
        <w:div w:id="1520578898">
          <w:marLeft w:val="0"/>
          <w:marRight w:val="0"/>
          <w:marTop w:val="0"/>
          <w:marBottom w:val="0"/>
          <w:divBdr>
            <w:top w:val="none" w:sz="0" w:space="0" w:color="auto"/>
            <w:left w:val="none" w:sz="0" w:space="0" w:color="auto"/>
            <w:bottom w:val="none" w:sz="0" w:space="0" w:color="auto"/>
            <w:right w:val="none" w:sz="0" w:space="0" w:color="auto"/>
          </w:divBdr>
        </w:div>
        <w:div w:id="1823035003">
          <w:marLeft w:val="0"/>
          <w:marRight w:val="0"/>
          <w:marTop w:val="0"/>
          <w:marBottom w:val="0"/>
          <w:divBdr>
            <w:top w:val="none" w:sz="0" w:space="0" w:color="auto"/>
            <w:left w:val="none" w:sz="0" w:space="0" w:color="auto"/>
            <w:bottom w:val="none" w:sz="0" w:space="0" w:color="auto"/>
            <w:right w:val="none" w:sz="0" w:space="0" w:color="auto"/>
          </w:divBdr>
        </w:div>
        <w:div w:id="1912233708">
          <w:marLeft w:val="0"/>
          <w:marRight w:val="0"/>
          <w:marTop w:val="0"/>
          <w:marBottom w:val="0"/>
          <w:divBdr>
            <w:top w:val="none" w:sz="0" w:space="0" w:color="auto"/>
            <w:left w:val="none" w:sz="0" w:space="0" w:color="auto"/>
            <w:bottom w:val="none" w:sz="0" w:space="0" w:color="auto"/>
            <w:right w:val="none" w:sz="0" w:space="0" w:color="auto"/>
          </w:divBdr>
        </w:div>
        <w:div w:id="1954552852">
          <w:marLeft w:val="0"/>
          <w:marRight w:val="0"/>
          <w:marTop w:val="0"/>
          <w:marBottom w:val="0"/>
          <w:divBdr>
            <w:top w:val="none" w:sz="0" w:space="0" w:color="auto"/>
            <w:left w:val="none" w:sz="0" w:space="0" w:color="auto"/>
            <w:bottom w:val="none" w:sz="0" w:space="0" w:color="auto"/>
            <w:right w:val="none" w:sz="0" w:space="0" w:color="auto"/>
          </w:divBdr>
        </w:div>
      </w:divsChild>
    </w:div>
    <w:div w:id="2023899234">
      <w:bodyDiv w:val="1"/>
      <w:marLeft w:val="0"/>
      <w:marRight w:val="0"/>
      <w:marTop w:val="0"/>
      <w:marBottom w:val="0"/>
      <w:divBdr>
        <w:top w:val="none" w:sz="0" w:space="0" w:color="auto"/>
        <w:left w:val="none" w:sz="0" w:space="0" w:color="auto"/>
        <w:bottom w:val="none" w:sz="0" w:space="0" w:color="auto"/>
        <w:right w:val="none" w:sz="0" w:space="0" w:color="auto"/>
      </w:divBdr>
    </w:div>
    <w:div w:id="2087410169">
      <w:bodyDiv w:val="1"/>
      <w:marLeft w:val="0"/>
      <w:marRight w:val="0"/>
      <w:marTop w:val="0"/>
      <w:marBottom w:val="0"/>
      <w:divBdr>
        <w:top w:val="none" w:sz="0" w:space="0" w:color="auto"/>
        <w:left w:val="none" w:sz="0" w:space="0" w:color="auto"/>
        <w:bottom w:val="none" w:sz="0" w:space="0" w:color="auto"/>
        <w:right w:val="none" w:sz="0" w:space="0" w:color="auto"/>
      </w:divBdr>
      <w:divsChild>
        <w:div w:id="203711196">
          <w:marLeft w:val="0"/>
          <w:marRight w:val="0"/>
          <w:marTop w:val="0"/>
          <w:marBottom w:val="0"/>
          <w:divBdr>
            <w:top w:val="none" w:sz="0" w:space="0" w:color="auto"/>
            <w:left w:val="none" w:sz="0" w:space="0" w:color="auto"/>
            <w:bottom w:val="none" w:sz="0" w:space="0" w:color="auto"/>
            <w:right w:val="none" w:sz="0" w:space="0" w:color="auto"/>
          </w:divBdr>
        </w:div>
        <w:div w:id="1088622822">
          <w:marLeft w:val="0"/>
          <w:marRight w:val="0"/>
          <w:marTop w:val="0"/>
          <w:marBottom w:val="0"/>
          <w:divBdr>
            <w:top w:val="none" w:sz="0" w:space="0" w:color="auto"/>
            <w:left w:val="none" w:sz="0" w:space="0" w:color="auto"/>
            <w:bottom w:val="none" w:sz="0" w:space="0" w:color="auto"/>
            <w:right w:val="none" w:sz="0" w:space="0" w:color="auto"/>
          </w:divBdr>
        </w:div>
        <w:div w:id="1156914881">
          <w:marLeft w:val="0"/>
          <w:marRight w:val="0"/>
          <w:marTop w:val="0"/>
          <w:marBottom w:val="0"/>
          <w:divBdr>
            <w:top w:val="none" w:sz="0" w:space="0" w:color="auto"/>
            <w:left w:val="none" w:sz="0" w:space="0" w:color="auto"/>
            <w:bottom w:val="none" w:sz="0" w:space="0" w:color="auto"/>
            <w:right w:val="none" w:sz="0" w:space="0" w:color="auto"/>
          </w:divBdr>
        </w:div>
        <w:div w:id="1519612028">
          <w:marLeft w:val="0"/>
          <w:marRight w:val="0"/>
          <w:marTop w:val="0"/>
          <w:marBottom w:val="0"/>
          <w:divBdr>
            <w:top w:val="none" w:sz="0" w:space="0" w:color="auto"/>
            <w:left w:val="none" w:sz="0" w:space="0" w:color="auto"/>
            <w:bottom w:val="none" w:sz="0" w:space="0" w:color="auto"/>
            <w:right w:val="none" w:sz="0" w:space="0" w:color="auto"/>
          </w:divBdr>
        </w:div>
        <w:div w:id="1535003422">
          <w:marLeft w:val="0"/>
          <w:marRight w:val="0"/>
          <w:marTop w:val="0"/>
          <w:marBottom w:val="0"/>
          <w:divBdr>
            <w:top w:val="none" w:sz="0" w:space="0" w:color="auto"/>
            <w:left w:val="none" w:sz="0" w:space="0" w:color="auto"/>
            <w:bottom w:val="none" w:sz="0" w:space="0" w:color="auto"/>
            <w:right w:val="none" w:sz="0" w:space="0" w:color="auto"/>
          </w:divBdr>
        </w:div>
        <w:div w:id="1572234326">
          <w:marLeft w:val="0"/>
          <w:marRight w:val="0"/>
          <w:marTop w:val="0"/>
          <w:marBottom w:val="0"/>
          <w:divBdr>
            <w:top w:val="none" w:sz="0" w:space="0" w:color="auto"/>
            <w:left w:val="none" w:sz="0" w:space="0" w:color="auto"/>
            <w:bottom w:val="none" w:sz="0" w:space="0" w:color="auto"/>
            <w:right w:val="none" w:sz="0" w:space="0" w:color="auto"/>
          </w:divBdr>
        </w:div>
        <w:div w:id="1606619287">
          <w:marLeft w:val="0"/>
          <w:marRight w:val="0"/>
          <w:marTop w:val="0"/>
          <w:marBottom w:val="0"/>
          <w:divBdr>
            <w:top w:val="none" w:sz="0" w:space="0" w:color="auto"/>
            <w:left w:val="none" w:sz="0" w:space="0" w:color="auto"/>
            <w:bottom w:val="none" w:sz="0" w:space="0" w:color="auto"/>
            <w:right w:val="none" w:sz="0" w:space="0" w:color="auto"/>
          </w:divBdr>
        </w:div>
        <w:div w:id="1719085758">
          <w:marLeft w:val="0"/>
          <w:marRight w:val="0"/>
          <w:marTop w:val="0"/>
          <w:marBottom w:val="0"/>
          <w:divBdr>
            <w:top w:val="none" w:sz="0" w:space="0" w:color="auto"/>
            <w:left w:val="none" w:sz="0" w:space="0" w:color="auto"/>
            <w:bottom w:val="none" w:sz="0" w:space="0" w:color="auto"/>
            <w:right w:val="none" w:sz="0" w:space="0" w:color="auto"/>
          </w:divBdr>
        </w:div>
      </w:divsChild>
    </w:div>
    <w:div w:id="2108915366">
      <w:bodyDiv w:val="1"/>
      <w:marLeft w:val="0"/>
      <w:marRight w:val="0"/>
      <w:marTop w:val="0"/>
      <w:marBottom w:val="0"/>
      <w:divBdr>
        <w:top w:val="none" w:sz="0" w:space="0" w:color="auto"/>
        <w:left w:val="none" w:sz="0" w:space="0" w:color="auto"/>
        <w:bottom w:val="none" w:sz="0" w:space="0" w:color="auto"/>
        <w:right w:val="none" w:sz="0" w:space="0" w:color="auto"/>
      </w:divBdr>
      <w:divsChild>
        <w:div w:id="1513375885">
          <w:marLeft w:val="0"/>
          <w:marRight w:val="0"/>
          <w:marTop w:val="0"/>
          <w:marBottom w:val="0"/>
          <w:divBdr>
            <w:top w:val="none" w:sz="0" w:space="0" w:color="auto"/>
            <w:left w:val="none" w:sz="0" w:space="0" w:color="auto"/>
            <w:bottom w:val="none" w:sz="0" w:space="0" w:color="auto"/>
            <w:right w:val="none" w:sz="0" w:space="0" w:color="auto"/>
          </w:divBdr>
        </w:div>
        <w:div w:id="1590843988">
          <w:marLeft w:val="0"/>
          <w:marRight w:val="0"/>
          <w:marTop w:val="0"/>
          <w:marBottom w:val="0"/>
          <w:divBdr>
            <w:top w:val="none" w:sz="0" w:space="0" w:color="auto"/>
            <w:left w:val="none" w:sz="0" w:space="0" w:color="auto"/>
            <w:bottom w:val="none" w:sz="0" w:space="0" w:color="auto"/>
            <w:right w:val="none" w:sz="0" w:space="0" w:color="auto"/>
          </w:divBdr>
        </w:div>
        <w:div w:id="18415827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microsoft.com/office/2011/relationships/people" Target="people.xml"/><Relationship Id="rId3" Type="http://schemas.openxmlformats.org/officeDocument/2006/relationships/settings" Target="settings.xml"/><Relationship Id="rId7" Type="http://schemas.openxmlformats.org/officeDocument/2006/relationships/chart" Target="charts/chart1.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3.xml"/><Relationship Id="rId5" Type="http://schemas.openxmlformats.org/officeDocument/2006/relationships/footnotes" Target="footnotes.xml"/><Relationship Id="rId10" Type="http://schemas.openxmlformats.org/officeDocument/2006/relationships/image" Target="media/image2.emf"/><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949183024533639"/>
          <c:y val="4.5438681686259724E-2"/>
          <c:w val="0.57422116931588574"/>
          <c:h val="0.77114061499320374"/>
        </c:manualLayout>
      </c:layout>
      <c:scatterChart>
        <c:scatterStyle val="lineMarker"/>
        <c:varyColors val="0"/>
        <c:ser>
          <c:idx val="0"/>
          <c:order val="0"/>
          <c:tx>
            <c:strRef>
              <c:f>Sheet1!$C$1</c:f>
              <c:strCache>
                <c:ptCount val="1"/>
                <c:pt idx="0">
                  <c:v>A50</c:v>
                </c:pt>
              </c:strCache>
            </c:strRef>
          </c:tx>
          <c:spPr>
            <a:ln w="19050" cap="rnd">
              <a:noFill/>
              <a:round/>
            </a:ln>
            <a:effectLst/>
          </c:spPr>
          <c:marker>
            <c:symbol val="circle"/>
            <c:size val="5"/>
            <c:spPr>
              <a:solidFill>
                <a:schemeClr val="bg1"/>
              </a:solidFill>
              <a:ln w="9525">
                <a:solidFill>
                  <a:schemeClr val="bg1"/>
                </a:solidFill>
              </a:ln>
              <a:effectLst/>
            </c:spPr>
          </c:marker>
          <c:dPt>
            <c:idx val="0"/>
            <c:marker>
              <c:symbol val="diamond"/>
              <c:size val="5"/>
              <c:spPr>
                <a:solidFill>
                  <a:schemeClr val="bg1"/>
                </a:solidFill>
                <a:ln w="9525">
                  <a:solidFill>
                    <a:schemeClr val="bg1"/>
                  </a:solidFill>
                </a:ln>
                <a:effectLst/>
              </c:spPr>
            </c:marker>
            <c:bubble3D val="0"/>
            <c:extLst>
              <c:ext xmlns:c16="http://schemas.microsoft.com/office/drawing/2014/chart" uri="{C3380CC4-5D6E-409C-BE32-E72D297353CC}">
                <c16:uniqueId val="{00000000-CA05-4515-B34E-88EB920F846D}"/>
              </c:ext>
            </c:extLst>
          </c:dPt>
          <c:dPt>
            <c:idx val="1"/>
            <c:marker>
              <c:symbol val="diamond"/>
              <c:size val="5"/>
              <c:spPr>
                <a:solidFill>
                  <a:schemeClr val="bg1"/>
                </a:solidFill>
                <a:ln w="9525">
                  <a:solidFill>
                    <a:schemeClr val="bg1"/>
                  </a:solidFill>
                </a:ln>
                <a:effectLst/>
              </c:spPr>
            </c:marker>
            <c:bubble3D val="0"/>
            <c:extLst>
              <c:ext xmlns:c16="http://schemas.microsoft.com/office/drawing/2014/chart" uri="{C3380CC4-5D6E-409C-BE32-E72D297353CC}">
                <c16:uniqueId val="{00000001-CA05-4515-B34E-88EB920F846D}"/>
              </c:ext>
            </c:extLst>
          </c:dPt>
          <c:dPt>
            <c:idx val="2"/>
            <c:marker>
              <c:symbol val="square"/>
              <c:size val="5"/>
              <c:spPr>
                <a:solidFill>
                  <a:schemeClr val="bg1"/>
                </a:solidFill>
                <a:ln w="9525">
                  <a:solidFill>
                    <a:schemeClr val="bg1"/>
                  </a:solidFill>
                </a:ln>
                <a:effectLst/>
              </c:spPr>
            </c:marker>
            <c:bubble3D val="0"/>
            <c:extLst>
              <c:ext xmlns:c16="http://schemas.microsoft.com/office/drawing/2014/chart" uri="{C3380CC4-5D6E-409C-BE32-E72D297353CC}">
                <c16:uniqueId val="{00000002-CA05-4515-B34E-88EB920F846D}"/>
              </c:ext>
            </c:extLst>
          </c:dPt>
          <c:dPt>
            <c:idx val="7"/>
            <c:marker>
              <c:symbol val="triangle"/>
              <c:size val="5"/>
              <c:spPr>
                <a:solidFill>
                  <a:schemeClr val="bg1"/>
                </a:solidFill>
                <a:ln w="9525">
                  <a:solidFill>
                    <a:schemeClr val="bg1"/>
                  </a:solidFill>
                </a:ln>
                <a:effectLst/>
              </c:spPr>
            </c:marker>
            <c:bubble3D val="0"/>
            <c:extLst>
              <c:ext xmlns:c16="http://schemas.microsoft.com/office/drawing/2014/chart" uri="{C3380CC4-5D6E-409C-BE32-E72D297353CC}">
                <c16:uniqueId val="{00000003-CA05-4515-B34E-88EB920F846D}"/>
              </c:ext>
            </c:extLst>
          </c:dPt>
          <c:trendline>
            <c:spPr>
              <a:ln w="12700" cap="rnd">
                <a:solidFill>
                  <a:schemeClr val="tx1"/>
                </a:solidFill>
                <a:prstDash val="dash"/>
              </a:ln>
              <a:effectLst/>
            </c:spPr>
            <c:trendlineType val="linear"/>
            <c:forward val="10"/>
            <c:backward val="5"/>
            <c:dispRSqr val="0"/>
            <c:dispEq val="0"/>
          </c:trendline>
          <c:xVal>
            <c:numRef>
              <c:f>Sheet1!$B$2:$B$9</c:f>
              <c:numCache>
                <c:formatCode>General</c:formatCode>
                <c:ptCount val="8"/>
                <c:pt idx="0">
                  <c:v>37.780560000000001</c:v>
                </c:pt>
                <c:pt idx="1">
                  <c:v>39.445</c:v>
                </c:pt>
                <c:pt idx="2">
                  <c:v>44.784170000000003</c:v>
                </c:pt>
                <c:pt idx="3">
                  <c:v>52.192500000000003</c:v>
                </c:pt>
                <c:pt idx="4">
                  <c:v>52.746940000000002</c:v>
                </c:pt>
                <c:pt idx="5">
                  <c:v>50.558329999999998</c:v>
                </c:pt>
                <c:pt idx="6">
                  <c:v>50.848059999999997</c:v>
                </c:pt>
                <c:pt idx="7">
                  <c:v>56.953299999999999</c:v>
                </c:pt>
              </c:numCache>
            </c:numRef>
          </c:xVal>
          <c:yVal>
            <c:numRef>
              <c:f>Sheet1!$C$2:$C$9</c:f>
              <c:numCache>
                <c:formatCode>General</c:formatCode>
                <c:ptCount val="8"/>
                <c:pt idx="0">
                  <c:v>7</c:v>
                </c:pt>
                <c:pt idx="1">
                  <c:v>8.5</c:v>
                </c:pt>
                <c:pt idx="2">
                  <c:v>11.6</c:v>
                </c:pt>
                <c:pt idx="3">
                  <c:v>20.3</c:v>
                </c:pt>
                <c:pt idx="4">
                  <c:v>18.899999999999999</c:v>
                </c:pt>
                <c:pt idx="5">
                  <c:v>16.5</c:v>
                </c:pt>
                <c:pt idx="6">
                  <c:v>17.2</c:v>
                </c:pt>
                <c:pt idx="7">
                  <c:v>22</c:v>
                </c:pt>
              </c:numCache>
            </c:numRef>
          </c:yVal>
          <c:smooth val="0"/>
          <c:extLst>
            <c:ext xmlns:c16="http://schemas.microsoft.com/office/drawing/2014/chart" uri="{C3380CC4-5D6E-409C-BE32-E72D297353CC}">
              <c16:uniqueId val="{00000004-CA05-4515-B34E-88EB920F846D}"/>
            </c:ext>
          </c:extLst>
        </c:ser>
        <c:ser>
          <c:idx val="1"/>
          <c:order val="1"/>
          <c:tx>
            <c:v>CA</c:v>
          </c:tx>
          <c:spPr>
            <a:ln w="25400" cap="rnd">
              <a:noFill/>
              <a:round/>
            </a:ln>
            <a:effectLst/>
          </c:spPr>
          <c:marker>
            <c:symbol val="diamond"/>
            <c:size val="10"/>
            <c:spPr>
              <a:solidFill>
                <a:schemeClr val="accent2"/>
              </a:solidFill>
              <a:ln w="9525">
                <a:solidFill>
                  <a:schemeClr val="accent2"/>
                </a:solidFill>
              </a:ln>
              <a:effectLst/>
            </c:spPr>
          </c:marker>
          <c:xVal>
            <c:numRef>
              <c:f>Sheet1!$B$2:$B$3</c:f>
              <c:numCache>
                <c:formatCode>General</c:formatCode>
                <c:ptCount val="2"/>
                <c:pt idx="0">
                  <c:v>37.780560000000001</c:v>
                </c:pt>
                <c:pt idx="1">
                  <c:v>39.445</c:v>
                </c:pt>
              </c:numCache>
            </c:numRef>
          </c:xVal>
          <c:yVal>
            <c:numRef>
              <c:f>Sheet1!$C$2:$C$3</c:f>
              <c:numCache>
                <c:formatCode>General</c:formatCode>
                <c:ptCount val="2"/>
                <c:pt idx="0">
                  <c:v>7</c:v>
                </c:pt>
                <c:pt idx="1">
                  <c:v>8.5</c:v>
                </c:pt>
              </c:numCache>
            </c:numRef>
          </c:yVal>
          <c:smooth val="0"/>
          <c:extLst>
            <c:ext xmlns:c16="http://schemas.microsoft.com/office/drawing/2014/chart" uri="{C3380CC4-5D6E-409C-BE32-E72D297353CC}">
              <c16:uniqueId val="{00000005-CA05-4515-B34E-88EB920F846D}"/>
            </c:ext>
          </c:extLst>
        </c:ser>
        <c:ser>
          <c:idx val="2"/>
          <c:order val="2"/>
          <c:tx>
            <c:v>OR</c:v>
          </c:tx>
          <c:spPr>
            <a:ln w="25400" cap="rnd">
              <a:noFill/>
              <a:round/>
            </a:ln>
            <a:effectLst/>
          </c:spPr>
          <c:marker>
            <c:symbol val="x"/>
            <c:size val="10"/>
            <c:spPr>
              <a:solidFill>
                <a:schemeClr val="accent6"/>
              </a:solidFill>
              <a:ln w="9525">
                <a:solidFill>
                  <a:schemeClr val="accent6"/>
                </a:solidFill>
              </a:ln>
              <a:effectLst/>
            </c:spPr>
          </c:marker>
          <c:xVal>
            <c:numRef>
              <c:f>Sheet1!$B$4</c:f>
              <c:numCache>
                <c:formatCode>General</c:formatCode>
                <c:ptCount val="1"/>
                <c:pt idx="0">
                  <c:v>44.784170000000003</c:v>
                </c:pt>
              </c:numCache>
            </c:numRef>
          </c:xVal>
          <c:yVal>
            <c:numRef>
              <c:f>Sheet1!$C$4</c:f>
              <c:numCache>
                <c:formatCode>General</c:formatCode>
                <c:ptCount val="1"/>
                <c:pt idx="0">
                  <c:v>11.6</c:v>
                </c:pt>
              </c:numCache>
            </c:numRef>
          </c:yVal>
          <c:smooth val="0"/>
          <c:extLst>
            <c:ext xmlns:c16="http://schemas.microsoft.com/office/drawing/2014/chart" uri="{C3380CC4-5D6E-409C-BE32-E72D297353CC}">
              <c16:uniqueId val="{00000006-CA05-4515-B34E-88EB920F846D}"/>
            </c:ext>
          </c:extLst>
        </c:ser>
        <c:ser>
          <c:idx val="3"/>
          <c:order val="3"/>
          <c:tx>
            <c:strRef>
              <c:f>Sheet1!$A$5</c:f>
              <c:strCache>
                <c:ptCount val="1"/>
                <c:pt idx="0">
                  <c:v>BC</c:v>
                </c:pt>
              </c:strCache>
            </c:strRef>
          </c:tx>
          <c:spPr>
            <a:ln w="25400" cap="rnd">
              <a:noFill/>
              <a:round/>
            </a:ln>
            <a:effectLst/>
          </c:spPr>
          <c:marker>
            <c:symbol val="circle"/>
            <c:size val="9"/>
            <c:spPr>
              <a:solidFill>
                <a:schemeClr val="accent1"/>
              </a:solidFill>
              <a:ln w="9525">
                <a:solidFill>
                  <a:schemeClr val="accent1"/>
                </a:solidFill>
              </a:ln>
              <a:effectLst/>
            </c:spPr>
          </c:marker>
          <c:xVal>
            <c:numRef>
              <c:f>Sheet1!$B$5:$B$8</c:f>
              <c:numCache>
                <c:formatCode>General</c:formatCode>
                <c:ptCount val="4"/>
                <c:pt idx="0">
                  <c:v>52.192500000000003</c:v>
                </c:pt>
                <c:pt idx="1">
                  <c:v>52.746940000000002</c:v>
                </c:pt>
                <c:pt idx="2">
                  <c:v>50.558329999999998</c:v>
                </c:pt>
                <c:pt idx="3">
                  <c:v>50.848059999999997</c:v>
                </c:pt>
              </c:numCache>
            </c:numRef>
          </c:xVal>
          <c:yVal>
            <c:numRef>
              <c:f>Sheet1!$C$5:$C$8</c:f>
              <c:numCache>
                <c:formatCode>General</c:formatCode>
                <c:ptCount val="4"/>
                <c:pt idx="0">
                  <c:v>20.3</c:v>
                </c:pt>
                <c:pt idx="1">
                  <c:v>18.899999999999999</c:v>
                </c:pt>
                <c:pt idx="2">
                  <c:v>16.5</c:v>
                </c:pt>
                <c:pt idx="3">
                  <c:v>17.2</c:v>
                </c:pt>
              </c:numCache>
            </c:numRef>
          </c:yVal>
          <c:smooth val="0"/>
          <c:extLst>
            <c:ext xmlns:c16="http://schemas.microsoft.com/office/drawing/2014/chart" uri="{C3380CC4-5D6E-409C-BE32-E72D297353CC}">
              <c16:uniqueId val="{00000007-CA05-4515-B34E-88EB920F846D}"/>
            </c:ext>
          </c:extLst>
        </c:ser>
        <c:ser>
          <c:idx val="4"/>
          <c:order val="4"/>
          <c:tx>
            <c:strRef>
              <c:f>Sheet1!$A$9</c:f>
              <c:strCache>
                <c:ptCount val="1"/>
                <c:pt idx="0">
                  <c:v>SEAK</c:v>
                </c:pt>
              </c:strCache>
            </c:strRef>
          </c:tx>
          <c:spPr>
            <a:ln w="25400" cap="rnd">
              <a:noFill/>
              <a:round/>
            </a:ln>
            <a:effectLst/>
          </c:spPr>
          <c:marker>
            <c:symbol val="triangle"/>
            <c:size val="10"/>
            <c:spPr>
              <a:solidFill>
                <a:srgbClr val="7030A0"/>
              </a:solidFill>
              <a:ln w="9525">
                <a:solidFill>
                  <a:srgbClr val="7030A0"/>
                </a:solidFill>
              </a:ln>
              <a:effectLst/>
            </c:spPr>
          </c:marker>
          <c:xVal>
            <c:numRef>
              <c:f>Sheet1!$B$9</c:f>
              <c:numCache>
                <c:formatCode>General</c:formatCode>
                <c:ptCount val="1"/>
                <c:pt idx="0">
                  <c:v>56.953299999999999</c:v>
                </c:pt>
              </c:numCache>
            </c:numRef>
          </c:xVal>
          <c:yVal>
            <c:numRef>
              <c:f>Sheet1!$C$9</c:f>
              <c:numCache>
                <c:formatCode>General</c:formatCode>
                <c:ptCount val="1"/>
                <c:pt idx="0">
                  <c:v>22</c:v>
                </c:pt>
              </c:numCache>
            </c:numRef>
          </c:yVal>
          <c:smooth val="0"/>
          <c:extLst>
            <c:ext xmlns:c16="http://schemas.microsoft.com/office/drawing/2014/chart" uri="{C3380CC4-5D6E-409C-BE32-E72D297353CC}">
              <c16:uniqueId val="{00000008-CA05-4515-B34E-88EB920F846D}"/>
            </c:ext>
          </c:extLst>
        </c:ser>
        <c:ser>
          <c:idx val="5"/>
          <c:order val="5"/>
          <c:tx>
            <c:v>Outside PWS (Predicted)</c:v>
          </c:tx>
          <c:spPr>
            <a:ln w="25400" cap="rnd">
              <a:noFill/>
              <a:round/>
            </a:ln>
            <a:effectLst/>
          </c:spPr>
          <c:marker>
            <c:symbol val="circle"/>
            <c:size val="10"/>
            <c:spPr>
              <a:solidFill>
                <a:schemeClr val="bg1"/>
              </a:solidFill>
              <a:ln w="9525">
                <a:solidFill>
                  <a:srgbClr val="FF0000"/>
                </a:solidFill>
              </a:ln>
              <a:effectLst/>
            </c:spPr>
          </c:marker>
          <c:xVal>
            <c:numRef>
              <c:f>Sheet1!$B$10</c:f>
              <c:numCache>
                <c:formatCode>General</c:formatCode>
                <c:ptCount val="1"/>
                <c:pt idx="0">
                  <c:v>59</c:v>
                </c:pt>
              </c:numCache>
            </c:numRef>
          </c:xVal>
          <c:yVal>
            <c:numRef>
              <c:f>Sheet1!$C$10</c:f>
              <c:numCache>
                <c:formatCode>General</c:formatCode>
                <c:ptCount val="1"/>
                <c:pt idx="0">
                  <c:v>24.028700000000004</c:v>
                </c:pt>
              </c:numCache>
            </c:numRef>
          </c:yVal>
          <c:smooth val="0"/>
          <c:extLst>
            <c:ext xmlns:c16="http://schemas.microsoft.com/office/drawing/2014/chart" uri="{C3380CC4-5D6E-409C-BE32-E72D297353CC}">
              <c16:uniqueId val="{00000009-CA05-4515-B34E-88EB920F846D}"/>
            </c:ext>
          </c:extLst>
        </c:ser>
        <c:ser>
          <c:idx val="6"/>
          <c:order val="6"/>
          <c:tx>
            <c:v>Inside PWS (Predicted)</c:v>
          </c:tx>
          <c:spPr>
            <a:ln w="25400" cap="rnd">
              <a:noFill/>
              <a:round/>
            </a:ln>
            <a:effectLst/>
          </c:spPr>
          <c:marker>
            <c:symbol val="circle"/>
            <c:size val="10"/>
            <c:spPr>
              <a:solidFill>
                <a:srgbClr val="FF0000"/>
              </a:solidFill>
              <a:ln w="9525">
                <a:solidFill>
                  <a:srgbClr val="FF0000"/>
                </a:solidFill>
              </a:ln>
              <a:effectLst/>
            </c:spPr>
          </c:marker>
          <c:xVal>
            <c:numRef>
              <c:f>Sheet1!$B$11</c:f>
              <c:numCache>
                <c:formatCode>General</c:formatCode>
                <c:ptCount val="1"/>
                <c:pt idx="0">
                  <c:v>60.5</c:v>
                </c:pt>
              </c:numCache>
            </c:numRef>
          </c:xVal>
          <c:yVal>
            <c:numRef>
              <c:f>Sheet1!$C$11</c:f>
              <c:numCache>
                <c:formatCode>General</c:formatCode>
                <c:ptCount val="1"/>
                <c:pt idx="0">
                  <c:v>25.244150000000001</c:v>
                </c:pt>
              </c:numCache>
            </c:numRef>
          </c:yVal>
          <c:smooth val="0"/>
          <c:extLst>
            <c:ext xmlns:c16="http://schemas.microsoft.com/office/drawing/2014/chart" uri="{C3380CC4-5D6E-409C-BE32-E72D297353CC}">
              <c16:uniqueId val="{0000000A-CA05-4515-B34E-88EB920F846D}"/>
            </c:ext>
          </c:extLst>
        </c:ser>
        <c:dLbls>
          <c:showLegendKey val="0"/>
          <c:showVal val="0"/>
          <c:showCatName val="0"/>
          <c:showSerName val="0"/>
          <c:showPercent val="0"/>
          <c:showBubbleSize val="0"/>
        </c:dLbls>
        <c:axId val="713084928"/>
        <c:axId val="721425736"/>
      </c:scatterChart>
      <c:valAx>
        <c:axId val="713084928"/>
        <c:scaling>
          <c:orientation val="minMax"/>
          <c:max val="65"/>
          <c:min val="3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Latitude (Degrees 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425736"/>
        <c:crosses val="autoZero"/>
        <c:crossBetween val="midCat"/>
      </c:valAx>
      <c:valAx>
        <c:axId val="7214257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Age at 50%</a:t>
                </a:r>
                <a:r>
                  <a:rPr lang="en-US" sz="1600" baseline="0"/>
                  <a:t> maturity (y)</a:t>
                </a:r>
                <a:endParaRPr lang="en-US" sz="16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3084928"/>
        <c:crosses val="autoZero"/>
        <c:crossBetween val="midCat"/>
      </c:valAx>
      <c:spPr>
        <a:noFill/>
        <a:ln w="15875">
          <a:solidFill>
            <a:schemeClr val="tx1"/>
          </a:solidFill>
        </a:ln>
        <a:effectLst/>
      </c:spPr>
    </c:plotArea>
    <c:legend>
      <c:legendPos val="r"/>
      <c:legendEntry>
        <c:idx val="0"/>
        <c:delete val="1"/>
      </c:legendEntry>
      <c:legendEntry>
        <c:idx val="7"/>
        <c:delete val="1"/>
      </c:legendEntry>
      <c:layout>
        <c:manualLayout>
          <c:xMode val="edge"/>
          <c:yMode val="edge"/>
          <c:x val="0.7061050729314573"/>
          <c:y val="0.15456112315834289"/>
          <c:w val="0.26236340949184633"/>
          <c:h val="0.61068631805639684"/>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949183024533639"/>
          <c:y val="4.5438681686259724E-2"/>
          <c:w val="0.57422116931588574"/>
          <c:h val="0.77114061499320374"/>
        </c:manualLayout>
      </c:layout>
      <c:scatterChart>
        <c:scatterStyle val="lineMarker"/>
        <c:varyColors val="0"/>
        <c:ser>
          <c:idx val="0"/>
          <c:order val="0"/>
          <c:tx>
            <c:v>L50</c:v>
          </c:tx>
          <c:spPr>
            <a:ln w="25400" cap="rnd">
              <a:noFill/>
              <a:round/>
            </a:ln>
            <a:effectLst/>
          </c:spPr>
          <c:marker>
            <c:symbol val="none"/>
          </c:marker>
          <c:trendline>
            <c:spPr>
              <a:ln w="12700" cap="rnd">
                <a:solidFill>
                  <a:schemeClr val="tx1"/>
                </a:solidFill>
                <a:prstDash val="dash"/>
              </a:ln>
              <a:effectLst/>
            </c:spPr>
            <c:trendlineType val="linear"/>
            <c:forward val="10"/>
            <c:backward val="5"/>
            <c:dispRSqr val="0"/>
            <c:dispEq val="0"/>
          </c:trendline>
          <c:xVal>
            <c:numRef>
              <c:f>Sheet1!$B$2:$B$11</c:f>
              <c:numCache>
                <c:formatCode>General</c:formatCode>
                <c:ptCount val="10"/>
                <c:pt idx="1">
                  <c:v>37.780560000000001</c:v>
                </c:pt>
                <c:pt idx="2">
                  <c:v>39.445</c:v>
                </c:pt>
                <c:pt idx="3">
                  <c:v>44.784170000000003</c:v>
                </c:pt>
                <c:pt idx="4">
                  <c:v>52.192500000000003</c:v>
                </c:pt>
                <c:pt idx="5">
                  <c:v>52.746940000000002</c:v>
                </c:pt>
                <c:pt idx="6">
                  <c:v>50.558329999999998</c:v>
                </c:pt>
                <c:pt idx="7">
                  <c:v>50.848059999999997</c:v>
                </c:pt>
                <c:pt idx="8">
                  <c:v>56.953299999999999</c:v>
                </c:pt>
                <c:pt idx="9">
                  <c:v>56.953299999999999</c:v>
                </c:pt>
              </c:numCache>
            </c:numRef>
          </c:xVal>
          <c:yVal>
            <c:numRef>
              <c:f>Sheet1!$C$2:$C$11</c:f>
              <c:numCache>
                <c:formatCode>General</c:formatCode>
                <c:ptCount val="10"/>
                <c:pt idx="1">
                  <c:v>40</c:v>
                </c:pt>
                <c:pt idx="3">
                  <c:v>38.799999999999997</c:v>
                </c:pt>
                <c:pt idx="4">
                  <c:v>39.1</c:v>
                </c:pt>
                <c:pt idx="5">
                  <c:v>48.5</c:v>
                </c:pt>
                <c:pt idx="6">
                  <c:v>42.1</c:v>
                </c:pt>
                <c:pt idx="7">
                  <c:v>42.4</c:v>
                </c:pt>
                <c:pt idx="8">
                  <c:v>41.8</c:v>
                </c:pt>
                <c:pt idx="9">
                  <c:v>52</c:v>
                </c:pt>
              </c:numCache>
            </c:numRef>
          </c:yVal>
          <c:smooth val="0"/>
          <c:extLst>
            <c:ext xmlns:c16="http://schemas.microsoft.com/office/drawing/2014/chart" uri="{C3380CC4-5D6E-409C-BE32-E72D297353CC}">
              <c16:uniqueId val="{00000000-27B9-48C7-B238-0B5180B289D6}"/>
            </c:ext>
          </c:extLst>
        </c:ser>
        <c:ser>
          <c:idx val="1"/>
          <c:order val="1"/>
          <c:tx>
            <c:v>CA</c:v>
          </c:tx>
          <c:spPr>
            <a:ln w="25400" cap="rnd">
              <a:noFill/>
              <a:round/>
            </a:ln>
            <a:effectLst/>
          </c:spPr>
          <c:marker>
            <c:symbol val="diamond"/>
            <c:size val="10"/>
            <c:spPr>
              <a:solidFill>
                <a:schemeClr val="accent2"/>
              </a:solidFill>
              <a:ln w="9525">
                <a:solidFill>
                  <a:schemeClr val="accent2"/>
                </a:solidFill>
              </a:ln>
              <a:effectLst/>
            </c:spPr>
          </c:marker>
          <c:xVal>
            <c:numRef>
              <c:f>Sheet1!$B$3</c:f>
              <c:numCache>
                <c:formatCode>General</c:formatCode>
                <c:ptCount val="1"/>
                <c:pt idx="0">
                  <c:v>37.780560000000001</c:v>
                </c:pt>
              </c:numCache>
            </c:numRef>
          </c:xVal>
          <c:yVal>
            <c:numRef>
              <c:f>Sheet1!$C$3</c:f>
              <c:numCache>
                <c:formatCode>General</c:formatCode>
                <c:ptCount val="1"/>
                <c:pt idx="0">
                  <c:v>40</c:v>
                </c:pt>
              </c:numCache>
            </c:numRef>
          </c:yVal>
          <c:smooth val="0"/>
          <c:extLst>
            <c:ext xmlns:c16="http://schemas.microsoft.com/office/drawing/2014/chart" uri="{C3380CC4-5D6E-409C-BE32-E72D297353CC}">
              <c16:uniqueId val="{00000001-27B9-48C7-B238-0B5180B289D6}"/>
            </c:ext>
          </c:extLst>
        </c:ser>
        <c:ser>
          <c:idx val="2"/>
          <c:order val="2"/>
          <c:tx>
            <c:v>OR</c:v>
          </c:tx>
          <c:spPr>
            <a:ln w="25400" cap="rnd">
              <a:noFill/>
              <a:round/>
            </a:ln>
            <a:effectLst/>
          </c:spPr>
          <c:marker>
            <c:symbol val="x"/>
            <c:size val="10"/>
            <c:spPr>
              <a:solidFill>
                <a:schemeClr val="accent6"/>
              </a:solidFill>
              <a:ln w="9525">
                <a:solidFill>
                  <a:schemeClr val="accent6"/>
                </a:solidFill>
              </a:ln>
              <a:effectLst/>
            </c:spPr>
          </c:marker>
          <c:dPt>
            <c:idx val="0"/>
            <c:marker>
              <c:symbol val="square"/>
              <c:size val="10"/>
              <c:spPr>
                <a:solidFill>
                  <a:schemeClr val="accent6"/>
                </a:solidFill>
                <a:ln w="9525">
                  <a:solidFill>
                    <a:schemeClr val="accent6"/>
                  </a:solidFill>
                </a:ln>
                <a:effectLst/>
              </c:spPr>
            </c:marker>
            <c:bubble3D val="0"/>
            <c:extLst>
              <c:ext xmlns:c16="http://schemas.microsoft.com/office/drawing/2014/chart" uri="{C3380CC4-5D6E-409C-BE32-E72D297353CC}">
                <c16:uniqueId val="{00000002-27B9-48C7-B238-0B5180B289D6}"/>
              </c:ext>
            </c:extLst>
          </c:dPt>
          <c:xVal>
            <c:numRef>
              <c:f>Sheet1!$B$5</c:f>
              <c:numCache>
                <c:formatCode>General</c:formatCode>
                <c:ptCount val="1"/>
                <c:pt idx="0">
                  <c:v>44.784170000000003</c:v>
                </c:pt>
              </c:numCache>
            </c:numRef>
          </c:xVal>
          <c:yVal>
            <c:numRef>
              <c:f>Sheet1!$C$5</c:f>
              <c:numCache>
                <c:formatCode>General</c:formatCode>
                <c:ptCount val="1"/>
                <c:pt idx="0">
                  <c:v>38.799999999999997</c:v>
                </c:pt>
              </c:numCache>
            </c:numRef>
          </c:yVal>
          <c:smooth val="0"/>
          <c:extLst>
            <c:ext xmlns:c16="http://schemas.microsoft.com/office/drawing/2014/chart" uri="{C3380CC4-5D6E-409C-BE32-E72D297353CC}">
              <c16:uniqueId val="{00000003-27B9-48C7-B238-0B5180B289D6}"/>
            </c:ext>
          </c:extLst>
        </c:ser>
        <c:ser>
          <c:idx val="3"/>
          <c:order val="3"/>
          <c:tx>
            <c:strRef>
              <c:f>Sheet1!$A$6</c:f>
              <c:strCache>
                <c:ptCount val="1"/>
                <c:pt idx="0">
                  <c:v>BC</c:v>
                </c:pt>
              </c:strCache>
            </c:strRef>
          </c:tx>
          <c:spPr>
            <a:ln w="25400" cap="rnd">
              <a:noFill/>
              <a:round/>
            </a:ln>
            <a:effectLst/>
          </c:spPr>
          <c:marker>
            <c:symbol val="circle"/>
            <c:size val="9"/>
            <c:spPr>
              <a:solidFill>
                <a:schemeClr val="accent1"/>
              </a:solidFill>
              <a:ln w="9525">
                <a:solidFill>
                  <a:schemeClr val="accent1"/>
                </a:solidFill>
              </a:ln>
              <a:effectLst/>
            </c:spPr>
          </c:marker>
          <c:xVal>
            <c:numRef>
              <c:f>Sheet1!$B$6:$B$9</c:f>
              <c:numCache>
                <c:formatCode>General</c:formatCode>
                <c:ptCount val="4"/>
                <c:pt idx="0">
                  <c:v>52.192500000000003</c:v>
                </c:pt>
                <c:pt idx="1">
                  <c:v>52.746940000000002</c:v>
                </c:pt>
                <c:pt idx="2">
                  <c:v>50.558329999999998</c:v>
                </c:pt>
                <c:pt idx="3">
                  <c:v>50.848059999999997</c:v>
                </c:pt>
              </c:numCache>
            </c:numRef>
          </c:xVal>
          <c:yVal>
            <c:numRef>
              <c:f>Sheet1!$C$6:$C$9</c:f>
              <c:numCache>
                <c:formatCode>General</c:formatCode>
                <c:ptCount val="4"/>
                <c:pt idx="0">
                  <c:v>39.1</c:v>
                </c:pt>
                <c:pt idx="1">
                  <c:v>48.5</c:v>
                </c:pt>
                <c:pt idx="2">
                  <c:v>42.1</c:v>
                </c:pt>
                <c:pt idx="3">
                  <c:v>42.4</c:v>
                </c:pt>
              </c:numCache>
            </c:numRef>
          </c:yVal>
          <c:smooth val="0"/>
          <c:extLst>
            <c:ext xmlns:c16="http://schemas.microsoft.com/office/drawing/2014/chart" uri="{C3380CC4-5D6E-409C-BE32-E72D297353CC}">
              <c16:uniqueId val="{00000004-27B9-48C7-B238-0B5180B289D6}"/>
            </c:ext>
          </c:extLst>
        </c:ser>
        <c:ser>
          <c:idx val="4"/>
          <c:order val="4"/>
          <c:tx>
            <c:strRef>
              <c:f>Sheet1!$A$10</c:f>
              <c:strCache>
                <c:ptCount val="1"/>
                <c:pt idx="0">
                  <c:v>SEAK</c:v>
                </c:pt>
              </c:strCache>
            </c:strRef>
          </c:tx>
          <c:spPr>
            <a:ln w="25400" cap="rnd">
              <a:noFill/>
              <a:round/>
            </a:ln>
            <a:effectLst/>
          </c:spPr>
          <c:marker>
            <c:symbol val="triangle"/>
            <c:size val="10"/>
            <c:spPr>
              <a:solidFill>
                <a:srgbClr val="7030A0"/>
              </a:solidFill>
              <a:ln w="9525">
                <a:solidFill>
                  <a:srgbClr val="7030A0"/>
                </a:solidFill>
              </a:ln>
              <a:effectLst/>
            </c:spPr>
          </c:marker>
          <c:xVal>
            <c:numRef>
              <c:f>Sheet1!$B$10:$B$11</c:f>
              <c:numCache>
                <c:formatCode>General</c:formatCode>
                <c:ptCount val="2"/>
                <c:pt idx="0">
                  <c:v>56.953299999999999</c:v>
                </c:pt>
                <c:pt idx="1">
                  <c:v>56.953299999999999</c:v>
                </c:pt>
              </c:numCache>
            </c:numRef>
          </c:xVal>
          <c:yVal>
            <c:numRef>
              <c:f>Sheet1!$C$10:$C$11</c:f>
              <c:numCache>
                <c:formatCode>General</c:formatCode>
                <c:ptCount val="2"/>
                <c:pt idx="0">
                  <c:v>41.8</c:v>
                </c:pt>
                <c:pt idx="1">
                  <c:v>52</c:v>
                </c:pt>
              </c:numCache>
            </c:numRef>
          </c:yVal>
          <c:smooth val="0"/>
          <c:extLst>
            <c:ext xmlns:c16="http://schemas.microsoft.com/office/drawing/2014/chart" uri="{C3380CC4-5D6E-409C-BE32-E72D297353CC}">
              <c16:uniqueId val="{00000005-27B9-48C7-B238-0B5180B289D6}"/>
            </c:ext>
          </c:extLst>
        </c:ser>
        <c:ser>
          <c:idx val="5"/>
          <c:order val="5"/>
          <c:tx>
            <c:v>Outside PWS (Predicted)</c:v>
          </c:tx>
          <c:spPr>
            <a:ln w="25400" cap="rnd">
              <a:noFill/>
              <a:round/>
            </a:ln>
            <a:effectLst/>
          </c:spPr>
          <c:marker>
            <c:symbol val="circle"/>
            <c:size val="10"/>
            <c:spPr>
              <a:solidFill>
                <a:schemeClr val="bg1"/>
              </a:solidFill>
              <a:ln w="9525">
                <a:solidFill>
                  <a:srgbClr val="FF0000"/>
                </a:solidFill>
              </a:ln>
              <a:effectLst/>
            </c:spPr>
          </c:marker>
          <c:xVal>
            <c:numRef>
              <c:f>Sheet1!$B$12</c:f>
              <c:numCache>
                <c:formatCode>General</c:formatCode>
                <c:ptCount val="1"/>
                <c:pt idx="0">
                  <c:v>59</c:v>
                </c:pt>
              </c:numCache>
            </c:numRef>
          </c:xVal>
          <c:yVal>
            <c:numRef>
              <c:f>Sheet1!$C$12</c:f>
              <c:numCache>
                <c:formatCode>General</c:formatCode>
                <c:ptCount val="1"/>
                <c:pt idx="0">
                  <c:v>46.663499999999999</c:v>
                </c:pt>
              </c:numCache>
            </c:numRef>
          </c:yVal>
          <c:smooth val="0"/>
          <c:extLst>
            <c:ext xmlns:c16="http://schemas.microsoft.com/office/drawing/2014/chart" uri="{C3380CC4-5D6E-409C-BE32-E72D297353CC}">
              <c16:uniqueId val="{00000006-27B9-48C7-B238-0B5180B289D6}"/>
            </c:ext>
          </c:extLst>
        </c:ser>
        <c:ser>
          <c:idx val="6"/>
          <c:order val="6"/>
          <c:tx>
            <c:v>Inside PWS (Predicted)</c:v>
          </c:tx>
          <c:spPr>
            <a:ln w="25400" cap="rnd">
              <a:noFill/>
              <a:round/>
            </a:ln>
            <a:effectLst/>
          </c:spPr>
          <c:marker>
            <c:symbol val="circle"/>
            <c:size val="10"/>
            <c:spPr>
              <a:solidFill>
                <a:srgbClr val="FF0000"/>
              </a:solidFill>
              <a:ln w="9525">
                <a:solidFill>
                  <a:srgbClr val="FF0000"/>
                </a:solidFill>
              </a:ln>
              <a:effectLst/>
            </c:spPr>
          </c:marker>
          <c:xVal>
            <c:numRef>
              <c:f>Sheet1!$B$13</c:f>
              <c:numCache>
                <c:formatCode>General</c:formatCode>
                <c:ptCount val="1"/>
                <c:pt idx="0">
                  <c:v>60.5</c:v>
                </c:pt>
              </c:numCache>
            </c:numRef>
          </c:xVal>
          <c:yVal>
            <c:numRef>
              <c:f>Sheet1!$C$13</c:f>
              <c:numCache>
                <c:formatCode>General</c:formatCode>
                <c:ptCount val="1"/>
                <c:pt idx="0">
                  <c:v>47.283749999999998</c:v>
                </c:pt>
              </c:numCache>
            </c:numRef>
          </c:yVal>
          <c:smooth val="0"/>
          <c:extLst>
            <c:ext xmlns:c16="http://schemas.microsoft.com/office/drawing/2014/chart" uri="{C3380CC4-5D6E-409C-BE32-E72D297353CC}">
              <c16:uniqueId val="{00000007-27B9-48C7-B238-0B5180B289D6}"/>
            </c:ext>
          </c:extLst>
        </c:ser>
        <c:dLbls>
          <c:showLegendKey val="0"/>
          <c:showVal val="0"/>
          <c:showCatName val="0"/>
          <c:showSerName val="0"/>
          <c:showPercent val="0"/>
          <c:showBubbleSize val="0"/>
        </c:dLbls>
        <c:axId val="721426520"/>
        <c:axId val="721426912"/>
      </c:scatterChart>
      <c:valAx>
        <c:axId val="721426520"/>
        <c:scaling>
          <c:orientation val="minMax"/>
          <c:max val="65"/>
          <c:min val="3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Latitude (Degrees 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426912"/>
        <c:crosses val="autoZero"/>
        <c:crossBetween val="midCat"/>
      </c:valAx>
      <c:valAx>
        <c:axId val="72142691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Length at 50%</a:t>
                </a:r>
                <a:r>
                  <a:rPr lang="en-US" sz="1600" baseline="0"/>
                  <a:t> Maturity (cm)</a:t>
                </a:r>
                <a:endParaRPr lang="en-US" sz="16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426520"/>
        <c:crosses val="autoZero"/>
        <c:crossBetween val="midCat"/>
      </c:valAx>
      <c:spPr>
        <a:noFill/>
        <a:ln w="15875">
          <a:solidFill>
            <a:schemeClr val="tx1"/>
          </a:solidFill>
        </a:ln>
        <a:effectLst/>
      </c:spPr>
    </c:plotArea>
    <c:legend>
      <c:legendPos val="r"/>
      <c:legendEntry>
        <c:idx val="0"/>
        <c:delete val="1"/>
      </c:legendEntry>
      <c:legendEntry>
        <c:idx val="7"/>
        <c:delete val="1"/>
      </c:legendEntry>
      <c:layout>
        <c:manualLayout>
          <c:xMode val="edge"/>
          <c:yMode val="edge"/>
          <c:x val="0.70575574246224981"/>
          <c:y val="0.16963690867370115"/>
          <c:w val="0.26854330708661422"/>
          <c:h val="0.63200275021211394"/>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areaChart>
        <c:grouping val="standard"/>
        <c:varyColors val="0"/>
        <c:ser>
          <c:idx val="0"/>
          <c:order val="0"/>
          <c:tx>
            <c:v>Unfished</c:v>
          </c:tx>
          <c:spPr>
            <a:solidFill>
              <a:schemeClr val="bg1">
                <a:lumMod val="75000"/>
              </a:schemeClr>
            </a:solidFill>
            <a:ln>
              <a:noFill/>
            </a:ln>
            <a:effectLst/>
          </c:spPr>
          <c:cat>
            <c:numRef>
              <c:f>Sheet1!$A$10:$A$130</c:f>
              <c:numCache>
                <c:formatCode>General</c:formatCode>
                <c:ptCount val="1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numCache>
            </c:numRef>
          </c:cat>
          <c:val>
            <c:numRef>
              <c:f>Sheet1!$E$10:$E$130</c:f>
              <c:numCache>
                <c:formatCode>General</c:formatCode>
                <c:ptCount val="121"/>
                <c:pt idx="0">
                  <c:v>0</c:v>
                </c:pt>
                <c:pt idx="1">
                  <c:v>9.6524812221683717E-4</c:v>
                </c:pt>
                <c:pt idx="2">
                  <c:v>1.1941337052374493E-2</c:v>
                </c:pt>
                <c:pt idx="3">
                  <c:v>6.2362144505716553E-2</c:v>
                </c:pt>
                <c:pt idx="4">
                  <c:v>0.22887632856718348</c:v>
                </c:pt>
                <c:pt idx="5">
                  <c:v>0.69256755939127346</c:v>
                </c:pt>
                <c:pt idx="6">
                  <c:v>1.8552468613257844</c:v>
                </c:pt>
                <c:pt idx="7">
                  <c:v>4.5698000632050908</c:v>
                </c:pt>
                <c:pt idx="8">
                  <c:v>10.587125571047185</c:v>
                </c:pt>
                <c:pt idx="9">
                  <c:v>23.408507231521828</c:v>
                </c:pt>
                <c:pt idx="10">
                  <c:v>49.886959454221426</c:v>
                </c:pt>
                <c:pt idx="11">
                  <c:v>103.19387713750365</c:v>
                </c:pt>
                <c:pt idx="12">
                  <c:v>208.2367265161605</c:v>
                </c:pt>
                <c:pt idx="13">
                  <c:v>411.38724139990092</c:v>
                </c:pt>
                <c:pt idx="14">
                  <c:v>797.54898439463693</c:v>
                </c:pt>
                <c:pt idx="15">
                  <c:v>1519.0154613505244</c:v>
                </c:pt>
                <c:pt idx="16">
                  <c:v>2841.1159678538174</c:v>
                </c:pt>
                <c:pt idx="17">
                  <c:v>5205.0942427019727</c:v>
                </c:pt>
                <c:pt idx="18">
                  <c:v>9287.4550585317484</c:v>
                </c:pt>
                <c:pt idx="19">
                  <c:v>15976.606627957999</c:v>
                </c:pt>
                <c:pt idx="20">
                  <c:v>26093.836799490684</c:v>
                </c:pt>
                <c:pt idx="21">
                  <c:v>39704.226828868093</c:v>
                </c:pt>
                <c:pt idx="22">
                  <c:v>55342.655016170676</c:v>
                </c:pt>
                <c:pt idx="23">
                  <c:v>70198.915940289517</c:v>
                </c:pt>
                <c:pt idx="24">
                  <c:v>81661.06527648255</c:v>
                </c:pt>
                <c:pt idx="25">
                  <c:v>88702.737048245152</c:v>
                </c:pt>
                <c:pt idx="26">
                  <c:v>91800.335460102957</c:v>
                </c:pt>
                <c:pt idx="27">
                  <c:v>92036.281778566365</c:v>
                </c:pt>
                <c:pt idx="28">
                  <c:v>90430.816266736903</c:v>
                </c:pt>
                <c:pt idx="29">
                  <c:v>87721.685110886741</c:v>
                </c:pt>
                <c:pt idx="30">
                  <c:v>84382.801562210618</c:v>
                </c:pt>
                <c:pt idx="31">
                  <c:v>80703.735381071019</c:v>
                </c:pt>
                <c:pt idx="32">
                  <c:v>76859.595870752019</c:v>
                </c:pt>
                <c:pt idx="33">
                  <c:v>72957.905440381204</c:v>
                </c:pt>
                <c:pt idx="34">
                  <c:v>69066.793474636172</c:v>
                </c:pt>
                <c:pt idx="35">
                  <c:v>65231.129470049564</c:v>
                </c:pt>
                <c:pt idx="36">
                  <c:v>61481.573093318984</c:v>
                </c:pt>
                <c:pt idx="37">
                  <c:v>57839.651921693658</c:v>
                </c:pt>
                <c:pt idx="38">
                  <c:v>54320.662055232737</c:v>
                </c:pt>
                <c:pt idx="39">
                  <c:v>50935.386521349072</c:v>
                </c:pt>
                <c:pt idx="40">
                  <c:v>47691.17065032346</c:v>
                </c:pt>
                <c:pt idx="41">
                  <c:v>44592.642868110575</c:v>
                </c:pt>
                <c:pt idx="42">
                  <c:v>41642.234156915816</c:v>
                </c:pt>
                <c:pt idx="43">
                  <c:v>38840.577479303836</c:v>
                </c:pt>
                <c:pt idx="44">
                  <c:v>36186.83052373294</c:v>
                </c:pt>
                <c:pt idx="45">
                  <c:v>33678.945274512</c:v>
                </c:pt>
                <c:pt idx="46">
                  <c:v>31313.89757933982</c:v>
                </c:pt>
                <c:pt idx="47">
                  <c:v>29087.884533631488</c:v>
                </c:pt>
                <c:pt idx="48">
                  <c:v>26996.494724085875</c:v>
                </c:pt>
                <c:pt idx="49">
                  <c:v>25034.85491901547</c:v>
                </c:pt>
                <c:pt idx="50">
                  <c:v>23197.756007997225</c:v>
                </c:pt>
                <c:pt idx="51">
                  <c:v>21479.760543146709</c:v>
                </c:pt>
                <c:pt idx="52">
                  <c:v>19875.293948490853</c:v>
                </c:pt>
                <c:pt idx="53">
                  <c:v>18378.72125755758</c:v>
                </c:pt>
                <c:pt idx="54">
                  <c:v>16984.411071143622</c:v>
                </c:pt>
                <c:pt idx="55">
                  <c:v>15686.788278048241</c:v>
                </c:pt>
                <c:pt idx="56">
                  <c:v>14480.376943050343</c:v>
                </c:pt>
                <c:pt idx="57">
                  <c:v>13359.834635440062</c:v>
                </c:pt>
                <c:pt idx="58">
                  <c:v>12319.979347204053</c:v>
                </c:pt>
                <c:pt idx="59">
                  <c:v>11355.810032639336</c:v>
                </c:pt>
                <c:pt idx="60">
                  <c:v>10462.521691122132</c:v>
                </c:pt>
                <c:pt idx="61">
                  <c:v>9635.5158123336914</c:v>
                </c:pt>
                <c:pt idx="62">
                  <c:v>8870.4069086474574</c:v>
                </c:pt>
                <c:pt idx="63">
                  <c:v>8163.0257726408636</c:v>
                </c:pt>
                <c:pt idx="64">
                  <c:v>7509.4200186862063</c:v>
                </c:pt>
                <c:pt idx="65">
                  <c:v>6905.852396047484</c:v>
                </c:pt>
                <c:pt idx="66">
                  <c:v>6348.7972965173931</c:v>
                </c:pt>
                <c:pt idx="67">
                  <c:v>5834.9358219592423</c:v>
                </c:pt>
                <c:pt idx="68">
                  <c:v>5361.14972572022</c:v>
                </c:pt>
                <c:pt idx="69">
                  <c:v>4924.5144962811646</c:v>
                </c:pt>
                <c:pt idx="70">
                  <c:v>4522.291811226024</c:v>
                </c:pt>
                <c:pt idx="71">
                  <c:v>4151.9215541795484</c:v>
                </c:pt>
                <c:pt idx="72">
                  <c:v>3811.0135563186568</c:v>
                </c:pt>
                <c:pt idx="73">
                  <c:v>3497.3391969767185</c:v>
                </c:pt>
                <c:pt idx="74">
                  <c:v>3208.8229743219499</c:v>
                </c:pt>
                <c:pt idx="75">
                  <c:v>2943.5341367202955</c:v>
                </c:pt>
                <c:pt idx="76">
                  <c:v>2699.6784478375739</c:v>
                </c:pt>
                <c:pt idx="77">
                  <c:v>2475.5901434728594</c:v>
                </c:pt>
                <c:pt idx="78">
                  <c:v>2269.7241252508302</c:v>
                </c:pt>
                <c:pt idx="79">
                  <c:v>2080.6484253689628</c:v>
                </c:pt>
                <c:pt idx="80">
                  <c:v>1907.0369673558864</c:v>
                </c:pt>
                <c:pt idx="81">
                  <c:v>1747.6626400343996</c:v>
                </c:pt>
                <c:pt idx="82">
                  <c:v>1601.3906954042536</c:v>
                </c:pt>
                <c:pt idx="83">
                  <c:v>1467.172475794451</c:v>
                </c:pt>
                <c:pt idx="84">
                  <c:v>1344.0394712305001</c:v>
                </c:pt>
                <c:pt idx="85">
                  <c:v>1231.0977043846831</c:v>
                </c:pt>
                <c:pt idx="86">
                  <c:v>1127.5224376085398</c:v>
                </c:pt>
                <c:pt idx="87">
                  <c:v>1032.5531942826512</c:v>
                </c:pt>
                <c:pt idx="88">
                  <c:v>945.48908496853494</c:v>
                </c:pt>
                <c:pt idx="89">
                  <c:v>865.68442753164823</c:v>
                </c:pt>
                <c:pt idx="90">
                  <c:v>792.54464945417612</c:v>
                </c:pt>
                <c:pt idx="91">
                  <c:v>725.52245991152984</c:v>
                </c:pt>
                <c:pt idx="92">
                  <c:v>664.11427879556675</c:v>
                </c:pt>
                <c:pt idx="93">
                  <c:v>607.85690968580786</c:v>
                </c:pt>
                <c:pt idx="94">
                  <c:v>556.32444375904549</c:v>
                </c:pt>
                <c:pt idx="95">
                  <c:v>509.1253817548864</c:v>
                </c:pt>
                <c:pt idx="96">
                  <c:v>465.89996135194127</c:v>
                </c:pt>
                <c:pt idx="97">
                  <c:v>426.31767763278532</c:v>
                </c:pt>
                <c:pt idx="98">
                  <c:v>390.07498470534068</c:v>
                </c:pt>
                <c:pt idx="99">
                  <c:v>356.89316698703936</c:v>
                </c:pt>
                <c:pt idx="100">
                  <c:v>326.51636913180721</c:v>
                </c:pt>
                <c:pt idx="101">
                  <c:v>298.70977407678356</c:v>
                </c:pt>
                <c:pt idx="102">
                  <c:v>273.25791919596116</c:v>
                </c:pt>
                <c:pt idx="103">
                  <c:v>249.96314106361211</c:v>
                </c:pt>
                <c:pt idx="104">
                  <c:v>228.64413984493854</c:v>
                </c:pt>
                <c:pt idx="105">
                  <c:v>209.13465483962449</c:v>
                </c:pt>
                <c:pt idx="106">
                  <c:v>191.28224320174084</c:v>
                </c:pt>
                <c:pt idx="107">
                  <c:v>174.94715434353424</c:v>
                </c:pt>
                <c:pt idx="108">
                  <c:v>160.00129299858938</c:v>
                </c:pt>
                <c:pt idx="109">
                  <c:v>146.32726436988568</c:v>
                </c:pt>
                <c:pt idx="110">
                  <c:v>133.81749521913898</c:v>
                </c:pt>
                <c:pt idx="111">
                  <c:v>122.37342516471524</c:v>
                </c:pt>
                <c:pt idx="112">
                  <c:v>111.90476284591016</c:v>
                </c:pt>
                <c:pt idx="113">
                  <c:v>102.32880198136782</c:v>
                </c:pt>
                <c:pt idx="114">
                  <c:v>93.569792698991435</c:v>
                </c:pt>
                <c:pt idx="115">
                  <c:v>85.558363844183376</c:v>
                </c:pt>
                <c:pt idx="116">
                  <c:v>78.230992283110496</c:v>
                </c:pt>
                <c:pt idx="117">
                  <c:v>71.529515508506535</c:v>
                </c:pt>
                <c:pt idx="118">
                  <c:v>65.400684127967423</c:v>
                </c:pt>
                <c:pt idx="119">
                  <c:v>59.795751069500241</c:v>
                </c:pt>
                <c:pt idx="120">
                  <c:v>54.670094577037133</c:v>
                </c:pt>
              </c:numCache>
            </c:numRef>
          </c:val>
          <c:extLst>
            <c:ext xmlns:c16="http://schemas.microsoft.com/office/drawing/2014/chart" uri="{C3380CC4-5D6E-409C-BE32-E72D297353CC}">
              <c16:uniqueId val="{00000000-CCD0-409B-A27B-4FC5806F8CF9}"/>
            </c:ext>
          </c:extLst>
        </c:ser>
        <c:ser>
          <c:idx val="1"/>
          <c:order val="1"/>
          <c:tx>
            <c:v>Fished</c:v>
          </c:tx>
          <c:spPr>
            <a:solidFill>
              <a:schemeClr val="tx1">
                <a:lumMod val="65000"/>
                <a:lumOff val="35000"/>
              </a:schemeClr>
            </a:solidFill>
            <a:ln>
              <a:noFill/>
            </a:ln>
            <a:effectLst/>
          </c:spPr>
          <c:cat>
            <c:numRef>
              <c:f>Sheet1!$A$10:$A$130</c:f>
              <c:numCache>
                <c:formatCode>General</c:formatCode>
                <c:ptCount val="1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numCache>
            </c:numRef>
          </c:cat>
          <c:val>
            <c:numRef>
              <c:f>Sheet1!$J$10:$J$130</c:f>
              <c:numCache>
                <c:formatCode>General</c:formatCode>
                <c:ptCount val="121"/>
                <c:pt idx="0">
                  <c:v>0</c:v>
                </c:pt>
                <c:pt idx="1">
                  <c:v>9.6523841138317372E-4</c:v>
                </c:pt>
                <c:pt idx="2">
                  <c:v>1.1940890549772685E-2</c:v>
                </c:pt>
                <c:pt idx="3">
                  <c:v>6.2355187103580942E-2</c:v>
                </c:pt>
                <c:pt idx="4">
                  <c:v>0.22880484877685348</c:v>
                </c:pt>
                <c:pt idx="5">
                  <c:v>0.69197778287456491</c:v>
                </c:pt>
                <c:pt idx="6">
                  <c:v>1.8510314926993299</c:v>
                </c:pt>
                <c:pt idx="7">
                  <c:v>4.5431411119013552</c:v>
                </c:pt>
                <c:pt idx="8">
                  <c:v>10.44078368347666</c:v>
                </c:pt>
                <c:pt idx="9">
                  <c:v>22.741250184397366</c:v>
                </c:pt>
                <c:pt idx="10">
                  <c:v>47.413586782299525</c:v>
                </c:pt>
                <c:pt idx="11">
                  <c:v>95.519919077759823</c:v>
                </c:pt>
                <c:pt idx="12">
                  <c:v>187.32097667431989</c:v>
                </c:pt>
                <c:pt idx="13">
                  <c:v>359.32332425529069</c:v>
                </c:pt>
                <c:pt idx="14">
                  <c:v>676.16131854641628</c:v>
                </c:pt>
                <c:pt idx="15">
                  <c:v>1249.8518323390117</c:v>
                </c:pt>
                <c:pt idx="16">
                  <c:v>2268.6543557866821</c:v>
                </c:pt>
                <c:pt idx="17">
                  <c:v>4033.5134021119961</c:v>
                </c:pt>
                <c:pt idx="18">
                  <c:v>6984.3244451512755</c:v>
                </c:pt>
                <c:pt idx="19">
                  <c:v>11659.60880712377</c:v>
                </c:pt>
                <c:pt idx="20">
                  <c:v>18480.289160588967</c:v>
                </c:pt>
                <c:pt idx="21">
                  <c:v>27288.446306846814</c:v>
                </c:pt>
                <c:pt idx="22">
                  <c:v>36912.482264601022</c:v>
                </c:pt>
                <c:pt idx="23">
                  <c:v>45437.543395994631</c:v>
                </c:pt>
                <c:pt idx="24">
                  <c:v>51294.481954266528</c:v>
                </c:pt>
                <c:pt idx="25">
                  <c:v>54070.924456757777</c:v>
                </c:pt>
                <c:pt idx="26">
                  <c:v>54305.298886265206</c:v>
                </c:pt>
                <c:pt idx="27">
                  <c:v>52835.785806051914</c:v>
                </c:pt>
                <c:pt idx="28">
                  <c:v>50379.832870061029</c:v>
                </c:pt>
                <c:pt idx="29">
                  <c:v>47426.208121414697</c:v>
                </c:pt>
                <c:pt idx="30">
                  <c:v>44272.754455970753</c:v>
                </c:pt>
                <c:pt idx="31">
                  <c:v>41091.065681701693</c:v>
                </c:pt>
                <c:pt idx="32">
                  <c:v>37977.207743159306</c:v>
                </c:pt>
                <c:pt idx="33">
                  <c:v>34983.918813750701</c:v>
                </c:pt>
                <c:pt idx="34">
                  <c:v>32139.310727916709</c:v>
                </c:pt>
                <c:pt idx="35">
                  <c:v>29457.326515293043</c:v>
                </c:pt>
                <c:pt idx="36">
                  <c:v>26943.534513332826</c:v>
                </c:pt>
                <c:pt idx="37">
                  <c:v>24598.37579821363</c:v>
                </c:pt>
                <c:pt idx="38">
                  <c:v>22419.038426897911</c:v>
                </c:pt>
                <c:pt idx="39">
                  <c:v>20400.588632119991</c:v>
                </c:pt>
                <c:pt idx="40">
                  <c:v>18536.6923024096</c:v>
                </c:pt>
                <c:pt idx="41">
                  <c:v>16820.102420230756</c:v>
                </c:pt>
                <c:pt idx="42">
                  <c:v>15243.005663492748</c:v>
                </c:pt>
                <c:pt idx="43">
                  <c:v>13797.278573356878</c:v>
                </c:pt>
                <c:pt idx="44">
                  <c:v>12474.681513965827</c:v>
                </c:pt>
                <c:pt idx="45">
                  <c:v>11267.007098651819</c:v>
                </c:pt>
                <c:pt idx="46">
                  <c:v>10166.193649011033</c:v>
                </c:pt>
                <c:pt idx="47">
                  <c:v>9164.4109253306324</c:v>
                </c:pt>
                <c:pt idx="48">
                  <c:v>8254.1234611749023</c:v>
                </c:pt>
                <c:pt idx="49">
                  <c:v>7428.1356629860202</c:v>
                </c:pt>
                <c:pt idx="50">
                  <c:v>6679.6220500610452</c:v>
                </c:pt>
                <c:pt idx="51">
                  <c:v>6002.1454366853704</c:v>
                </c:pt>
                <c:pt idx="52">
                  <c:v>5389.6654088120958</c:v>
                </c:pt>
                <c:pt idx="53">
                  <c:v>4836.5390780494463</c:v>
                </c:pt>
                <c:pt idx="54">
                  <c:v>4337.5157828249039</c:v>
                </c:pt>
                <c:pt idx="55">
                  <c:v>3887.7271378742789</c:v>
                </c:pt>
                <c:pt idx="56">
                  <c:v>3482.6736011717358</c:v>
                </c:pt>
                <c:pt idx="57">
                  <c:v>3118.2085270397311</c:v>
                </c:pt>
                <c:pt idx="58">
                  <c:v>2790.5205016249333</c:v>
                </c:pt>
                <c:pt idx="59">
                  <c:v>2496.1146089899639</c:v>
                </c:pt>
                <c:pt idx="60">
                  <c:v>2231.7931499115625</c:v>
                </c:pt>
                <c:pt idx="61">
                  <c:v>1994.6362285144903</c:v>
                </c:pt>
                <c:pt idx="62">
                  <c:v>1781.9825317489885</c:v>
                </c:pt>
                <c:pt idx="63">
                  <c:v>1591.410551285549</c:v>
                </c:pt>
                <c:pt idx="64">
                  <c:v>1420.7204347020001</c:v>
                </c:pt>
                <c:pt idx="65">
                  <c:v>1267.9166011172269</c:v>
                </c:pt>
                <c:pt idx="66">
                  <c:v>1131.1912141134985</c:v>
                </c:pt>
                <c:pt idx="67">
                  <c:v>1008.9085704938136</c:v>
                </c:pt>
                <c:pt idx="68">
                  <c:v>899.59043591704051</c:v>
                </c:pt>
                <c:pt idx="69">
                  <c:v>801.90233667051768</c:v>
                </c:pt>
                <c:pt idx="70">
                  <c:v>714.64079984625607</c:v>
                </c:pt>
                <c:pt idx="71">
                  <c:v>636.72152117831206</c:v>
                </c:pt>
                <c:pt idx="72">
                  <c:v>567.16843008395426</c:v>
                </c:pt>
                <c:pt idx="73">
                  <c:v>505.10361443885148</c:v>
                </c:pt>
                <c:pt idx="74">
                  <c:v>449.73806280418466</c:v>
                </c:pt>
                <c:pt idx="75">
                  <c:v>400.36317878613283</c:v>
                </c:pt>
                <c:pt idx="76">
                  <c:v>356.34302058783413</c:v>
                </c:pt>
                <c:pt idx="77">
                  <c:v>317.10721831116768</c:v>
                </c:pt>
                <c:pt idx="78">
                  <c:v>282.14452193121349</c:v>
                </c:pt>
                <c:pt idx="79">
                  <c:v>250.99693389368832</c:v>
                </c:pt>
                <c:pt idx="80">
                  <c:v>223.25438180535434</c:v>
                </c:pt>
                <c:pt idx="81">
                  <c:v>198.54988856076372</c:v>
                </c:pt>
                <c:pt idx="82">
                  <c:v>176.5551993634727</c:v>
                </c:pt>
                <c:pt idx="83">
                  <c:v>156.97682736582416</c:v>
                </c:pt>
                <c:pt idx="84">
                  <c:v>139.55248199687239</c:v>
                </c:pt>
                <c:pt idx="85">
                  <c:v>124.0478464167161</c:v>
                </c:pt>
                <c:pt idx="86">
                  <c:v>110.25367288387739</c:v>
                </c:pt>
                <c:pt idx="87">
                  <c:v>97.98316711738758</c:v>
                </c:pt>
                <c:pt idx="88">
                  <c:v>87.069634952498362</c:v>
                </c:pt>
                <c:pt idx="89">
                  <c:v>77.364366710993153</c:v>
                </c:pt>
                <c:pt idx="90">
                  <c:v>68.734736722152533</c:v>
                </c:pt>
                <c:pt idx="91">
                  <c:v>61.062497331254328</c:v>
                </c:pt>
                <c:pt idx="92">
                  <c:v>54.242248515371678</c:v>
                </c:pt>
                <c:pt idx="93">
                  <c:v>48.180065890264125</c:v>
                </c:pt>
                <c:pt idx="94">
                  <c:v>42.792271438583718</c:v>
                </c:pt>
                <c:pt idx="95">
                  <c:v>38.004332721306376</c:v>
                </c:pt>
                <c:pt idx="96">
                  <c:v>33.749877655302932</c:v>
                </c:pt>
                <c:pt idx="97">
                  <c:v>29.969813155182688</c:v>
                </c:pt>
                <c:pt idx="98">
                  <c:v>26.611537052434539</c:v>
                </c:pt>
                <c:pt idx="99">
                  <c:v>23.628233725252819</c:v>
                </c:pt>
                <c:pt idx="100">
                  <c:v>20.978244804228492</c:v>
                </c:pt>
                <c:pt idx="101">
                  <c:v>18.624507168296368</c:v>
                </c:pt>
                <c:pt idx="102">
                  <c:v>16.534051217862697</c:v>
                </c:pt>
                <c:pt idx="103">
                  <c:v>14.677553113645811</c:v>
                </c:pt>
                <c:pt idx="104">
                  <c:v>13.028935305980196</c:v>
                </c:pt>
                <c:pt idx="105">
                  <c:v>11.565010255443857</c:v>
                </c:pt>
                <c:pt idx="106">
                  <c:v>10.265162766671518</c:v>
                </c:pt>
                <c:pt idx="107">
                  <c:v>9.1110668278175417</c:v>
                </c:pt>
                <c:pt idx="108">
                  <c:v>8.0864332727364339</c:v>
                </c:pt>
                <c:pt idx="109">
                  <c:v>7.1767849656565792</c:v>
                </c:pt>
                <c:pt idx="110">
                  <c:v>6.369256552738519</c:v>
                </c:pt>
                <c:pt idx="111">
                  <c:v>5.6524161349475985</c:v>
                </c:pt>
                <c:pt idx="112">
                  <c:v>5.0161064953706962</c:v>
                </c:pt>
                <c:pt idx="113">
                  <c:v>4.4513037644414704</c:v>
                </c:pt>
                <c:pt idx="114">
                  <c:v>3.949991631233118</c:v>
                </c:pt>
                <c:pt idx="115">
                  <c:v>3.5050494105216892</c:v>
                </c:pt>
                <c:pt idx="116">
                  <c:v>3.1101524559876479</c:v>
                </c:pt>
                <c:pt idx="117">
                  <c:v>2.7596835717758572</c:v>
                </c:pt>
                <c:pt idx="118">
                  <c:v>2.4486542195528136</c:v>
                </c:pt>
                <c:pt idx="119">
                  <c:v>2.17263444788883</c:v>
                </c:pt>
                <c:pt idx="120">
                  <c:v>1.9276905867958907</c:v>
                </c:pt>
              </c:numCache>
            </c:numRef>
          </c:val>
          <c:extLst>
            <c:ext xmlns:c16="http://schemas.microsoft.com/office/drawing/2014/chart" uri="{C3380CC4-5D6E-409C-BE32-E72D297353CC}">
              <c16:uniqueId val="{00000001-CCD0-409B-A27B-4FC5806F8CF9}"/>
            </c:ext>
          </c:extLst>
        </c:ser>
        <c:dLbls>
          <c:showLegendKey val="0"/>
          <c:showVal val="0"/>
          <c:showCatName val="0"/>
          <c:showSerName val="0"/>
          <c:showPercent val="0"/>
          <c:showBubbleSize val="0"/>
        </c:dLbls>
        <c:axId val="798706648"/>
        <c:axId val="798707040"/>
      </c:areaChart>
      <c:catAx>
        <c:axId val="798706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a:t>Age</a:t>
                </a:r>
                <a:r>
                  <a:rPr lang="en-US" sz="1400" baseline="0"/>
                  <a:t> (Years)</a:t>
                </a:r>
                <a:endParaRPr lang="en-US" sz="140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798707040"/>
        <c:crosses val="autoZero"/>
        <c:auto val="1"/>
        <c:lblAlgn val="ctr"/>
        <c:lblOffset val="100"/>
        <c:noMultiLvlLbl val="1"/>
      </c:catAx>
      <c:valAx>
        <c:axId val="798707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a:t>Eggs</a:t>
                </a:r>
                <a:r>
                  <a:rPr lang="en-US" sz="1200" baseline="0"/>
                  <a:t> per Sppawner per Year</a:t>
                </a:r>
                <a:endParaRPr lang="en-US" sz="1200"/>
              </a:p>
            </c:rich>
          </c:tx>
          <c:layout>
            <c:manualLayout>
              <c:xMode val="edge"/>
              <c:yMode val="edge"/>
              <c:x val="3.0555555555555555E-2"/>
              <c:y val="0.1404668841270852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8706648"/>
        <c:crosses val="autoZero"/>
        <c:crossBetween val="midCat"/>
      </c:valAx>
      <c:spPr>
        <a:noFill/>
        <a:ln>
          <a:noFill/>
        </a:ln>
        <a:effectLst/>
      </c:spPr>
    </c:plotArea>
    <c:legend>
      <c:legendPos val="b"/>
      <c:layout>
        <c:manualLayout>
          <c:xMode val="edge"/>
          <c:yMode val="edge"/>
          <c:x val="0.38819786194570882"/>
          <c:y val="0.87055411334773425"/>
          <c:w val="0.34811723534558181"/>
          <c:h val="7.6243012551348605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0.66356</cdr:x>
      <cdr:y>0.21415</cdr:y>
    </cdr:from>
    <cdr:to>
      <cdr:x>0.82351</cdr:x>
      <cdr:y>0.28737</cdr:y>
    </cdr:to>
    <cdr:sp macro="" textlink="">
      <cdr:nvSpPr>
        <cdr:cNvPr id="2" name="TextBox 1"/>
        <cdr:cNvSpPr txBox="1"/>
      </cdr:nvSpPr>
      <cdr:spPr>
        <a:xfrm xmlns:a="http://schemas.openxmlformats.org/drawingml/2006/main">
          <a:off x="3641390" y="742901"/>
          <a:ext cx="877753" cy="2540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400"/>
            <a:t>SPR=46%</a:t>
          </a:r>
        </a:p>
        <a:p xmlns:a="http://schemas.openxmlformats.org/drawingml/2006/main">
          <a:endParaRPr lang="en-US" sz="14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28</Pages>
  <Words>9851</Words>
  <Characters>56155</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University of Alaska Fairbanks</Company>
  <LinksUpToDate>false</LinksUpToDate>
  <CharactersWithSpaces>65875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Donald E Arthur</dc:creator>
  <cp:keywords/>
  <dc:description/>
  <cp:lastModifiedBy>Donald E Arthur</cp:lastModifiedBy>
  <cp:revision>2</cp:revision>
  <dcterms:created xsi:type="dcterms:W3CDTF">2019-02-14T06:08:00Z</dcterms:created>
  <dcterms:modified xsi:type="dcterms:W3CDTF">2019-02-14T06:08:00Z</dcterms:modified>
</cp:coreProperties>
</file>