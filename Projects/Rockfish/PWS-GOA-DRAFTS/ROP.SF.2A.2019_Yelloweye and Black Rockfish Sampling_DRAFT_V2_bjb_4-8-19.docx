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14C9C" w14:textId="7C788ECE" w:rsidR="000F01B0" w:rsidRDefault="000F01B0" w:rsidP="000F01B0">
      <w:pPr>
        <w:pStyle w:val="Cover-PublSeries"/>
      </w:pPr>
      <w:r>
        <w:t xml:space="preserve">Regional </w:t>
      </w:r>
      <w:r w:rsidR="0046660D">
        <w:t>Operational Plan</w:t>
      </w:r>
      <w:r>
        <w:t xml:space="preserve"> </w:t>
      </w:r>
      <w:r w:rsidR="00E43B4B">
        <w:t>SF.2A.</w:t>
      </w:r>
      <w:r w:rsidR="00DA5BFE">
        <w:t>201</w:t>
      </w:r>
      <w:r w:rsidR="00536669">
        <w:t>9</w:t>
      </w:r>
      <w:r w:rsidR="00E43B4B">
        <w:t>.</w:t>
      </w:r>
      <w:r w:rsidR="009108B9">
        <w:t>XX</w:t>
      </w:r>
    </w:p>
    <w:p w14:paraId="3EAA3B56" w14:textId="717F95BF" w:rsidR="009522C0" w:rsidRPr="000B3E82" w:rsidRDefault="009A1F69" w:rsidP="009A1F69">
      <w:pPr>
        <w:pStyle w:val="Cover-ReptTitle"/>
        <w:rPr>
          <w:sz w:val="32"/>
          <w:szCs w:val="32"/>
        </w:rPr>
      </w:pPr>
      <w:bookmarkStart w:id="0" w:name="_Hlk509559211"/>
      <w:r w:rsidRPr="000B3E82">
        <w:rPr>
          <w:sz w:val="32"/>
          <w:szCs w:val="32"/>
        </w:rPr>
        <w:t xml:space="preserve">Operational Plan: </w:t>
      </w:r>
      <w:r w:rsidR="00BA03EC" w:rsidRPr="000B3E82">
        <w:rPr>
          <w:sz w:val="32"/>
          <w:szCs w:val="32"/>
        </w:rPr>
        <w:t xml:space="preserve">Reproductive and Biological Sampling of </w:t>
      </w:r>
      <w:r w:rsidR="009522C0" w:rsidRPr="000B3E82">
        <w:rPr>
          <w:sz w:val="32"/>
          <w:szCs w:val="32"/>
        </w:rPr>
        <w:t>Yelloweye Rockfish (</w:t>
      </w:r>
      <w:r w:rsidR="009522C0" w:rsidRPr="000B3E82">
        <w:rPr>
          <w:i/>
          <w:sz w:val="32"/>
          <w:szCs w:val="32"/>
        </w:rPr>
        <w:t xml:space="preserve">Sebastes </w:t>
      </w:r>
      <w:proofErr w:type="spellStart"/>
      <w:r w:rsidR="009522C0" w:rsidRPr="000B3E82">
        <w:rPr>
          <w:i/>
          <w:sz w:val="32"/>
          <w:szCs w:val="32"/>
        </w:rPr>
        <w:t>ruberrimus</w:t>
      </w:r>
      <w:proofErr w:type="spellEnd"/>
      <w:r w:rsidR="009522C0" w:rsidRPr="000B3E82">
        <w:rPr>
          <w:sz w:val="32"/>
          <w:szCs w:val="32"/>
        </w:rPr>
        <w:t>) and Black Rockfish (</w:t>
      </w:r>
      <w:r w:rsidR="009522C0" w:rsidRPr="000B3E82">
        <w:rPr>
          <w:i/>
          <w:sz w:val="32"/>
          <w:szCs w:val="32"/>
        </w:rPr>
        <w:t xml:space="preserve">Sebastes </w:t>
      </w:r>
      <w:proofErr w:type="spellStart"/>
      <w:r w:rsidR="009522C0" w:rsidRPr="000B3E82">
        <w:rPr>
          <w:i/>
          <w:sz w:val="32"/>
          <w:szCs w:val="32"/>
        </w:rPr>
        <w:t>melanops</w:t>
      </w:r>
      <w:proofErr w:type="spellEnd"/>
      <w:r w:rsidR="009522C0" w:rsidRPr="000B3E82">
        <w:rPr>
          <w:sz w:val="32"/>
          <w:szCs w:val="32"/>
        </w:rPr>
        <w:t xml:space="preserve">) </w:t>
      </w:r>
      <w:r w:rsidR="00411680" w:rsidRPr="000B3E82">
        <w:rPr>
          <w:sz w:val="32"/>
          <w:szCs w:val="32"/>
        </w:rPr>
        <w:t xml:space="preserve">from </w:t>
      </w:r>
      <w:r w:rsidR="009522C0" w:rsidRPr="000B3E82">
        <w:rPr>
          <w:sz w:val="32"/>
          <w:szCs w:val="32"/>
        </w:rPr>
        <w:t xml:space="preserve">Prince William Sound and </w:t>
      </w:r>
      <w:r w:rsidR="00BF1148" w:rsidRPr="000B3E82">
        <w:rPr>
          <w:sz w:val="32"/>
          <w:szCs w:val="32"/>
        </w:rPr>
        <w:t xml:space="preserve">the </w:t>
      </w:r>
      <w:r w:rsidR="009522C0" w:rsidRPr="000B3E82">
        <w:rPr>
          <w:sz w:val="32"/>
          <w:szCs w:val="32"/>
        </w:rPr>
        <w:t>North</w:t>
      </w:r>
      <w:r w:rsidRPr="000B3E82">
        <w:rPr>
          <w:sz w:val="32"/>
          <w:szCs w:val="32"/>
        </w:rPr>
        <w:t>ern Gulf of Alaska</w:t>
      </w:r>
    </w:p>
    <w:bookmarkEnd w:id="0"/>
    <w:p w14:paraId="77DDD81D" w14:textId="77777777" w:rsidR="00200619" w:rsidRPr="000B3E82" w:rsidRDefault="00200619" w:rsidP="00200619">
      <w:pPr>
        <w:pStyle w:val="Cover-ByAuthors"/>
      </w:pPr>
      <w:r w:rsidRPr="000B3E82">
        <w:t>by</w:t>
      </w:r>
    </w:p>
    <w:p w14:paraId="14B8C487" w14:textId="77777777" w:rsidR="00970201" w:rsidRPr="000B3E82" w:rsidRDefault="00970201" w:rsidP="007306B0">
      <w:pPr>
        <w:pStyle w:val="Cover-ByAuthors"/>
      </w:pPr>
    </w:p>
    <w:p w14:paraId="37ED73E8" w14:textId="0DB88F83" w:rsidR="00D5339D" w:rsidRDefault="00D5339D" w:rsidP="00200619">
      <w:pPr>
        <w:pStyle w:val="Cover-ByAuthors"/>
      </w:pPr>
      <w:r>
        <w:t>Brittany J. Blain</w:t>
      </w:r>
    </w:p>
    <w:p w14:paraId="6F0CE63D" w14:textId="2B844E32" w:rsidR="0000532A" w:rsidRPr="000B3E82" w:rsidRDefault="00970201" w:rsidP="00200619">
      <w:pPr>
        <w:pStyle w:val="Cover-ByAuthors"/>
      </w:pPr>
      <w:r w:rsidRPr="000B3E82">
        <w:t>Donald</w:t>
      </w:r>
      <w:r w:rsidR="009A1F69" w:rsidRPr="000B3E82">
        <w:t xml:space="preserve"> E.</w:t>
      </w:r>
      <w:r w:rsidRPr="000B3E82">
        <w:t xml:space="preserve"> Arthur</w:t>
      </w:r>
    </w:p>
    <w:p w14:paraId="0B73A188" w14:textId="77777777" w:rsidR="000F01B0" w:rsidRPr="000B3E82" w:rsidRDefault="007306B0" w:rsidP="00763249">
      <w:pPr>
        <w:sectPr w:rsidR="000F01B0" w:rsidRPr="000B3E82" w:rsidSect="00284CC1">
          <w:footerReference w:type="even" r:id="rId9"/>
          <w:footerReference w:type="default" r:id="rId10"/>
          <w:pgSz w:w="12240" w:h="15840" w:code="1"/>
          <w:pgMar w:top="1440" w:right="1440" w:bottom="1440" w:left="1440" w:header="720" w:footer="720" w:gutter="0"/>
          <w:cols w:space="720"/>
        </w:sectPr>
      </w:pPr>
      <w:r w:rsidRPr="000B3E82">
        <w:rPr>
          <w:noProof/>
        </w:rPr>
        <mc:AlternateContent>
          <mc:Choice Requires="wps">
            <w:drawing>
              <wp:anchor distT="0" distB="0" distL="114300" distR="114300" simplePos="0" relativeHeight="251646464" behindDoc="0" locked="0" layoutInCell="1" allowOverlap="1" wp14:anchorId="16CC52C4" wp14:editId="378FD915">
                <wp:simplePos x="0" y="0"/>
                <wp:positionH relativeFrom="column">
                  <wp:posOffset>-95250</wp:posOffset>
                </wp:positionH>
                <wp:positionV relativeFrom="page">
                  <wp:posOffset>7194550</wp:posOffset>
                </wp:positionV>
                <wp:extent cx="6057900" cy="571500"/>
                <wp:effectExtent l="0" t="0" r="0" b="0"/>
                <wp:wrapNone/>
                <wp:docPr id="1716"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60D15" w14:textId="3738737F" w:rsidR="001376E1" w:rsidRDefault="001376E1" w:rsidP="000F01B0">
                            <w:pPr>
                              <w:pStyle w:val="Cover-PublDate"/>
                              <w:ind w:right="-72"/>
                            </w:pPr>
                            <w:r>
                              <w:t>February 2019</w:t>
                            </w:r>
                          </w:p>
                          <w:p w14:paraId="0990CD14" w14:textId="77777777" w:rsidR="001376E1" w:rsidRDefault="001376E1" w:rsidP="000F01B0">
                            <w:pPr>
                              <w:pStyle w:val="Cover-DeptDiv"/>
                            </w:pPr>
                            <w:r>
                              <w:t>Alaska Department of Fish and Game</w:t>
                            </w:r>
                            <w:r>
                              <w:tab/>
                              <w:t>Divisions of Sport Fish and Commercial Fisheries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CC52C4" id="_x0000_t202" coordsize="21600,21600" o:spt="202" path="m,l,21600r21600,l21600,xe">
                <v:stroke joinstyle="miter"/>
                <v:path gradientshapeok="t" o:connecttype="rect"/>
              </v:shapetype>
              <v:shape id="Text Box 148" o:spid="_x0000_s1026" type="#_x0000_t202" style="position:absolute;left:0;text-align:left;margin-left:-7.5pt;margin-top:566.5pt;width:477pt;height: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2hgwIAABQ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" stroked="f">
                <v:textbox>
                  <w:txbxContent>
                    <w:p w14:paraId="79E60D15" w14:textId="3738737F" w:rsidR="001376E1" w:rsidRDefault="001376E1" w:rsidP="000F01B0">
                      <w:pPr>
                        <w:pStyle w:val="Cover-PublDate"/>
                        <w:ind w:right="-72"/>
                      </w:pPr>
                      <w:r>
                        <w:t>February 2019</w:t>
                      </w:r>
                    </w:p>
                    <w:p w14:paraId="0990CD14" w14:textId="77777777" w:rsidR="001376E1" w:rsidRDefault="001376E1" w:rsidP="000F01B0">
                      <w:pPr>
                        <w:pStyle w:val="Cover-DeptDiv"/>
                      </w:pPr>
                      <w:r>
                        <w:t>Alaska Department of Fish and Game</w:t>
                      </w:r>
                      <w:r>
                        <w:tab/>
                        <w:t>Divisions of Sport Fish and Commercial Fisheries</w:t>
                      </w:r>
                    </w:p>
                  </w:txbxContent>
                </v:textbox>
                <w10:wrap anchory="page"/>
              </v:shape>
            </w:pict>
          </mc:Fallback>
        </mc:AlternateContent>
      </w:r>
      <w:r w:rsidR="000F01B0" w:rsidRPr="000B3E82">
        <w:rPr>
          <w:noProof/>
        </w:rPr>
        <w:drawing>
          <wp:anchor distT="0" distB="0" distL="114300" distR="114300" simplePos="0" relativeHeight="251637248" behindDoc="0" locked="0" layoutInCell="1" allowOverlap="0" wp14:anchorId="2487D718" wp14:editId="0A536CBE">
            <wp:simplePos x="0" y="0"/>
            <wp:positionH relativeFrom="margin">
              <wp:align>center</wp:align>
            </wp:positionH>
            <wp:positionV relativeFrom="page">
              <wp:posOffset>7814310</wp:posOffset>
            </wp:positionV>
            <wp:extent cx="1682750" cy="1682750"/>
            <wp:effectExtent l="0" t="0" r="0" b="0"/>
            <wp:wrapTight wrapText="bothSides">
              <wp:wrapPolygon edited="0">
                <wp:start x="7825" y="0"/>
                <wp:lineTo x="5624" y="734"/>
                <wp:lineTo x="1712" y="3179"/>
                <wp:lineTo x="0" y="7336"/>
                <wp:lineTo x="0" y="13449"/>
                <wp:lineTo x="489" y="15650"/>
                <wp:lineTo x="3668" y="19562"/>
                <wp:lineTo x="7336" y="21274"/>
                <wp:lineTo x="7825" y="21274"/>
                <wp:lineTo x="13449" y="21274"/>
                <wp:lineTo x="13938" y="21274"/>
                <wp:lineTo x="17606" y="19562"/>
                <wp:lineTo x="20785" y="15650"/>
                <wp:lineTo x="21274" y="13205"/>
                <wp:lineTo x="21274" y="7336"/>
                <wp:lineTo x="19807" y="3179"/>
                <wp:lineTo x="15161" y="489"/>
                <wp:lineTo x="13205" y="0"/>
                <wp:lineTo x="7825" y="0"/>
              </wp:wrapPolygon>
            </wp:wrapTight>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DF&amp;G Logo"/>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682750" cy="1682750"/>
                    </a:xfrm>
                    <a:prstGeom prst="rect">
                      <a:avLst/>
                    </a:prstGeom>
                    <a:noFill/>
                    <a:ln w="9525">
                      <a:noFill/>
                      <a:miter lim="800000"/>
                      <a:headEnd/>
                      <a:tailEnd/>
                    </a:ln>
                  </pic:spPr>
                </pic:pic>
              </a:graphicData>
            </a:graphic>
            <wp14:sizeRelV relativeFrom="margin">
              <wp14:pctHeight>0</wp14:pctHeight>
            </wp14:sizeRelV>
          </wp:anchor>
        </w:drawing>
      </w:r>
    </w:p>
    <w:p w14:paraId="6E088571" w14:textId="77777777" w:rsidR="000F01B0" w:rsidRPr="000B3E82" w:rsidRDefault="000F01B0" w:rsidP="000F01B0">
      <w:pPr>
        <w:pStyle w:val="SymbolsandAbbrevTitle"/>
        <w:spacing w:after="60"/>
      </w:pPr>
      <w:r w:rsidRPr="000B3E82">
        <w:lastRenderedPageBreak/>
        <w:t>Symbols and Abbreviations</w:t>
      </w:r>
    </w:p>
    <w:p w14:paraId="57F4323E" w14:textId="77777777" w:rsidR="000F01B0" w:rsidRPr="000B3E82" w:rsidRDefault="000F01B0" w:rsidP="000F01B0">
      <w:pPr>
        <w:pStyle w:val="Abstract"/>
      </w:pPr>
      <w:r w:rsidRPr="000B3E82">
        <w:t xml:space="preserve">The following symbols and abbreviations, and others approved for the </w:t>
      </w:r>
      <w:proofErr w:type="spellStart"/>
      <w:r w:rsidRPr="000B3E82">
        <w:t>Système</w:t>
      </w:r>
      <w:proofErr w:type="spellEnd"/>
      <w:r w:rsidRPr="000B3E82">
        <w:t xml:space="preserve"> International </w:t>
      </w:r>
      <w:proofErr w:type="spellStart"/>
      <w:r w:rsidRPr="000B3E82">
        <w:t>d'Unités</w:t>
      </w:r>
      <w:proofErr w:type="spellEnd"/>
      <w:r w:rsidRPr="000B3E82">
        <w:t xml:space="preserve"> (SI), are used without definition in the following reports by the Divisions of Sport Fish and of Commercial Fisheries: Fishery Manuscripts, Fishery Data Series Reports, Fishery Management Reports, and Special Publications. All others, including deviations from definitions listed below, are noted in the text at first mention, as well as in the titles or footnotes of tables, and in figure or figure captions.</w:t>
      </w:r>
    </w:p>
    <w:p w14:paraId="4E384778" w14:textId="77777777" w:rsidR="000F01B0" w:rsidRPr="000B3E82" w:rsidRDefault="000F01B0" w:rsidP="000F01B0">
      <w:pPr>
        <w:pStyle w:val="Keywords"/>
        <w:sectPr w:rsidR="000F01B0" w:rsidRPr="000B3E82" w:rsidSect="00284CC1">
          <w:footerReference w:type="default" r:id="rId12"/>
          <w:headerReference w:type="first" r:id="rId13"/>
          <w:pgSz w:w="12240" w:h="15840" w:code="1"/>
          <w:pgMar w:top="1440" w:right="1440" w:bottom="1440" w:left="1440" w:header="720" w:footer="547" w:gutter="0"/>
          <w:cols w:space="720"/>
          <w:formProt w:val="0"/>
        </w:sectPr>
      </w:pPr>
    </w:p>
    <w:p w14:paraId="601AA35A"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Weights and measures (metric)</w:t>
      </w:r>
      <w:r w:rsidRPr="000B3E82">
        <w:rPr>
          <w:b/>
          <w:sz w:val="16"/>
        </w:rPr>
        <w:tab/>
      </w:r>
    </w:p>
    <w:p w14:paraId="78F9AEF3" w14:textId="77777777" w:rsidR="000F01B0" w:rsidRPr="000B3E82" w:rsidRDefault="000F01B0" w:rsidP="000F01B0">
      <w:pPr>
        <w:pStyle w:val="TableRow"/>
        <w:tabs>
          <w:tab w:val="left" w:pos="2448"/>
          <w:tab w:val="left" w:pos="2988"/>
        </w:tabs>
        <w:spacing w:line="180" w:lineRule="exact"/>
        <w:ind w:right="-240"/>
        <w:jc w:val="left"/>
        <w:rPr>
          <w:sz w:val="16"/>
        </w:rPr>
      </w:pPr>
      <w:r w:rsidRPr="000B3E82">
        <w:rPr>
          <w:sz w:val="16"/>
        </w:rPr>
        <w:t>centimeter</w:t>
      </w:r>
      <w:r w:rsidRPr="000B3E82">
        <w:rPr>
          <w:sz w:val="16"/>
        </w:rPr>
        <w:tab/>
        <w:t>cm</w:t>
      </w:r>
    </w:p>
    <w:p w14:paraId="1DB998C4"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deciliter</w:t>
      </w:r>
      <w:proofErr w:type="spellEnd"/>
      <w:r w:rsidRPr="000B3E82">
        <w:rPr>
          <w:sz w:val="16"/>
          <w:lang w:val="es-MX"/>
        </w:rPr>
        <w:t xml:space="preserve"> </w:t>
      </w:r>
      <w:r w:rsidRPr="000B3E82">
        <w:rPr>
          <w:sz w:val="16"/>
          <w:lang w:val="es-MX"/>
        </w:rPr>
        <w:tab/>
      </w:r>
      <w:proofErr w:type="spellStart"/>
      <w:r w:rsidRPr="000B3E82">
        <w:rPr>
          <w:sz w:val="16"/>
          <w:lang w:val="es-MX"/>
        </w:rPr>
        <w:t>dL</w:t>
      </w:r>
      <w:proofErr w:type="spellEnd"/>
    </w:p>
    <w:p w14:paraId="74264DAC"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gram</w:t>
      </w:r>
      <w:proofErr w:type="spellEnd"/>
      <w:r w:rsidRPr="000B3E82">
        <w:rPr>
          <w:sz w:val="16"/>
          <w:lang w:val="es-MX"/>
        </w:rPr>
        <w:t xml:space="preserve"> </w:t>
      </w:r>
      <w:r w:rsidRPr="000B3E82">
        <w:rPr>
          <w:sz w:val="16"/>
          <w:lang w:val="es-MX"/>
        </w:rPr>
        <w:tab/>
        <w:t>g</w:t>
      </w:r>
    </w:p>
    <w:p w14:paraId="7C7EC1B5" w14:textId="77777777" w:rsidR="000F01B0" w:rsidRPr="000B3E82" w:rsidRDefault="000F01B0" w:rsidP="000F01B0">
      <w:pPr>
        <w:pStyle w:val="TableRow"/>
        <w:tabs>
          <w:tab w:val="left" w:pos="2448"/>
          <w:tab w:val="left" w:pos="2988"/>
        </w:tabs>
        <w:spacing w:line="180" w:lineRule="exact"/>
        <w:jc w:val="left"/>
        <w:rPr>
          <w:sz w:val="16"/>
          <w:lang w:val="es-MX"/>
        </w:rPr>
      </w:pPr>
      <w:proofErr w:type="spellStart"/>
      <w:r w:rsidRPr="000B3E82">
        <w:rPr>
          <w:sz w:val="16"/>
          <w:lang w:val="es-MX"/>
        </w:rPr>
        <w:t>hectare</w:t>
      </w:r>
      <w:proofErr w:type="spellEnd"/>
      <w:r w:rsidRPr="000B3E82">
        <w:rPr>
          <w:sz w:val="16"/>
          <w:lang w:val="es-MX"/>
        </w:rPr>
        <w:tab/>
        <w:t>ha</w:t>
      </w:r>
    </w:p>
    <w:p w14:paraId="25DA314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kilogram</w:t>
      </w:r>
      <w:r w:rsidRPr="000B3E82">
        <w:rPr>
          <w:sz w:val="16"/>
        </w:rPr>
        <w:tab/>
        <w:t>kg</w:t>
      </w:r>
    </w:p>
    <w:p w14:paraId="3EA0E8ED"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kilometer</w:t>
      </w:r>
      <w:r w:rsidRPr="000B3E82">
        <w:rPr>
          <w:sz w:val="16"/>
        </w:rPr>
        <w:tab/>
        <w:t>km</w:t>
      </w:r>
    </w:p>
    <w:p w14:paraId="3E14A32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liter</w:t>
      </w:r>
      <w:r w:rsidRPr="000B3E82">
        <w:rPr>
          <w:sz w:val="16"/>
        </w:rPr>
        <w:tab/>
        <w:t>L</w:t>
      </w:r>
      <w:r w:rsidRPr="000B3E82">
        <w:rPr>
          <w:vanish/>
          <w:sz w:val="16"/>
        </w:rPr>
        <w:t xml:space="preserve"> </w:t>
      </w:r>
    </w:p>
    <w:p w14:paraId="38C45EA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meter</w:t>
      </w:r>
      <w:r w:rsidRPr="000B3E82">
        <w:rPr>
          <w:sz w:val="16"/>
        </w:rPr>
        <w:tab/>
        <w:t>m</w:t>
      </w:r>
    </w:p>
    <w:p w14:paraId="606FB85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milliliter</w:t>
      </w:r>
      <w:r w:rsidRPr="000B3E82">
        <w:rPr>
          <w:sz w:val="16"/>
        </w:rPr>
        <w:tab/>
        <w:t>mL</w:t>
      </w:r>
    </w:p>
    <w:p w14:paraId="390061C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millimeter</w:t>
      </w:r>
      <w:r w:rsidRPr="000B3E82">
        <w:rPr>
          <w:sz w:val="16"/>
        </w:rPr>
        <w:tab/>
        <w:t>mm</w:t>
      </w:r>
    </w:p>
    <w:p w14:paraId="5EB436F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42AE28A7"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Weights and measures (English)</w:t>
      </w:r>
      <w:r w:rsidRPr="000B3E82">
        <w:rPr>
          <w:sz w:val="16"/>
        </w:rPr>
        <w:tab/>
      </w:r>
    </w:p>
    <w:p w14:paraId="2E5A76F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cubic feet per second</w:t>
      </w:r>
      <w:r w:rsidRPr="000B3E82">
        <w:rPr>
          <w:sz w:val="16"/>
        </w:rPr>
        <w:tab/>
        <w:t>ft</w:t>
      </w:r>
      <w:r w:rsidRPr="000B3E82">
        <w:rPr>
          <w:sz w:val="16"/>
          <w:vertAlign w:val="superscript"/>
        </w:rPr>
        <w:t>3</w:t>
      </w:r>
      <w:r w:rsidRPr="000B3E82">
        <w:rPr>
          <w:sz w:val="16"/>
        </w:rPr>
        <w:t>/s</w:t>
      </w:r>
    </w:p>
    <w:p w14:paraId="5F92DBF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foot</w:t>
      </w:r>
      <w:r w:rsidRPr="000B3E82">
        <w:rPr>
          <w:sz w:val="16"/>
        </w:rPr>
        <w:tab/>
        <w:t>ft</w:t>
      </w:r>
    </w:p>
    <w:p w14:paraId="200C69D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gallon</w:t>
      </w:r>
      <w:r w:rsidRPr="000B3E82">
        <w:rPr>
          <w:sz w:val="16"/>
        </w:rPr>
        <w:tab/>
        <w:t>gal</w:t>
      </w:r>
    </w:p>
    <w:p w14:paraId="17454D4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inch</w:t>
      </w:r>
      <w:r w:rsidRPr="000B3E82">
        <w:rPr>
          <w:sz w:val="16"/>
        </w:rPr>
        <w:tab/>
        <w:t>in</w:t>
      </w:r>
    </w:p>
    <w:p w14:paraId="58B24D0C"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mile</w:t>
      </w:r>
      <w:r w:rsidRPr="000B3E82">
        <w:rPr>
          <w:sz w:val="16"/>
        </w:rPr>
        <w:tab/>
        <w:t>mi</w:t>
      </w:r>
    </w:p>
    <w:p w14:paraId="4B429E4D"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nautical mile</w:t>
      </w:r>
      <w:r w:rsidRPr="000B3E82">
        <w:rPr>
          <w:sz w:val="16"/>
        </w:rPr>
        <w:tab/>
      </w:r>
      <w:proofErr w:type="spellStart"/>
      <w:r w:rsidRPr="000B3E82">
        <w:rPr>
          <w:sz w:val="16"/>
        </w:rPr>
        <w:t>nmi</w:t>
      </w:r>
      <w:proofErr w:type="spellEnd"/>
    </w:p>
    <w:p w14:paraId="55BFBAC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ounce</w:t>
      </w:r>
      <w:r w:rsidRPr="000B3E82">
        <w:rPr>
          <w:sz w:val="16"/>
        </w:rPr>
        <w:tab/>
        <w:t>oz</w:t>
      </w:r>
    </w:p>
    <w:p w14:paraId="376C3C3B"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pound</w:t>
      </w:r>
      <w:r w:rsidRPr="000B3E82">
        <w:rPr>
          <w:sz w:val="16"/>
        </w:rPr>
        <w:tab/>
      </w:r>
      <w:proofErr w:type="spellStart"/>
      <w:r w:rsidRPr="000B3E82">
        <w:rPr>
          <w:sz w:val="16"/>
        </w:rPr>
        <w:t>lb</w:t>
      </w:r>
      <w:proofErr w:type="spellEnd"/>
    </w:p>
    <w:p w14:paraId="4E4F6D2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quart</w:t>
      </w:r>
      <w:r w:rsidRPr="000B3E82">
        <w:rPr>
          <w:sz w:val="16"/>
        </w:rPr>
        <w:tab/>
        <w:t>qt</w:t>
      </w:r>
    </w:p>
    <w:p w14:paraId="581BB3E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yard</w:t>
      </w:r>
      <w:r w:rsidRPr="000B3E82">
        <w:rPr>
          <w:sz w:val="16"/>
        </w:rPr>
        <w:tab/>
        <w:t>yd</w:t>
      </w:r>
    </w:p>
    <w:p w14:paraId="39D1A85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3B340260"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Time and temperature</w:t>
      </w:r>
      <w:r w:rsidRPr="000B3E82">
        <w:rPr>
          <w:sz w:val="16"/>
        </w:rPr>
        <w:tab/>
      </w:r>
    </w:p>
    <w:p w14:paraId="554BDE83"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day</w:t>
      </w:r>
      <w:r w:rsidRPr="000B3E82">
        <w:rPr>
          <w:sz w:val="16"/>
        </w:rPr>
        <w:tab/>
        <w:t>d</w:t>
      </w:r>
    </w:p>
    <w:p w14:paraId="5AA425EC"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Celsius</w:t>
      </w:r>
      <w:r w:rsidRPr="000B3E82">
        <w:rPr>
          <w:sz w:val="16"/>
        </w:rPr>
        <w:tab/>
        <w:t>°C</w:t>
      </w:r>
    </w:p>
    <w:p w14:paraId="664FC2D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Fahrenheit</w:t>
      </w:r>
      <w:r w:rsidRPr="000B3E82">
        <w:rPr>
          <w:sz w:val="16"/>
        </w:rPr>
        <w:tab/>
        <w:t>°F</w:t>
      </w:r>
    </w:p>
    <w:p w14:paraId="1CF3D3A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degrees kelvin</w:t>
      </w:r>
      <w:r w:rsidRPr="000B3E82">
        <w:rPr>
          <w:sz w:val="16"/>
        </w:rPr>
        <w:tab/>
        <w:t>K</w:t>
      </w:r>
    </w:p>
    <w:p w14:paraId="510C9EEA"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 xml:space="preserve">hour </w:t>
      </w:r>
      <w:r w:rsidRPr="000B3E82">
        <w:rPr>
          <w:sz w:val="16"/>
        </w:rPr>
        <w:tab/>
        <w:t>h</w:t>
      </w:r>
    </w:p>
    <w:p w14:paraId="6C3955A4"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minute</w:t>
      </w:r>
      <w:r w:rsidRPr="000B3E82">
        <w:rPr>
          <w:sz w:val="16"/>
        </w:rPr>
        <w:tab/>
        <w:t>min</w:t>
      </w:r>
    </w:p>
    <w:p w14:paraId="6E975E3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second</w:t>
      </w:r>
      <w:r w:rsidRPr="000B3E82">
        <w:rPr>
          <w:sz w:val="16"/>
        </w:rPr>
        <w:tab/>
        <w:t>s</w:t>
      </w:r>
    </w:p>
    <w:p w14:paraId="4006B56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r>
    </w:p>
    <w:p w14:paraId="5C6A24A1" w14:textId="77777777" w:rsidR="000F01B0" w:rsidRPr="000B3E82" w:rsidRDefault="000F01B0" w:rsidP="000F01B0">
      <w:pPr>
        <w:pStyle w:val="TableRow"/>
        <w:tabs>
          <w:tab w:val="left" w:pos="2448"/>
          <w:tab w:val="left" w:pos="2988"/>
        </w:tabs>
        <w:spacing w:line="180" w:lineRule="exact"/>
        <w:jc w:val="left"/>
        <w:rPr>
          <w:sz w:val="16"/>
        </w:rPr>
      </w:pPr>
      <w:r w:rsidRPr="000B3E82">
        <w:rPr>
          <w:b/>
          <w:sz w:val="16"/>
        </w:rPr>
        <w:t>Physics and chemistry</w:t>
      </w:r>
      <w:r w:rsidRPr="000B3E82">
        <w:rPr>
          <w:sz w:val="16"/>
        </w:rPr>
        <w:tab/>
      </w:r>
    </w:p>
    <w:p w14:paraId="6F0C2A2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all atomic symbols</w:t>
      </w:r>
      <w:r w:rsidRPr="000B3E82">
        <w:rPr>
          <w:sz w:val="16"/>
        </w:rPr>
        <w:tab/>
      </w:r>
    </w:p>
    <w:p w14:paraId="40B8EE35"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alternating current</w:t>
      </w:r>
      <w:r w:rsidRPr="000B3E82">
        <w:rPr>
          <w:sz w:val="16"/>
        </w:rPr>
        <w:tab/>
        <w:t>AC</w:t>
      </w:r>
    </w:p>
    <w:p w14:paraId="1197465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ampere</w:t>
      </w:r>
      <w:r w:rsidRPr="000B3E82">
        <w:rPr>
          <w:sz w:val="16"/>
        </w:rPr>
        <w:tab/>
        <w:t>A</w:t>
      </w:r>
    </w:p>
    <w:p w14:paraId="73723E56"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calorie</w:t>
      </w:r>
      <w:r w:rsidRPr="000B3E82">
        <w:rPr>
          <w:sz w:val="16"/>
        </w:rPr>
        <w:tab/>
      </w:r>
      <w:proofErr w:type="spellStart"/>
      <w:r w:rsidRPr="000B3E82">
        <w:rPr>
          <w:sz w:val="16"/>
        </w:rPr>
        <w:t>cal</w:t>
      </w:r>
      <w:proofErr w:type="spellEnd"/>
    </w:p>
    <w:p w14:paraId="00CE5511"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direct current</w:t>
      </w:r>
      <w:r w:rsidRPr="000B3E82">
        <w:rPr>
          <w:sz w:val="16"/>
        </w:rPr>
        <w:tab/>
        <w:t>DC</w:t>
      </w:r>
    </w:p>
    <w:p w14:paraId="06A22F5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hertz</w:t>
      </w:r>
      <w:r w:rsidRPr="000B3E82">
        <w:rPr>
          <w:sz w:val="16"/>
        </w:rPr>
        <w:tab/>
        <w:t>Hz</w:t>
      </w:r>
    </w:p>
    <w:p w14:paraId="16FEDEF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horsepower</w:t>
      </w:r>
      <w:r w:rsidRPr="000B3E82">
        <w:rPr>
          <w:sz w:val="16"/>
        </w:rPr>
        <w:tab/>
        <w:t>hp</w:t>
      </w:r>
    </w:p>
    <w:p w14:paraId="4ABD9910"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hydrogen ion activity</w:t>
      </w:r>
      <w:r w:rsidRPr="000B3E82">
        <w:rPr>
          <w:sz w:val="16"/>
        </w:rPr>
        <w:tab/>
        <w:t>pH</w:t>
      </w:r>
    </w:p>
    <w:p w14:paraId="66A5CCC3"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 xml:space="preserve">     (negative log of)</w:t>
      </w:r>
      <w:r w:rsidRPr="000B3E82">
        <w:rPr>
          <w:sz w:val="16"/>
        </w:rPr>
        <w:tab/>
      </w:r>
    </w:p>
    <w:p w14:paraId="01AD51F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parts per million</w:t>
      </w:r>
      <w:r w:rsidRPr="000B3E82">
        <w:rPr>
          <w:sz w:val="16"/>
        </w:rPr>
        <w:tab/>
        <w:t>ppm</w:t>
      </w:r>
    </w:p>
    <w:p w14:paraId="712E7DF8"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parts per thousand</w:t>
      </w:r>
      <w:r w:rsidRPr="000B3E82">
        <w:rPr>
          <w:sz w:val="16"/>
        </w:rPr>
        <w:tab/>
        <w:t>ppt,</w:t>
      </w:r>
    </w:p>
    <w:p w14:paraId="1FA37BFF"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ab/>
        <w:t xml:space="preserve"> ‰</w:t>
      </w:r>
    </w:p>
    <w:p w14:paraId="5DD8BB94"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volts</w:t>
      </w:r>
      <w:r w:rsidRPr="000B3E82">
        <w:rPr>
          <w:sz w:val="16"/>
        </w:rPr>
        <w:tab/>
        <w:t>V</w:t>
      </w:r>
    </w:p>
    <w:p w14:paraId="5EA103B7"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t>watts</w:t>
      </w:r>
      <w:r w:rsidRPr="000B3E82">
        <w:rPr>
          <w:sz w:val="16"/>
        </w:rPr>
        <w:tab/>
        <w:t>W</w:t>
      </w:r>
    </w:p>
    <w:p w14:paraId="62187359" w14:textId="77777777" w:rsidR="000F01B0" w:rsidRPr="000B3E82" w:rsidRDefault="000F01B0" w:rsidP="000F01B0">
      <w:pPr>
        <w:pStyle w:val="TableRow"/>
        <w:tabs>
          <w:tab w:val="left" w:pos="2448"/>
          <w:tab w:val="left" w:pos="2988"/>
        </w:tabs>
        <w:spacing w:line="180" w:lineRule="exact"/>
        <w:jc w:val="left"/>
        <w:rPr>
          <w:sz w:val="16"/>
        </w:rPr>
      </w:pPr>
      <w:r w:rsidRPr="000B3E82">
        <w:rPr>
          <w:sz w:val="16"/>
        </w:rPr>
        <w:br w:type="column"/>
      </w:r>
      <w:r w:rsidRPr="000B3E82">
        <w:rPr>
          <w:b/>
          <w:sz w:val="16"/>
        </w:rPr>
        <w:t>General</w:t>
      </w:r>
      <w:r w:rsidRPr="000B3E82">
        <w:rPr>
          <w:b/>
          <w:sz w:val="16"/>
        </w:rPr>
        <w:tab/>
      </w:r>
    </w:p>
    <w:p w14:paraId="5F0DFE7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Alaska Administrative </w:t>
      </w:r>
    </w:p>
    <w:p w14:paraId="36E6F81D"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Code</w:t>
      </w:r>
      <w:r w:rsidRPr="000B3E82">
        <w:rPr>
          <w:sz w:val="16"/>
        </w:rPr>
        <w:tab/>
        <w:t>AAC</w:t>
      </w:r>
    </w:p>
    <w:p w14:paraId="55C939D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all commonly accepted </w:t>
      </w:r>
    </w:p>
    <w:p w14:paraId="23BBD321"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 xml:space="preserve">    abbreviations</w:t>
      </w:r>
      <w:r w:rsidRPr="000B3E82">
        <w:rPr>
          <w:sz w:val="16"/>
        </w:rPr>
        <w:tab/>
        <w:t xml:space="preserve">e.g., Mr., Mrs., </w:t>
      </w:r>
      <w:proofErr w:type="gramStart"/>
      <w:r w:rsidRPr="000B3E82">
        <w:rPr>
          <w:smallCaps/>
          <w:sz w:val="12"/>
        </w:rPr>
        <w:t>AM</w:t>
      </w:r>
      <w:r w:rsidRPr="000B3E82">
        <w:rPr>
          <w:sz w:val="16"/>
        </w:rPr>
        <w:t xml:space="preserve">,   </w:t>
      </w:r>
      <w:proofErr w:type="gramEnd"/>
      <w:r w:rsidRPr="000B3E82">
        <w:rPr>
          <w:smallCaps/>
          <w:sz w:val="12"/>
        </w:rPr>
        <w:t>PM</w:t>
      </w:r>
      <w:r w:rsidRPr="000B3E82">
        <w:rPr>
          <w:sz w:val="16"/>
        </w:rPr>
        <w:t>, etc.</w:t>
      </w:r>
    </w:p>
    <w:p w14:paraId="779F6869"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all commonly accepted </w:t>
      </w:r>
    </w:p>
    <w:p w14:paraId="397572AA"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 xml:space="preserve">    professional titles</w:t>
      </w:r>
      <w:r w:rsidRPr="000B3E82">
        <w:rPr>
          <w:sz w:val="16"/>
        </w:rPr>
        <w:tab/>
        <w:t xml:space="preserve">e.g., Dr., Ph.D., </w:t>
      </w:r>
    </w:p>
    <w:p w14:paraId="69BCBA99"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ab/>
        <w:t>R.N., etc.</w:t>
      </w:r>
    </w:p>
    <w:p w14:paraId="084F6D6E"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at</w:t>
      </w:r>
      <w:r w:rsidRPr="000B3E82">
        <w:rPr>
          <w:sz w:val="16"/>
        </w:rPr>
        <w:tab/>
        <w:t>@</w:t>
      </w:r>
    </w:p>
    <w:p w14:paraId="6A25D36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compass directions:</w:t>
      </w:r>
      <w:r w:rsidRPr="000B3E82">
        <w:rPr>
          <w:sz w:val="16"/>
        </w:rPr>
        <w:tab/>
      </w:r>
    </w:p>
    <w:p w14:paraId="482AEF7A"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east</w:t>
      </w:r>
      <w:r w:rsidRPr="000B3E82">
        <w:rPr>
          <w:sz w:val="16"/>
        </w:rPr>
        <w:tab/>
        <w:t>E</w:t>
      </w:r>
    </w:p>
    <w:p w14:paraId="323200D9"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north</w:t>
      </w:r>
      <w:r w:rsidRPr="000B3E82">
        <w:rPr>
          <w:sz w:val="16"/>
        </w:rPr>
        <w:tab/>
        <w:t>N</w:t>
      </w:r>
    </w:p>
    <w:p w14:paraId="43576364"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south</w:t>
      </w:r>
      <w:r w:rsidRPr="000B3E82">
        <w:rPr>
          <w:sz w:val="16"/>
        </w:rPr>
        <w:tab/>
        <w:t>S</w:t>
      </w:r>
    </w:p>
    <w:p w14:paraId="0A8CD603"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west</w:t>
      </w:r>
      <w:r w:rsidRPr="000B3E82">
        <w:rPr>
          <w:sz w:val="16"/>
        </w:rPr>
        <w:tab/>
        <w:t>W</w:t>
      </w:r>
    </w:p>
    <w:p w14:paraId="57FAED08"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copyright</w:t>
      </w:r>
      <w:r w:rsidRPr="000B3E82">
        <w:rPr>
          <w:sz w:val="16"/>
        </w:rPr>
        <w:tab/>
      </w:r>
      <w:r w:rsidRPr="000B3E82">
        <w:rPr>
          <w:sz w:val="16"/>
        </w:rPr>
        <w:sym w:font="Symbol" w:char="F0E3"/>
      </w:r>
    </w:p>
    <w:p w14:paraId="506431BC"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corporate suffixes:</w:t>
      </w:r>
      <w:r w:rsidRPr="000B3E82">
        <w:rPr>
          <w:sz w:val="16"/>
        </w:rPr>
        <w:tab/>
      </w:r>
    </w:p>
    <w:p w14:paraId="2ED4CD5E"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Company</w:t>
      </w:r>
      <w:r w:rsidRPr="000B3E82">
        <w:rPr>
          <w:sz w:val="16"/>
        </w:rPr>
        <w:tab/>
        <w:t>Co.</w:t>
      </w:r>
    </w:p>
    <w:p w14:paraId="34D76159"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Corporation</w:t>
      </w:r>
      <w:r w:rsidRPr="000B3E82">
        <w:rPr>
          <w:sz w:val="16"/>
        </w:rPr>
        <w:tab/>
        <w:t>Corp.</w:t>
      </w:r>
    </w:p>
    <w:p w14:paraId="45BE50C6"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Incorporated</w:t>
      </w:r>
      <w:r w:rsidRPr="000B3E82">
        <w:rPr>
          <w:sz w:val="16"/>
        </w:rPr>
        <w:tab/>
        <w:t>Inc.</w:t>
      </w:r>
    </w:p>
    <w:p w14:paraId="312D93AC" w14:textId="77777777" w:rsidR="000F01B0" w:rsidRPr="000B3E82" w:rsidRDefault="000F01B0" w:rsidP="000F01B0">
      <w:pPr>
        <w:pStyle w:val="TableRow"/>
        <w:tabs>
          <w:tab w:val="left" w:pos="1728"/>
          <w:tab w:val="left" w:pos="3348"/>
        </w:tabs>
        <w:spacing w:line="180" w:lineRule="exact"/>
        <w:ind w:left="432"/>
        <w:jc w:val="left"/>
        <w:rPr>
          <w:sz w:val="16"/>
        </w:rPr>
      </w:pPr>
      <w:r w:rsidRPr="000B3E82">
        <w:rPr>
          <w:sz w:val="16"/>
        </w:rPr>
        <w:t>Limited</w:t>
      </w:r>
      <w:r w:rsidRPr="000B3E82">
        <w:rPr>
          <w:sz w:val="16"/>
        </w:rPr>
        <w:tab/>
        <w:t>Ltd.</w:t>
      </w:r>
    </w:p>
    <w:p w14:paraId="3C86FBDC"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District of Columbia</w:t>
      </w:r>
      <w:r w:rsidRPr="000B3E82">
        <w:rPr>
          <w:sz w:val="16"/>
        </w:rPr>
        <w:tab/>
        <w:t>D.C.</w:t>
      </w:r>
    </w:p>
    <w:p w14:paraId="2179009D"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et </w:t>
      </w:r>
      <w:proofErr w:type="spellStart"/>
      <w:r w:rsidRPr="000B3E82">
        <w:rPr>
          <w:sz w:val="16"/>
        </w:rPr>
        <w:t>alii</w:t>
      </w:r>
      <w:proofErr w:type="spellEnd"/>
      <w:r w:rsidRPr="000B3E82">
        <w:rPr>
          <w:sz w:val="16"/>
        </w:rPr>
        <w:t xml:space="preserve"> (and others) </w:t>
      </w:r>
      <w:r w:rsidRPr="000B3E82">
        <w:rPr>
          <w:sz w:val="16"/>
        </w:rPr>
        <w:tab/>
        <w:t>et al.</w:t>
      </w:r>
    </w:p>
    <w:p w14:paraId="3A194AC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et cetera (and so forth)</w:t>
      </w:r>
      <w:r w:rsidRPr="000B3E82">
        <w:rPr>
          <w:sz w:val="16"/>
        </w:rPr>
        <w:tab/>
        <w:t>etc.</w:t>
      </w:r>
    </w:p>
    <w:p w14:paraId="7756493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exempli gratia </w:t>
      </w:r>
    </w:p>
    <w:p w14:paraId="4442F701"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(for example)</w:t>
      </w:r>
      <w:r w:rsidRPr="000B3E82">
        <w:rPr>
          <w:sz w:val="16"/>
        </w:rPr>
        <w:tab/>
        <w:t>e.g.</w:t>
      </w:r>
    </w:p>
    <w:p w14:paraId="580AB44F"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Federal Information </w:t>
      </w:r>
    </w:p>
    <w:p w14:paraId="2DB41776"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Code</w:t>
      </w:r>
      <w:r w:rsidRPr="000B3E82">
        <w:rPr>
          <w:sz w:val="16"/>
        </w:rPr>
        <w:tab/>
        <w:t>FIC</w:t>
      </w:r>
    </w:p>
    <w:p w14:paraId="70F4DEC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id </w:t>
      </w:r>
      <w:proofErr w:type="spellStart"/>
      <w:r w:rsidRPr="000B3E82">
        <w:rPr>
          <w:sz w:val="16"/>
        </w:rPr>
        <w:t>est</w:t>
      </w:r>
      <w:proofErr w:type="spellEnd"/>
      <w:r w:rsidRPr="000B3E82">
        <w:rPr>
          <w:sz w:val="16"/>
        </w:rPr>
        <w:t xml:space="preserve"> (that is)</w:t>
      </w:r>
      <w:r w:rsidRPr="000B3E82">
        <w:rPr>
          <w:sz w:val="16"/>
        </w:rPr>
        <w:tab/>
        <w:t>i.e.</w:t>
      </w:r>
    </w:p>
    <w:p w14:paraId="7D12B0F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latitude or longitude</w:t>
      </w:r>
      <w:r w:rsidRPr="000B3E82">
        <w:rPr>
          <w:sz w:val="16"/>
        </w:rPr>
        <w:tab/>
      </w:r>
      <w:proofErr w:type="spellStart"/>
      <w:r w:rsidRPr="000B3E82">
        <w:rPr>
          <w:sz w:val="16"/>
        </w:rPr>
        <w:t>lat</w:t>
      </w:r>
      <w:proofErr w:type="spellEnd"/>
      <w:r w:rsidRPr="000B3E82">
        <w:rPr>
          <w:sz w:val="16"/>
        </w:rPr>
        <w:t xml:space="preserve"> or long</w:t>
      </w:r>
    </w:p>
    <w:p w14:paraId="511BAA34"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monetary symbols</w:t>
      </w:r>
    </w:p>
    <w:p w14:paraId="2D5D68D4"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(U.S.)</w:t>
      </w:r>
      <w:r w:rsidRPr="000B3E82">
        <w:rPr>
          <w:sz w:val="16"/>
        </w:rPr>
        <w:tab/>
        <w:t>$, ¢</w:t>
      </w:r>
    </w:p>
    <w:p w14:paraId="738B61FB"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months (tables and</w:t>
      </w:r>
    </w:p>
    <w:p w14:paraId="453AD9A3"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figures): first three </w:t>
      </w:r>
    </w:p>
    <w:p w14:paraId="7DBC1B00"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letters</w:t>
      </w:r>
      <w:r w:rsidRPr="000B3E82">
        <w:rPr>
          <w:sz w:val="16"/>
        </w:rPr>
        <w:tab/>
      </w:r>
      <w:proofErr w:type="gramStart"/>
      <w:r w:rsidRPr="000B3E82">
        <w:rPr>
          <w:sz w:val="16"/>
        </w:rPr>
        <w:t>Jan,...</w:t>
      </w:r>
      <w:proofErr w:type="gramEnd"/>
      <w:r w:rsidRPr="000B3E82">
        <w:rPr>
          <w:sz w:val="16"/>
        </w:rPr>
        <w:t>,Dec</w:t>
      </w:r>
    </w:p>
    <w:p w14:paraId="3464D892"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registered trademark</w:t>
      </w:r>
      <w:r w:rsidRPr="000B3E82">
        <w:rPr>
          <w:sz w:val="16"/>
        </w:rPr>
        <w:tab/>
      </w:r>
      <w:r w:rsidRPr="000B3E82">
        <w:rPr>
          <w:sz w:val="16"/>
        </w:rPr>
        <w:sym w:font="Symbol" w:char="F0E2"/>
      </w:r>
    </w:p>
    <w:p w14:paraId="1BD51F66"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trademark</w:t>
      </w:r>
      <w:r w:rsidRPr="000B3E82">
        <w:rPr>
          <w:sz w:val="16"/>
        </w:rPr>
        <w:tab/>
      </w:r>
      <w:r w:rsidRPr="000B3E82">
        <w:rPr>
          <w:sz w:val="16"/>
        </w:rPr>
        <w:sym w:font="Symbol" w:char="F0E4"/>
      </w:r>
    </w:p>
    <w:p w14:paraId="5A225509"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United States</w:t>
      </w:r>
    </w:p>
    <w:p w14:paraId="722510F5"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(adjective)</w:t>
      </w:r>
      <w:r w:rsidRPr="000B3E82">
        <w:rPr>
          <w:sz w:val="16"/>
        </w:rPr>
        <w:tab/>
        <w:t>U.S.</w:t>
      </w:r>
    </w:p>
    <w:p w14:paraId="13088D47"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United States of </w:t>
      </w:r>
    </w:p>
    <w:p w14:paraId="4A20A373" w14:textId="77777777" w:rsidR="000F01B0" w:rsidRPr="000B3E82" w:rsidRDefault="000F01B0" w:rsidP="000F01B0">
      <w:pPr>
        <w:pStyle w:val="TableRow"/>
        <w:tabs>
          <w:tab w:val="left" w:pos="1728"/>
          <w:tab w:val="left" w:pos="3348"/>
        </w:tabs>
        <w:spacing w:line="180" w:lineRule="exact"/>
        <w:jc w:val="left"/>
        <w:rPr>
          <w:sz w:val="16"/>
        </w:rPr>
      </w:pPr>
      <w:r w:rsidRPr="000B3E82">
        <w:rPr>
          <w:sz w:val="16"/>
        </w:rPr>
        <w:t xml:space="preserve">    America (noun)</w:t>
      </w:r>
      <w:r w:rsidRPr="000B3E82">
        <w:rPr>
          <w:sz w:val="16"/>
        </w:rPr>
        <w:tab/>
        <w:t>USA</w:t>
      </w:r>
    </w:p>
    <w:p w14:paraId="612B57A1"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U.S.C.</w:t>
      </w:r>
      <w:r w:rsidRPr="000B3E82">
        <w:rPr>
          <w:sz w:val="16"/>
        </w:rPr>
        <w:tab/>
        <w:t>United States Code</w:t>
      </w:r>
    </w:p>
    <w:p w14:paraId="56CDA80F" w14:textId="77777777" w:rsidR="000F01B0" w:rsidRPr="000B3E82" w:rsidRDefault="000F01B0" w:rsidP="000F01B0">
      <w:pPr>
        <w:pStyle w:val="TableRow"/>
        <w:tabs>
          <w:tab w:val="left" w:pos="1728"/>
          <w:tab w:val="left" w:pos="3348"/>
        </w:tabs>
        <w:spacing w:line="180" w:lineRule="exact"/>
        <w:ind w:left="1725" w:hanging="1725"/>
        <w:jc w:val="left"/>
        <w:rPr>
          <w:sz w:val="16"/>
        </w:rPr>
      </w:pPr>
      <w:r w:rsidRPr="000B3E82">
        <w:rPr>
          <w:sz w:val="16"/>
        </w:rPr>
        <w:t>U.S. state</w:t>
      </w:r>
      <w:r w:rsidRPr="000B3E82">
        <w:rPr>
          <w:sz w:val="16"/>
        </w:rPr>
        <w:tab/>
        <w:t>use two-letter abbreviations (e.g., AK, WA)</w:t>
      </w:r>
    </w:p>
    <w:p w14:paraId="2AB528DC" w14:textId="77777777" w:rsidR="000F01B0" w:rsidRPr="000B3E82" w:rsidRDefault="000F01B0" w:rsidP="000F01B0">
      <w:pPr>
        <w:pStyle w:val="TableRow"/>
        <w:tabs>
          <w:tab w:val="left" w:pos="2988"/>
        </w:tabs>
        <w:spacing w:line="180" w:lineRule="exact"/>
        <w:jc w:val="left"/>
        <w:rPr>
          <w:sz w:val="16"/>
        </w:rPr>
      </w:pPr>
      <w:r w:rsidRPr="000B3E82">
        <w:rPr>
          <w:b/>
          <w:bCs/>
          <w:sz w:val="16"/>
        </w:rPr>
        <w:br w:type="column"/>
      </w:r>
      <w:r w:rsidRPr="000B3E82">
        <w:rPr>
          <w:b/>
          <w:sz w:val="16"/>
        </w:rPr>
        <w:t>Mathematics, statistics</w:t>
      </w:r>
    </w:p>
    <w:p w14:paraId="02ED387F" w14:textId="77777777" w:rsidR="000F01B0" w:rsidRPr="000B3E82" w:rsidRDefault="000F01B0" w:rsidP="000F01B0">
      <w:pPr>
        <w:pStyle w:val="TableRow"/>
        <w:tabs>
          <w:tab w:val="left" w:pos="2016"/>
          <w:tab w:val="left" w:pos="2988"/>
        </w:tabs>
        <w:spacing w:line="180" w:lineRule="exact"/>
        <w:jc w:val="left"/>
        <w:rPr>
          <w:i/>
          <w:iCs/>
          <w:sz w:val="16"/>
        </w:rPr>
      </w:pPr>
      <w:r w:rsidRPr="000B3E82">
        <w:rPr>
          <w:i/>
          <w:iCs/>
          <w:sz w:val="16"/>
        </w:rPr>
        <w:t>all standard mathematical</w:t>
      </w:r>
    </w:p>
    <w:p w14:paraId="619D18EE" w14:textId="77777777" w:rsidR="000F01B0" w:rsidRPr="000B3E82" w:rsidRDefault="000F01B0" w:rsidP="000F01B0">
      <w:pPr>
        <w:pStyle w:val="TableRow"/>
        <w:tabs>
          <w:tab w:val="left" w:pos="2016"/>
          <w:tab w:val="left" w:pos="2988"/>
        </w:tabs>
        <w:spacing w:line="180" w:lineRule="exact"/>
        <w:jc w:val="left"/>
        <w:rPr>
          <w:i/>
          <w:iCs/>
          <w:sz w:val="16"/>
        </w:rPr>
      </w:pPr>
      <w:r w:rsidRPr="000B3E82">
        <w:rPr>
          <w:i/>
          <w:iCs/>
          <w:sz w:val="16"/>
        </w:rPr>
        <w:t xml:space="preserve">    signs, symbols and </w:t>
      </w:r>
    </w:p>
    <w:p w14:paraId="62D25687" w14:textId="77777777" w:rsidR="000F01B0" w:rsidRPr="000B3E82" w:rsidRDefault="000F01B0" w:rsidP="000F01B0">
      <w:pPr>
        <w:pStyle w:val="TableRow"/>
        <w:tabs>
          <w:tab w:val="left" w:pos="2016"/>
          <w:tab w:val="left" w:pos="2988"/>
        </w:tabs>
        <w:spacing w:line="180" w:lineRule="exact"/>
        <w:jc w:val="left"/>
        <w:rPr>
          <w:sz w:val="16"/>
        </w:rPr>
      </w:pPr>
      <w:r w:rsidRPr="000B3E82">
        <w:rPr>
          <w:i/>
          <w:iCs/>
          <w:sz w:val="16"/>
        </w:rPr>
        <w:t xml:space="preserve">    abbreviations</w:t>
      </w:r>
      <w:r w:rsidRPr="000B3E82">
        <w:rPr>
          <w:i/>
          <w:iCs/>
          <w:sz w:val="16"/>
        </w:rPr>
        <w:tab/>
      </w:r>
    </w:p>
    <w:p w14:paraId="3A4E516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alternate hypothesis</w:t>
      </w:r>
      <w:r w:rsidRPr="000B3E82">
        <w:rPr>
          <w:sz w:val="16"/>
        </w:rPr>
        <w:tab/>
        <w:t>H</w:t>
      </w:r>
      <w:r w:rsidRPr="000B3E82">
        <w:rPr>
          <w:sz w:val="16"/>
          <w:vertAlign w:val="subscript"/>
        </w:rPr>
        <w:t>A</w:t>
      </w:r>
    </w:p>
    <w:p w14:paraId="6994FC5C" w14:textId="77777777" w:rsidR="000F01B0" w:rsidRPr="000B3E82" w:rsidRDefault="000F01B0" w:rsidP="000F01B0">
      <w:pPr>
        <w:pStyle w:val="TableRow"/>
        <w:tabs>
          <w:tab w:val="left" w:pos="2016"/>
          <w:tab w:val="left" w:pos="2988"/>
        </w:tabs>
        <w:spacing w:line="180" w:lineRule="exact"/>
        <w:jc w:val="left"/>
        <w:rPr>
          <w:i/>
          <w:iCs/>
          <w:sz w:val="16"/>
        </w:rPr>
      </w:pPr>
      <w:r w:rsidRPr="000B3E82">
        <w:rPr>
          <w:sz w:val="16"/>
        </w:rPr>
        <w:t>base of natural logarithm</w:t>
      </w:r>
      <w:r w:rsidRPr="000B3E82">
        <w:rPr>
          <w:sz w:val="16"/>
        </w:rPr>
        <w:tab/>
      </w:r>
      <w:r w:rsidRPr="000B3E82">
        <w:rPr>
          <w:i/>
          <w:iCs/>
          <w:sz w:val="16"/>
        </w:rPr>
        <w:t>e</w:t>
      </w:r>
    </w:p>
    <w:p w14:paraId="13A2348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catch per unit effort</w:t>
      </w:r>
      <w:r w:rsidRPr="000B3E82">
        <w:rPr>
          <w:sz w:val="16"/>
        </w:rPr>
        <w:tab/>
        <w:t>CPUE</w:t>
      </w:r>
    </w:p>
    <w:p w14:paraId="50C525F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coefficient of variation</w:t>
      </w:r>
      <w:r w:rsidRPr="000B3E82">
        <w:rPr>
          <w:sz w:val="16"/>
        </w:rPr>
        <w:tab/>
        <w:t>CV</w:t>
      </w:r>
    </w:p>
    <w:p w14:paraId="364E13D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common test statistics</w:t>
      </w:r>
      <w:r w:rsidRPr="000B3E82">
        <w:rPr>
          <w:sz w:val="16"/>
        </w:rPr>
        <w:tab/>
        <w:t xml:space="preserve">(F, t, </w:t>
      </w:r>
      <w:r w:rsidRPr="000B3E82">
        <w:rPr>
          <w:position w:val="2"/>
          <w:sz w:val="16"/>
        </w:rPr>
        <w:sym w:font="Symbol" w:char="F063"/>
      </w:r>
      <w:r w:rsidRPr="000B3E82">
        <w:rPr>
          <w:sz w:val="16"/>
          <w:vertAlign w:val="superscript"/>
        </w:rPr>
        <w:t>2</w:t>
      </w:r>
      <w:r w:rsidRPr="000B3E82">
        <w:rPr>
          <w:sz w:val="16"/>
        </w:rPr>
        <w:t>, etc.)</w:t>
      </w:r>
    </w:p>
    <w:p w14:paraId="6C5B6E1A"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confidence interval</w:t>
      </w:r>
      <w:r w:rsidRPr="000B3E82">
        <w:rPr>
          <w:sz w:val="16"/>
        </w:rPr>
        <w:tab/>
        <w:t>CI</w:t>
      </w:r>
    </w:p>
    <w:p w14:paraId="0A9BBD3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correlation coefficient </w:t>
      </w:r>
    </w:p>
    <w:p w14:paraId="13B7359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(multiple)</w:t>
      </w:r>
      <w:r w:rsidRPr="000B3E82">
        <w:rPr>
          <w:sz w:val="16"/>
        </w:rPr>
        <w:tab/>
        <w:t xml:space="preserve">R </w:t>
      </w:r>
    </w:p>
    <w:p w14:paraId="768E8078"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correlation coefficient</w:t>
      </w:r>
    </w:p>
    <w:p w14:paraId="53E36D69"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(simple)</w:t>
      </w:r>
      <w:r w:rsidRPr="000B3E82">
        <w:rPr>
          <w:sz w:val="16"/>
        </w:rPr>
        <w:tab/>
        <w:t xml:space="preserve">r </w:t>
      </w:r>
    </w:p>
    <w:p w14:paraId="56E92BB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covariance</w:t>
      </w:r>
      <w:r w:rsidRPr="000B3E82">
        <w:rPr>
          <w:sz w:val="16"/>
        </w:rPr>
        <w:tab/>
      </w:r>
      <w:proofErr w:type="spellStart"/>
      <w:r w:rsidRPr="000B3E82">
        <w:rPr>
          <w:sz w:val="16"/>
        </w:rPr>
        <w:t>cov</w:t>
      </w:r>
      <w:proofErr w:type="spellEnd"/>
    </w:p>
    <w:p w14:paraId="4A3DD0E9"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degree (</w:t>
      </w:r>
      <w:proofErr w:type="gramStart"/>
      <w:r w:rsidRPr="000B3E82">
        <w:rPr>
          <w:sz w:val="16"/>
        </w:rPr>
        <w:t>angular )</w:t>
      </w:r>
      <w:proofErr w:type="gramEnd"/>
      <w:r w:rsidRPr="000B3E82">
        <w:rPr>
          <w:sz w:val="16"/>
        </w:rPr>
        <w:tab/>
        <w:t>°</w:t>
      </w:r>
    </w:p>
    <w:p w14:paraId="4084498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degrees of freedom</w:t>
      </w:r>
      <w:r w:rsidRPr="000B3E82">
        <w:rPr>
          <w:sz w:val="16"/>
        </w:rPr>
        <w:tab/>
        <w:t>df</w:t>
      </w:r>
    </w:p>
    <w:p w14:paraId="2E063D9A" w14:textId="77777777" w:rsidR="000F01B0" w:rsidRPr="000B3E82" w:rsidRDefault="000F01B0" w:rsidP="000F01B0">
      <w:pPr>
        <w:pStyle w:val="TableRow"/>
        <w:tabs>
          <w:tab w:val="left" w:pos="2016"/>
          <w:tab w:val="left" w:pos="2988"/>
        </w:tabs>
        <w:spacing w:line="180" w:lineRule="exact"/>
        <w:jc w:val="left"/>
        <w:rPr>
          <w:i/>
          <w:iCs/>
          <w:sz w:val="16"/>
        </w:rPr>
      </w:pPr>
      <w:r w:rsidRPr="000B3E82">
        <w:rPr>
          <w:sz w:val="16"/>
        </w:rPr>
        <w:t>expected value</w:t>
      </w:r>
      <w:r w:rsidRPr="000B3E82">
        <w:rPr>
          <w:sz w:val="16"/>
        </w:rPr>
        <w:tab/>
      </w:r>
      <w:r w:rsidRPr="000B3E82">
        <w:rPr>
          <w:i/>
          <w:iCs/>
          <w:sz w:val="16"/>
        </w:rPr>
        <w:t>E</w:t>
      </w:r>
    </w:p>
    <w:p w14:paraId="40760A3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greater than</w:t>
      </w:r>
      <w:r w:rsidRPr="000B3E82">
        <w:rPr>
          <w:sz w:val="16"/>
        </w:rPr>
        <w:tab/>
        <w:t>&gt;</w:t>
      </w:r>
    </w:p>
    <w:p w14:paraId="0B72046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greater than or equal to</w:t>
      </w:r>
      <w:r w:rsidRPr="000B3E82">
        <w:rPr>
          <w:sz w:val="16"/>
        </w:rPr>
        <w:tab/>
      </w:r>
      <w:r w:rsidRPr="000B3E82">
        <w:rPr>
          <w:sz w:val="16"/>
        </w:rPr>
        <w:sym w:font="Symbol" w:char="F0B3"/>
      </w:r>
    </w:p>
    <w:p w14:paraId="3020580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harvest per unit effort</w:t>
      </w:r>
      <w:r w:rsidRPr="000B3E82">
        <w:rPr>
          <w:sz w:val="16"/>
        </w:rPr>
        <w:tab/>
        <w:t>HPUE</w:t>
      </w:r>
    </w:p>
    <w:p w14:paraId="63DF1376"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less than</w:t>
      </w:r>
      <w:r w:rsidRPr="000B3E82">
        <w:rPr>
          <w:sz w:val="16"/>
        </w:rPr>
        <w:tab/>
        <w:t>&lt;</w:t>
      </w:r>
    </w:p>
    <w:p w14:paraId="7FFA71CD"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less than or equal to</w:t>
      </w:r>
      <w:r w:rsidRPr="000B3E82">
        <w:rPr>
          <w:sz w:val="16"/>
        </w:rPr>
        <w:tab/>
      </w:r>
      <w:r w:rsidRPr="000B3E82">
        <w:rPr>
          <w:sz w:val="16"/>
        </w:rPr>
        <w:sym w:font="Symbol" w:char="F0A3"/>
      </w:r>
    </w:p>
    <w:p w14:paraId="45ECC0CE" w14:textId="77777777" w:rsidR="000F01B0" w:rsidRPr="000B3E82" w:rsidRDefault="000F01B0" w:rsidP="000F01B0">
      <w:pPr>
        <w:pStyle w:val="TableRow"/>
        <w:tabs>
          <w:tab w:val="left" w:pos="2016"/>
          <w:tab w:val="left" w:pos="2988"/>
        </w:tabs>
        <w:spacing w:line="180" w:lineRule="exact"/>
        <w:jc w:val="left"/>
        <w:rPr>
          <w:sz w:val="16"/>
          <w:lang w:val="es-MX"/>
        </w:rPr>
      </w:pPr>
      <w:proofErr w:type="spellStart"/>
      <w:r w:rsidRPr="000B3E82">
        <w:rPr>
          <w:sz w:val="16"/>
          <w:lang w:val="es-MX"/>
        </w:rPr>
        <w:t>logarithm</w:t>
      </w:r>
      <w:proofErr w:type="spellEnd"/>
      <w:r w:rsidRPr="000B3E82">
        <w:rPr>
          <w:sz w:val="16"/>
          <w:lang w:val="es-MX"/>
        </w:rPr>
        <w:t xml:space="preserve"> (natural)</w:t>
      </w:r>
      <w:r w:rsidRPr="000B3E82">
        <w:rPr>
          <w:sz w:val="16"/>
          <w:lang w:val="es-MX"/>
        </w:rPr>
        <w:tab/>
      </w:r>
      <w:proofErr w:type="spellStart"/>
      <w:r w:rsidRPr="000B3E82">
        <w:rPr>
          <w:sz w:val="16"/>
          <w:lang w:val="es-MX"/>
        </w:rPr>
        <w:t>ln</w:t>
      </w:r>
      <w:proofErr w:type="spellEnd"/>
    </w:p>
    <w:p w14:paraId="26AD7814" w14:textId="77777777" w:rsidR="000F01B0" w:rsidRPr="000B3E82" w:rsidRDefault="000F01B0" w:rsidP="000F01B0">
      <w:pPr>
        <w:pStyle w:val="TableRow"/>
        <w:tabs>
          <w:tab w:val="left" w:pos="2016"/>
          <w:tab w:val="left" w:pos="2988"/>
        </w:tabs>
        <w:spacing w:line="180" w:lineRule="exact"/>
        <w:jc w:val="left"/>
        <w:rPr>
          <w:sz w:val="16"/>
          <w:lang w:val="es-MX"/>
        </w:rPr>
      </w:pPr>
      <w:proofErr w:type="spellStart"/>
      <w:r w:rsidRPr="000B3E82">
        <w:rPr>
          <w:sz w:val="16"/>
          <w:lang w:val="es-MX"/>
        </w:rPr>
        <w:t>logarithm</w:t>
      </w:r>
      <w:proofErr w:type="spellEnd"/>
      <w:r w:rsidRPr="000B3E82">
        <w:rPr>
          <w:sz w:val="16"/>
          <w:lang w:val="es-MX"/>
        </w:rPr>
        <w:t xml:space="preserve"> (base 10)</w:t>
      </w:r>
      <w:r w:rsidRPr="000B3E82">
        <w:rPr>
          <w:sz w:val="16"/>
          <w:lang w:val="es-MX"/>
        </w:rPr>
        <w:tab/>
        <w:t>log</w:t>
      </w:r>
    </w:p>
    <w:p w14:paraId="67E4578D"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logarithm (specify base)</w:t>
      </w:r>
      <w:r w:rsidRPr="000B3E82">
        <w:rPr>
          <w:sz w:val="16"/>
        </w:rPr>
        <w:tab/>
        <w:t>log</w:t>
      </w:r>
      <w:proofErr w:type="gramStart"/>
      <w:r w:rsidRPr="000B3E82">
        <w:rPr>
          <w:sz w:val="16"/>
          <w:vertAlign w:val="subscript"/>
        </w:rPr>
        <w:t xml:space="preserve">2,  </w:t>
      </w:r>
      <w:r w:rsidRPr="000B3E82">
        <w:rPr>
          <w:sz w:val="16"/>
        </w:rPr>
        <w:t>etc.</w:t>
      </w:r>
      <w:proofErr w:type="gramEnd"/>
    </w:p>
    <w:p w14:paraId="3DFFB69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minute (angular)</w:t>
      </w:r>
      <w:r w:rsidRPr="000B3E82">
        <w:rPr>
          <w:sz w:val="16"/>
        </w:rPr>
        <w:tab/>
        <w:t>'</w:t>
      </w:r>
    </w:p>
    <w:p w14:paraId="160C3D5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not significant</w:t>
      </w:r>
      <w:r w:rsidRPr="000B3E82">
        <w:rPr>
          <w:sz w:val="16"/>
        </w:rPr>
        <w:tab/>
        <w:t>NS</w:t>
      </w:r>
    </w:p>
    <w:p w14:paraId="6E9AB3F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null hypothesis</w:t>
      </w:r>
      <w:r w:rsidRPr="000B3E82">
        <w:rPr>
          <w:sz w:val="16"/>
        </w:rPr>
        <w:tab/>
        <w:t>H</w:t>
      </w:r>
      <w:r w:rsidRPr="000B3E82">
        <w:rPr>
          <w:sz w:val="16"/>
          <w:vertAlign w:val="subscript"/>
        </w:rPr>
        <w:t>O</w:t>
      </w:r>
    </w:p>
    <w:p w14:paraId="3FF7A1EA"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percent</w:t>
      </w:r>
      <w:r w:rsidRPr="000B3E82">
        <w:rPr>
          <w:sz w:val="16"/>
        </w:rPr>
        <w:tab/>
        <w:t>%</w:t>
      </w:r>
    </w:p>
    <w:p w14:paraId="1A0B600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probability</w:t>
      </w:r>
      <w:r w:rsidRPr="000B3E82">
        <w:rPr>
          <w:sz w:val="16"/>
        </w:rPr>
        <w:tab/>
        <w:t>P</w:t>
      </w:r>
    </w:p>
    <w:p w14:paraId="4170CEF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probability of a type I error </w:t>
      </w:r>
    </w:p>
    <w:p w14:paraId="1FC046A0"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(rejection of the null</w:t>
      </w:r>
    </w:p>
    <w:p w14:paraId="2E6235C1"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hypothesis when true)</w:t>
      </w:r>
      <w:r w:rsidRPr="000B3E82">
        <w:rPr>
          <w:sz w:val="16"/>
        </w:rPr>
        <w:tab/>
      </w:r>
      <w:r w:rsidRPr="000B3E82">
        <w:rPr>
          <w:sz w:val="16"/>
        </w:rPr>
        <w:sym w:font="Symbol" w:char="F061"/>
      </w:r>
    </w:p>
    <w:p w14:paraId="08B4E77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probability of a type II error </w:t>
      </w:r>
    </w:p>
    <w:p w14:paraId="1F2146A2"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(acceptance of the null </w:t>
      </w:r>
    </w:p>
    <w:p w14:paraId="5A9F6C5F"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hypothesis when false)</w:t>
      </w:r>
      <w:r w:rsidRPr="000B3E82">
        <w:rPr>
          <w:sz w:val="16"/>
        </w:rPr>
        <w:tab/>
      </w:r>
      <w:r w:rsidRPr="000B3E82">
        <w:rPr>
          <w:sz w:val="16"/>
        </w:rPr>
        <w:sym w:font="Symbol" w:char="F062"/>
      </w:r>
    </w:p>
    <w:p w14:paraId="310D6935"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second (angular)</w:t>
      </w:r>
      <w:r w:rsidRPr="000B3E82">
        <w:rPr>
          <w:sz w:val="16"/>
        </w:rPr>
        <w:tab/>
        <w:t>"</w:t>
      </w:r>
    </w:p>
    <w:p w14:paraId="6A89D0EC"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standard deviation</w:t>
      </w:r>
      <w:r w:rsidRPr="000B3E82">
        <w:rPr>
          <w:sz w:val="16"/>
        </w:rPr>
        <w:tab/>
        <w:t>SD</w:t>
      </w:r>
    </w:p>
    <w:p w14:paraId="4420D031"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standard error</w:t>
      </w:r>
      <w:r w:rsidRPr="000B3E82">
        <w:rPr>
          <w:sz w:val="16"/>
        </w:rPr>
        <w:tab/>
        <w:t>SE</w:t>
      </w:r>
    </w:p>
    <w:p w14:paraId="39DFB534"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variance</w:t>
      </w:r>
      <w:r w:rsidRPr="000B3E82">
        <w:rPr>
          <w:sz w:val="16"/>
        </w:rPr>
        <w:tab/>
      </w:r>
    </w:p>
    <w:p w14:paraId="563757B8"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population</w:t>
      </w:r>
      <w:r w:rsidRPr="000B3E82">
        <w:rPr>
          <w:sz w:val="16"/>
        </w:rPr>
        <w:tab/>
        <w:t>Var</w:t>
      </w:r>
    </w:p>
    <w:p w14:paraId="242D00CB" w14:textId="77777777" w:rsidR="000F01B0" w:rsidRPr="000B3E82" w:rsidRDefault="000F01B0" w:rsidP="000F01B0">
      <w:pPr>
        <w:pStyle w:val="TableRow"/>
        <w:tabs>
          <w:tab w:val="left" w:pos="2016"/>
          <w:tab w:val="left" w:pos="2988"/>
        </w:tabs>
        <w:spacing w:line="180" w:lineRule="exact"/>
        <w:jc w:val="left"/>
        <w:rPr>
          <w:sz w:val="16"/>
        </w:rPr>
      </w:pPr>
      <w:r w:rsidRPr="000B3E82">
        <w:rPr>
          <w:sz w:val="16"/>
        </w:rPr>
        <w:t xml:space="preserve">     sample</w:t>
      </w:r>
      <w:r w:rsidRPr="000B3E82">
        <w:rPr>
          <w:sz w:val="16"/>
        </w:rPr>
        <w:tab/>
        <w:t>var</w:t>
      </w:r>
    </w:p>
    <w:p w14:paraId="6D842224" w14:textId="77777777" w:rsidR="000F01B0" w:rsidRPr="000B3E82" w:rsidRDefault="000F01B0" w:rsidP="000F01B0">
      <w:pPr>
        <w:pStyle w:val="Title"/>
      </w:pPr>
    </w:p>
    <w:p w14:paraId="011EBA57" w14:textId="77777777" w:rsidR="000F01B0" w:rsidRPr="000B3E82" w:rsidRDefault="000F01B0" w:rsidP="000F01B0">
      <w:pPr>
        <w:pStyle w:val="Title"/>
      </w:pPr>
    </w:p>
    <w:p w14:paraId="12DF4771" w14:textId="77777777" w:rsidR="000F01B0" w:rsidRPr="000B3E82" w:rsidRDefault="000F01B0" w:rsidP="000F01B0">
      <w:pPr>
        <w:pStyle w:val="Title"/>
        <w:sectPr w:rsidR="000F01B0" w:rsidRPr="000B3E82">
          <w:footerReference w:type="default" r:id="rId14"/>
          <w:headerReference w:type="first" r:id="rId15"/>
          <w:type w:val="continuous"/>
          <w:pgSz w:w="12240" w:h="15840" w:code="1"/>
          <w:pgMar w:top="1440" w:right="1440" w:bottom="1440" w:left="1440" w:header="720" w:footer="547" w:gutter="0"/>
          <w:pgNumType w:fmt="lowerRoman" w:start="1"/>
          <w:cols w:num="3" w:space="360"/>
          <w:formProt w:val="0"/>
        </w:sectPr>
      </w:pPr>
    </w:p>
    <w:p w14:paraId="1AC4777F" w14:textId="77777777" w:rsidR="000F01B0" w:rsidRPr="000B3E82" w:rsidRDefault="000F01B0" w:rsidP="000F01B0">
      <w:pPr>
        <w:pStyle w:val="Title"/>
        <w:sectPr w:rsidR="000F01B0" w:rsidRPr="000B3E82">
          <w:type w:val="continuous"/>
          <w:pgSz w:w="12240" w:h="15840" w:code="1"/>
          <w:pgMar w:top="1440" w:right="1440" w:bottom="1440" w:left="1440" w:header="720" w:footer="547" w:gutter="0"/>
          <w:pgNumType w:fmt="lowerRoman" w:start="1"/>
          <w:cols w:num="3" w:space="720"/>
          <w:formProt w:val="0"/>
        </w:sectPr>
      </w:pPr>
    </w:p>
    <w:p w14:paraId="7E290003" w14:textId="34863690" w:rsidR="000F01B0" w:rsidRPr="000B3E82" w:rsidRDefault="000F01B0" w:rsidP="000F01B0">
      <w:pPr>
        <w:pStyle w:val="TitlePg-ReptSeries"/>
      </w:pPr>
      <w:r w:rsidRPr="000B3E82">
        <w:lastRenderedPageBreak/>
        <w:t xml:space="preserve">Regional </w:t>
      </w:r>
      <w:r w:rsidR="008938D1" w:rsidRPr="000B3E82">
        <w:t>Operational plan</w:t>
      </w:r>
      <w:r w:rsidRPr="000B3E82">
        <w:t xml:space="preserve"> </w:t>
      </w:r>
      <w:r w:rsidR="00E43B4B" w:rsidRPr="000B3E82">
        <w:t>SF.2A.</w:t>
      </w:r>
      <w:r w:rsidR="00B5056C" w:rsidRPr="000B3E82">
        <w:t>2019</w:t>
      </w:r>
      <w:r w:rsidR="00E43B4B" w:rsidRPr="000B3E82">
        <w:t>.</w:t>
      </w:r>
      <w:r w:rsidR="0072333D" w:rsidRPr="000B3E82">
        <w:t>XX</w:t>
      </w:r>
    </w:p>
    <w:p w14:paraId="2A483A1E" w14:textId="3D67E062" w:rsidR="00411680" w:rsidRPr="000B3E82" w:rsidRDefault="00411680" w:rsidP="00171BB1">
      <w:pPr>
        <w:pStyle w:val="Cover-ReptTitle"/>
        <w:rPr>
          <w:b w:val="0"/>
          <w:caps/>
          <w:sz w:val="28"/>
          <w:highlight w:val="yellow"/>
        </w:rPr>
      </w:pPr>
      <w:r w:rsidRPr="000B3E82">
        <w:rPr>
          <w:b w:val="0"/>
          <w:caps/>
          <w:sz w:val="28"/>
          <w:highlight w:val="yellow"/>
        </w:rPr>
        <w:t xml:space="preserve">Operational Plan: </w:t>
      </w:r>
      <w:r w:rsidR="00171BB1" w:rsidRPr="000B3E82">
        <w:rPr>
          <w:sz w:val="32"/>
          <w:szCs w:val="32"/>
        </w:rPr>
        <w:t>Reproductive and Biological Sampling of Yelloweye Rockfish (</w:t>
      </w:r>
      <w:r w:rsidR="00171BB1" w:rsidRPr="000B3E82">
        <w:rPr>
          <w:i/>
          <w:sz w:val="32"/>
          <w:szCs w:val="32"/>
        </w:rPr>
        <w:t xml:space="preserve">Sebastes </w:t>
      </w:r>
      <w:proofErr w:type="spellStart"/>
      <w:r w:rsidR="00171BB1" w:rsidRPr="000B3E82">
        <w:rPr>
          <w:i/>
          <w:sz w:val="32"/>
          <w:szCs w:val="32"/>
        </w:rPr>
        <w:t>ruberrimus</w:t>
      </w:r>
      <w:proofErr w:type="spellEnd"/>
      <w:r w:rsidR="00171BB1" w:rsidRPr="000B3E82">
        <w:rPr>
          <w:sz w:val="32"/>
          <w:szCs w:val="32"/>
        </w:rPr>
        <w:t>) and Black Rockfish (</w:t>
      </w:r>
      <w:r w:rsidR="00171BB1" w:rsidRPr="000B3E82">
        <w:rPr>
          <w:i/>
          <w:sz w:val="32"/>
          <w:szCs w:val="32"/>
        </w:rPr>
        <w:t xml:space="preserve">Sebastes </w:t>
      </w:r>
      <w:proofErr w:type="spellStart"/>
      <w:r w:rsidR="00171BB1" w:rsidRPr="000B3E82">
        <w:rPr>
          <w:i/>
          <w:sz w:val="32"/>
          <w:szCs w:val="32"/>
        </w:rPr>
        <w:t>melanops</w:t>
      </w:r>
      <w:proofErr w:type="spellEnd"/>
      <w:r w:rsidR="00171BB1" w:rsidRPr="000B3E82">
        <w:rPr>
          <w:sz w:val="32"/>
          <w:szCs w:val="32"/>
        </w:rPr>
        <w:t xml:space="preserve">) from Prince William Sound and the Northern Gulf of </w:t>
      </w:r>
      <w:r w:rsidR="00171BB1">
        <w:rPr>
          <w:sz w:val="32"/>
          <w:szCs w:val="32"/>
        </w:rPr>
        <w:t>Alaska</w:t>
      </w:r>
    </w:p>
    <w:p w14:paraId="01F8C3F9" w14:textId="77777777" w:rsidR="00411680" w:rsidRPr="009E2A56" w:rsidRDefault="00411680" w:rsidP="00200619">
      <w:pPr>
        <w:pStyle w:val="TitlePg-Authors"/>
        <w:rPr>
          <w:b/>
          <w:caps/>
          <w:sz w:val="28"/>
          <w:highlight w:val="yellow"/>
        </w:rPr>
      </w:pPr>
    </w:p>
    <w:p w14:paraId="4AF6760C" w14:textId="2C9241F3" w:rsidR="00200619" w:rsidRPr="000B3E82" w:rsidRDefault="00B5056C" w:rsidP="00200619">
      <w:pPr>
        <w:pStyle w:val="TitlePg-Authors"/>
        <w:rPr>
          <w:highlight w:val="yellow"/>
        </w:rPr>
      </w:pPr>
      <w:r w:rsidRPr="000B3E82">
        <w:rPr>
          <w:highlight w:val="yellow"/>
        </w:rPr>
        <w:t>B</w:t>
      </w:r>
      <w:r w:rsidR="00200619" w:rsidRPr="000B3E82">
        <w:rPr>
          <w:highlight w:val="yellow"/>
        </w:rPr>
        <w:t>y</w:t>
      </w:r>
    </w:p>
    <w:p w14:paraId="719F42C9" w14:textId="77777777" w:rsidR="00B5056C" w:rsidRPr="000B3E82" w:rsidRDefault="00B5056C" w:rsidP="00200619">
      <w:pPr>
        <w:pStyle w:val="TitlePg-Authors"/>
        <w:rPr>
          <w:highlight w:val="yellow"/>
        </w:rPr>
      </w:pPr>
    </w:p>
    <w:p w14:paraId="6C1B99A0" w14:textId="10860FAF" w:rsidR="00200619" w:rsidRPr="000B3E82" w:rsidRDefault="00171BB1" w:rsidP="00200619">
      <w:pPr>
        <w:pStyle w:val="TitlePg-Authors"/>
        <w:rPr>
          <w:highlight w:val="yellow"/>
        </w:rPr>
      </w:pPr>
      <w:proofErr w:type="spellStart"/>
      <w:r>
        <w:rPr>
          <w:highlight w:val="yellow"/>
        </w:rPr>
        <w:t>xxxxx</w:t>
      </w:r>
      <w:proofErr w:type="spellEnd"/>
    </w:p>
    <w:p w14:paraId="79E18535" w14:textId="77777777" w:rsidR="007306B0" w:rsidRPr="000B3E82" w:rsidRDefault="007306B0" w:rsidP="007306B0">
      <w:pPr>
        <w:pStyle w:val="TitlePg-Authors"/>
      </w:pPr>
      <w:r w:rsidRPr="000B3E82">
        <w:rPr>
          <w:highlight w:val="yellow"/>
        </w:rPr>
        <w:t>Alaska Department of Fish and Game, Division of Sport Fish, Anchorage</w:t>
      </w:r>
    </w:p>
    <w:p w14:paraId="4619F581" w14:textId="77777777" w:rsidR="000F01B0" w:rsidRPr="000B3E82" w:rsidRDefault="000F01B0" w:rsidP="000F01B0">
      <w:pPr>
        <w:pStyle w:val="TitlePg-Authors"/>
      </w:pPr>
    </w:p>
    <w:p w14:paraId="6CEC1D58" w14:textId="77777777" w:rsidR="000F01B0" w:rsidRPr="000B3E82" w:rsidRDefault="000F01B0" w:rsidP="000F01B0">
      <w:pPr>
        <w:pStyle w:val="TitlePg-Authors"/>
      </w:pPr>
    </w:p>
    <w:p w14:paraId="392E9DC0" w14:textId="77777777" w:rsidR="000F01B0" w:rsidRPr="000B3E82" w:rsidRDefault="000F01B0" w:rsidP="000F01B0">
      <w:pPr>
        <w:pStyle w:val="TitlePg-Authors"/>
      </w:pPr>
    </w:p>
    <w:p w14:paraId="4C668E10" w14:textId="77777777" w:rsidR="000F01B0" w:rsidRPr="000B3E82" w:rsidRDefault="000F01B0" w:rsidP="000F01B0">
      <w:pPr>
        <w:sectPr w:rsidR="000F01B0" w:rsidRPr="000B3E82" w:rsidSect="00284CC1">
          <w:footerReference w:type="default" r:id="rId16"/>
          <w:headerReference w:type="first" r:id="rId17"/>
          <w:pgSz w:w="12240" w:h="15840" w:code="1"/>
          <w:pgMar w:top="1440" w:right="1440" w:bottom="1440" w:left="1440" w:header="720" w:footer="547" w:gutter="0"/>
          <w:pgNumType w:start="24"/>
          <w:cols w:space="720"/>
          <w:formProt w:val="0"/>
        </w:sectPr>
      </w:pPr>
    </w:p>
    <w:p w14:paraId="1564E850" w14:textId="77777777" w:rsidR="000F01B0" w:rsidRPr="000B3E82" w:rsidRDefault="000F01B0" w:rsidP="000F01B0">
      <w:pPr>
        <w:pStyle w:val="TitlePg-LocDate"/>
        <w:framePr w:w="0" w:hSpace="0" w:wrap="auto" w:hAnchor="text" w:xAlign="left" w:yAlign="inline"/>
      </w:pPr>
    </w:p>
    <w:p w14:paraId="5B30F923" w14:textId="77777777" w:rsidR="000F01B0" w:rsidRPr="000B3E82" w:rsidRDefault="000F01B0" w:rsidP="000F01B0">
      <w:pPr>
        <w:pStyle w:val="TitlePg-LocDate"/>
        <w:framePr w:w="0" w:hSpace="0" w:wrap="auto" w:hAnchor="text" w:xAlign="left" w:yAlign="inline"/>
      </w:pPr>
    </w:p>
    <w:p w14:paraId="00D296C6" w14:textId="77777777" w:rsidR="000F01B0" w:rsidRPr="000B3E82" w:rsidRDefault="000F01B0" w:rsidP="000F01B0">
      <w:pPr>
        <w:pStyle w:val="TitlePg-LocDate"/>
        <w:framePr w:w="0" w:hSpace="0" w:wrap="auto" w:hAnchor="text" w:xAlign="left" w:yAlign="inline"/>
      </w:pPr>
    </w:p>
    <w:p w14:paraId="29EEE25A" w14:textId="77777777" w:rsidR="000F01B0" w:rsidRDefault="000F01B0" w:rsidP="000F01B0"/>
    <w:p w14:paraId="69502D28" w14:textId="77777777" w:rsidR="009E2A56" w:rsidRDefault="009E2A56" w:rsidP="000F01B0"/>
    <w:p w14:paraId="43E137D0" w14:textId="77777777" w:rsidR="009E2A56" w:rsidRPr="000B3E82" w:rsidRDefault="009E2A56" w:rsidP="000F01B0">
      <w:pPr>
        <w:sectPr w:rsidR="009E2A56" w:rsidRPr="000B3E82">
          <w:type w:val="continuous"/>
          <w:pgSz w:w="12240" w:h="15840" w:code="1"/>
          <w:pgMar w:top="1440" w:right="1440" w:bottom="1440" w:left="1440" w:header="720" w:footer="547" w:gutter="0"/>
          <w:pgNumType w:fmt="lowerRoman" w:start="1"/>
          <w:cols w:space="720"/>
        </w:sectPr>
      </w:pPr>
    </w:p>
    <w:p w14:paraId="4C6E67EB" w14:textId="77777777" w:rsidR="000F01B0" w:rsidRPr="000B3E82" w:rsidRDefault="007306B0" w:rsidP="000F01B0">
      <w:pPr>
        <w:pStyle w:val="TitlePg-Credits"/>
        <w:framePr w:hSpace="0" w:wrap="auto" w:hAnchor="text" w:yAlign="inline"/>
        <w:pBdr>
          <w:top w:val="none" w:sz="0" w:space="0" w:color="auto"/>
          <w:left w:val="none" w:sz="0" w:space="0" w:color="auto"/>
          <w:bottom w:val="none" w:sz="0" w:space="0" w:color="auto"/>
          <w:right w:val="none" w:sz="0" w:space="0" w:color="auto"/>
        </w:pBdr>
        <w:rPr>
          <w:spacing w:val="-2"/>
          <w:sz w:val="23"/>
        </w:rPr>
      </w:pPr>
      <w:r w:rsidRPr="000B3E82">
        <w:rPr>
          <w:noProof/>
          <w:spacing w:val="-2"/>
          <w:sz w:val="23"/>
        </w:rPr>
        <mc:AlternateContent>
          <mc:Choice Requires="wps">
            <w:drawing>
              <wp:anchor distT="0" distB="0" distL="114300" distR="114300" simplePos="0" relativeHeight="251658240" behindDoc="0" locked="0" layoutInCell="1" allowOverlap="1" wp14:anchorId="3D7F7144" wp14:editId="5D29190A">
                <wp:simplePos x="0" y="0"/>
                <wp:positionH relativeFrom="margin">
                  <wp:align>center</wp:align>
                </wp:positionH>
                <wp:positionV relativeFrom="page">
                  <wp:posOffset>7467600</wp:posOffset>
                </wp:positionV>
                <wp:extent cx="5372100" cy="800100"/>
                <wp:effectExtent l="0" t="0" r="0" b="0"/>
                <wp:wrapNone/>
                <wp:docPr id="1" name="Text 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77AC5" w14:textId="77777777" w:rsidR="001376E1" w:rsidRDefault="001376E1" w:rsidP="00200619">
                            <w:pPr>
                              <w:spacing w:after="0"/>
                              <w:jc w:val="center"/>
                              <w:rPr>
                                <w:sz w:val="20"/>
                                <w:szCs w:val="20"/>
                              </w:rPr>
                            </w:pPr>
                            <w:r w:rsidRPr="007B4B8F">
                              <w:rPr>
                                <w:sz w:val="20"/>
                                <w:szCs w:val="20"/>
                              </w:rPr>
                              <w:t>Alaska Department of Fish and Game</w:t>
                            </w:r>
                          </w:p>
                          <w:p w14:paraId="288D917D" w14:textId="77777777" w:rsidR="001376E1" w:rsidRDefault="001376E1" w:rsidP="00200619">
                            <w:pPr>
                              <w:spacing w:after="0"/>
                              <w:jc w:val="center"/>
                              <w:rPr>
                                <w:sz w:val="20"/>
                                <w:szCs w:val="20"/>
                              </w:rPr>
                            </w:pPr>
                            <w:r>
                              <w:rPr>
                                <w:sz w:val="20"/>
                                <w:szCs w:val="20"/>
                              </w:rPr>
                              <w:t>Division of Sport Fish</w:t>
                            </w:r>
                          </w:p>
                          <w:p w14:paraId="5A132B8B" w14:textId="77777777" w:rsidR="001376E1" w:rsidRDefault="001376E1" w:rsidP="00200619">
                            <w:pPr>
                              <w:jc w:val="center"/>
                              <w:rPr>
                                <w:sz w:val="20"/>
                                <w:szCs w:val="20"/>
                              </w:rPr>
                            </w:pPr>
                            <w:r>
                              <w:rPr>
                                <w:sz w:val="20"/>
                                <w:szCs w:val="20"/>
                              </w:rPr>
                              <w:t>333 Raspberry Rd. Anchorage, Alaska 99518-1599</w:t>
                            </w:r>
                          </w:p>
                          <w:p w14:paraId="2C7A6A1C" w14:textId="22BE6582" w:rsidR="001376E1" w:rsidRDefault="001376E1" w:rsidP="00200619">
                            <w:pPr>
                              <w:jc w:val="center"/>
                              <w:rPr>
                                <w:sz w:val="20"/>
                                <w:szCs w:val="20"/>
                              </w:rPr>
                            </w:pPr>
                            <w:r>
                              <w:rPr>
                                <w:sz w:val="20"/>
                                <w:szCs w:val="20"/>
                              </w:rPr>
                              <w:t>February 2019</w:t>
                            </w:r>
                          </w:p>
                          <w:p w14:paraId="6F457C40" w14:textId="77777777" w:rsidR="001376E1" w:rsidRPr="007B4B8F" w:rsidRDefault="001376E1" w:rsidP="00200619">
                            <w:pPr>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F7144" id="Text Box 1031" o:spid="_x0000_s1027" type="#_x0000_t202" style="position:absolute;left:0;text-align:left;margin-left:0;margin-top:588pt;width:423pt;height:6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" stroked="f">
                <v:textbox>
                  <w:txbxContent>
                    <w:p w14:paraId="1FD77AC5" w14:textId="77777777" w:rsidR="001376E1" w:rsidRDefault="001376E1" w:rsidP="00200619">
                      <w:pPr>
                        <w:spacing w:after="0"/>
                        <w:jc w:val="center"/>
                        <w:rPr>
                          <w:sz w:val="20"/>
                          <w:szCs w:val="20"/>
                        </w:rPr>
                      </w:pPr>
                      <w:r w:rsidRPr="007B4B8F">
                        <w:rPr>
                          <w:sz w:val="20"/>
                          <w:szCs w:val="20"/>
                        </w:rPr>
                        <w:t>Alaska Department of Fish and Game</w:t>
                      </w:r>
                    </w:p>
                    <w:p w14:paraId="288D917D" w14:textId="77777777" w:rsidR="001376E1" w:rsidRDefault="001376E1" w:rsidP="00200619">
                      <w:pPr>
                        <w:spacing w:after="0"/>
                        <w:jc w:val="center"/>
                        <w:rPr>
                          <w:sz w:val="20"/>
                          <w:szCs w:val="20"/>
                        </w:rPr>
                      </w:pPr>
                      <w:r>
                        <w:rPr>
                          <w:sz w:val="20"/>
                          <w:szCs w:val="20"/>
                        </w:rPr>
                        <w:t>Division of Sport Fish</w:t>
                      </w:r>
                    </w:p>
                    <w:p w14:paraId="5A132B8B" w14:textId="77777777" w:rsidR="001376E1" w:rsidRDefault="001376E1" w:rsidP="00200619">
                      <w:pPr>
                        <w:jc w:val="center"/>
                        <w:rPr>
                          <w:sz w:val="20"/>
                          <w:szCs w:val="20"/>
                        </w:rPr>
                      </w:pPr>
                      <w:r>
                        <w:rPr>
                          <w:sz w:val="20"/>
                          <w:szCs w:val="20"/>
                        </w:rPr>
                        <w:t>333 Raspberry Rd. Anchorage, Alaska 99518-1599</w:t>
                      </w:r>
                    </w:p>
                    <w:p w14:paraId="2C7A6A1C" w14:textId="22BE6582" w:rsidR="001376E1" w:rsidRDefault="001376E1" w:rsidP="00200619">
                      <w:pPr>
                        <w:jc w:val="center"/>
                        <w:rPr>
                          <w:sz w:val="20"/>
                          <w:szCs w:val="20"/>
                        </w:rPr>
                      </w:pPr>
                      <w:r>
                        <w:rPr>
                          <w:sz w:val="20"/>
                          <w:szCs w:val="20"/>
                        </w:rPr>
                        <w:t>February 2019</w:t>
                      </w:r>
                    </w:p>
                    <w:p w14:paraId="6F457C40" w14:textId="77777777" w:rsidR="001376E1" w:rsidRPr="007B4B8F" w:rsidRDefault="001376E1" w:rsidP="00200619">
                      <w:pPr>
                        <w:jc w:val="center"/>
                        <w:rPr>
                          <w:sz w:val="20"/>
                          <w:szCs w:val="20"/>
                        </w:rPr>
                      </w:pPr>
                    </w:p>
                  </w:txbxContent>
                </v:textbox>
                <w10:wrap anchorx="margin" anchory="page"/>
              </v:shape>
            </w:pict>
          </mc:Fallback>
        </mc:AlternateContent>
      </w:r>
    </w:p>
    <w:p w14:paraId="429583D1" w14:textId="77777777" w:rsidR="000F01B0" w:rsidRPr="000B3E82" w:rsidRDefault="000F01B0" w:rsidP="000F01B0">
      <w:pPr>
        <w:sectPr w:rsidR="000F01B0" w:rsidRPr="000B3E82" w:rsidSect="00223CB5">
          <w:type w:val="continuous"/>
          <w:pgSz w:w="12240" w:h="15840" w:code="1"/>
          <w:pgMar w:top="1440" w:right="1440" w:bottom="1440" w:left="1440" w:header="720" w:footer="547" w:gutter="0"/>
          <w:pgNumType w:fmt="lowerRoman" w:start="1"/>
          <w:cols w:space="720"/>
          <w:formProt w:val="0"/>
        </w:sectPr>
      </w:pPr>
    </w:p>
    <w:p w14:paraId="7CEEB832" w14:textId="77777777" w:rsidR="00B1575B" w:rsidRPr="000B3E82" w:rsidRDefault="00B1575B" w:rsidP="00B1575B">
      <w:pPr>
        <w:pStyle w:val="OEOPg-ReptSeries"/>
      </w:pPr>
      <w:r w:rsidRPr="000B3E82">
        <w:lastRenderedPageBreak/>
        <w:t xml:space="preserve">The Regional Operational Plan Series was established in 2012 to </w:t>
      </w:r>
      <w:r w:rsidR="00634738" w:rsidRPr="000B3E82">
        <w:t xml:space="preserve">archive and provide public access to operational plans for fisheries projects of the </w:t>
      </w:r>
      <w:r w:rsidRPr="000B3E82">
        <w:t>Divisions of Commercial Fisheries and Sport Fish</w:t>
      </w:r>
      <w:r w:rsidR="00634738" w:rsidRPr="000B3E82">
        <w:t>, as per</w:t>
      </w:r>
      <w:r w:rsidR="003B0B51" w:rsidRPr="000B3E82">
        <w:t xml:space="preserve"> </w:t>
      </w:r>
      <w:r w:rsidR="00634738" w:rsidRPr="000B3E82">
        <w:t xml:space="preserve">joint-divisional </w:t>
      </w:r>
      <w:r w:rsidR="003B0B51" w:rsidRPr="000B3E82">
        <w:t>Operational Planning</w:t>
      </w:r>
      <w:r w:rsidRPr="000B3E82">
        <w:t xml:space="preserve"> Policy</w:t>
      </w:r>
      <w:r w:rsidR="00F47294" w:rsidRPr="000B3E82">
        <w:t>.</w:t>
      </w:r>
      <w:r w:rsidRPr="000B3E82">
        <w:t xml:space="preserve"> Documents in this series are </w:t>
      </w:r>
      <w:r w:rsidR="00634738" w:rsidRPr="000B3E82">
        <w:t xml:space="preserve">planning documents that may </w:t>
      </w:r>
      <w:r w:rsidRPr="000B3E82">
        <w:t xml:space="preserve">contain raw data, preliminary data analyses and results, and describe operational aspects of fisheries projects that </w:t>
      </w:r>
      <w:r w:rsidR="00557A9F" w:rsidRPr="000B3E82">
        <w:t>may</w:t>
      </w:r>
      <w:r w:rsidRPr="000B3E82">
        <w:t xml:space="preserve"> not </w:t>
      </w:r>
      <w:r w:rsidR="00557A9F" w:rsidRPr="000B3E82">
        <w:t>actually be implemented</w:t>
      </w:r>
      <w:r w:rsidRPr="000B3E82">
        <w:t xml:space="preserve">. All documents in this series are subject to a technical review process and receive varying degrees of regional, divisional, and biometric approval, but do not generally receive editorial review. </w:t>
      </w:r>
      <w:r w:rsidR="00557A9F" w:rsidRPr="000B3E82">
        <w:t xml:space="preserve">Results from the implementation of the operational plan described in this series may be subsequently finalized and published in a different </w:t>
      </w:r>
      <w:r w:rsidRPr="000B3E82">
        <w:t xml:space="preserve">department reporting series or in the formal literature. Please contact the author </w:t>
      </w:r>
      <w:r w:rsidR="00557A9F" w:rsidRPr="000B3E82">
        <w:t>if you have any questions regarding the information provided in this plan</w:t>
      </w:r>
      <w:r w:rsidRPr="000B3E82">
        <w:t xml:space="preserve">. Regional Operational Plans are available on the Internet at: </w:t>
      </w:r>
      <w:r w:rsidR="000F1203" w:rsidRPr="000B3E82">
        <w:fldChar w:fldCharType="begin"/>
      </w:r>
      <w:r w:rsidR="000F1203" w:rsidRPr="000B3E82">
        <w:instrText xml:space="preserve"> HYPERLINK "http://www.adfg.alaska.gov/sf/publications/" </w:instrText>
      </w:r>
      <w:r w:rsidR="000F1203" w:rsidRPr="000B3E82">
        <w:rPr>
          <w:rPrChange w:id="1" w:author="Blain, Brittany J (DFG)" w:date="2019-02-20T14:33:00Z">
            <w:rPr>
              <w:rStyle w:val="Hyperlink"/>
            </w:rPr>
          </w:rPrChange>
        </w:rPr>
        <w:fldChar w:fldCharType="separate"/>
      </w:r>
      <w:r w:rsidRPr="000B3E82">
        <w:rPr>
          <w:rStyle w:val="Hyperlink"/>
        </w:rPr>
        <w:t>http://www.adfg.alaska.gov/sf/publications/</w:t>
      </w:r>
      <w:r w:rsidR="000F1203" w:rsidRPr="000B3E82">
        <w:rPr>
          <w:rStyle w:val="Hyperlink"/>
        </w:rPr>
        <w:fldChar w:fldCharType="end"/>
      </w:r>
      <w:r w:rsidR="00670A75" w:rsidRPr="000B3E82">
        <w:t>.</w:t>
      </w:r>
    </w:p>
    <w:p w14:paraId="6D1D5D1C" w14:textId="77777777" w:rsidR="000F01B0" w:rsidRPr="000B3E82" w:rsidRDefault="000F01B0" w:rsidP="000F01B0">
      <w:pPr>
        <w:pStyle w:val="OEOPg-ReptSeries"/>
        <w:sectPr w:rsidR="000F01B0" w:rsidRPr="000B3E82" w:rsidSect="00284CC1">
          <w:headerReference w:type="default" r:id="rId18"/>
          <w:footerReference w:type="default" r:id="rId19"/>
          <w:pgSz w:w="12240" w:h="15840" w:code="1"/>
          <w:pgMar w:top="1440" w:right="1440" w:bottom="1440" w:left="1440" w:header="720" w:footer="547" w:gutter="0"/>
          <w:pgNumType w:start="25"/>
          <w:cols w:space="720"/>
          <w:formProt w:val="0"/>
        </w:sectPr>
      </w:pPr>
    </w:p>
    <w:p w14:paraId="1A89DA42" w14:textId="77777777" w:rsidR="000F01B0" w:rsidRPr="000B3E82" w:rsidRDefault="000F01B0" w:rsidP="000F01B0">
      <w:pPr>
        <w:pStyle w:val="OEOPg-Citation"/>
        <w:framePr w:hSpace="0" w:wrap="auto" w:hAnchor="text" w:yAlign="inline"/>
        <w:pBdr>
          <w:top w:val="none" w:sz="0" w:space="0" w:color="auto"/>
          <w:left w:val="none" w:sz="0" w:space="0" w:color="auto"/>
          <w:bottom w:val="none" w:sz="0" w:space="0" w:color="auto"/>
          <w:right w:val="none" w:sz="0" w:space="0" w:color="auto"/>
        </w:pBdr>
        <w:jc w:val="center"/>
      </w:pPr>
    </w:p>
    <w:p w14:paraId="3586DCC9" w14:textId="2F19DF4C" w:rsidR="000F01B0" w:rsidRPr="001379EC" w:rsidRDefault="00AB4DC5"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proofErr w:type="spellStart"/>
      <w:r>
        <w:rPr>
          <w:highlight w:val="yellow"/>
        </w:rPr>
        <w:t>xxxx</w:t>
      </w:r>
      <w:proofErr w:type="spellEnd"/>
    </w:p>
    <w:p w14:paraId="11D0D773"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r w:rsidRPr="001379EC">
        <w:rPr>
          <w:highlight w:val="yellow"/>
        </w:rPr>
        <w:t>Alaska Department of Fish and Game, Division,</w:t>
      </w:r>
    </w:p>
    <w:p w14:paraId="13E614BF" w14:textId="77777777" w:rsidR="000F01B0" w:rsidRPr="001379EC" w:rsidRDefault="007306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r w:rsidRPr="001379EC">
        <w:rPr>
          <w:highlight w:val="yellow"/>
        </w:rPr>
        <w:t>333 Raspberry Rd. Anchorage, Alaska 99518-1599</w:t>
      </w:r>
    </w:p>
    <w:p w14:paraId="7CB69F2D"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center"/>
        <w:rPr>
          <w:highlight w:val="yellow"/>
        </w:rPr>
      </w:pPr>
    </w:p>
    <w:p w14:paraId="15AC7C58" w14:textId="77777777" w:rsidR="000F01B0" w:rsidRPr="001379EC" w:rsidRDefault="000F01B0"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jc w:val="left"/>
        <w:rPr>
          <w:highlight w:val="yellow"/>
        </w:rPr>
      </w:pPr>
    </w:p>
    <w:p w14:paraId="152AFDFC" w14:textId="77777777" w:rsidR="000F01B0" w:rsidRPr="001379EC" w:rsidRDefault="000F01B0" w:rsidP="0007513C">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ind w:left="0" w:firstLine="0"/>
        <w:rPr>
          <w:highlight w:val="yellow"/>
        </w:rPr>
      </w:pPr>
      <w:r w:rsidRPr="001379EC">
        <w:rPr>
          <w:highlight w:val="yellow"/>
        </w:rPr>
        <w:t xml:space="preserve"> This document should be cited as:</w:t>
      </w:r>
    </w:p>
    <w:p w14:paraId="2D5E6100" w14:textId="0F1D58D8" w:rsidR="000F01B0" w:rsidRPr="000B3E82" w:rsidRDefault="00E23C1A" w:rsidP="00A763FA">
      <w:pPr>
        <w:pStyle w:val="OEOPg-Citation"/>
        <w:framePr w:hSpace="720" w:wrap="notBeside" w:vAnchor="page" w:hAnchor="page" w:x="1513" w:y="5401"/>
        <w:pBdr>
          <w:top w:val="single" w:sz="6" w:space="6" w:color="auto"/>
          <w:left w:val="single" w:sz="6" w:space="6" w:color="auto"/>
          <w:bottom w:val="single" w:sz="6" w:space="6" w:color="auto"/>
          <w:right w:val="single" w:sz="6" w:space="6" w:color="auto"/>
        </w:pBdr>
        <w:spacing w:after="120"/>
        <w:rPr>
          <w:b/>
        </w:rPr>
      </w:pPr>
      <w:r w:rsidRPr="001379EC">
        <w:rPr>
          <w:highlight w:val="yellow"/>
        </w:rPr>
        <w:t>Arthur</w:t>
      </w:r>
      <w:r w:rsidR="002E59FF" w:rsidRPr="001379EC">
        <w:rPr>
          <w:highlight w:val="yellow"/>
        </w:rPr>
        <w:t>,</w:t>
      </w:r>
      <w:r w:rsidR="00F9114B" w:rsidRPr="001379EC">
        <w:rPr>
          <w:highlight w:val="yellow"/>
        </w:rPr>
        <w:t xml:space="preserve"> D.</w:t>
      </w:r>
      <w:r w:rsidR="009522C0" w:rsidRPr="001379EC">
        <w:rPr>
          <w:highlight w:val="yellow"/>
        </w:rPr>
        <w:t xml:space="preserve"> </w:t>
      </w:r>
      <w:r w:rsidR="00F9114B" w:rsidRPr="001379EC">
        <w:rPr>
          <w:highlight w:val="yellow"/>
        </w:rPr>
        <w:t>E.</w:t>
      </w:r>
      <w:r w:rsidR="002E59FF" w:rsidRPr="001379EC">
        <w:rPr>
          <w:highlight w:val="yellow"/>
        </w:rPr>
        <w:t xml:space="preserve"> and B. Buzzee</w:t>
      </w:r>
      <w:r w:rsidR="007306B0" w:rsidRPr="001379EC">
        <w:rPr>
          <w:highlight w:val="yellow"/>
        </w:rPr>
        <w:t>,</w:t>
      </w:r>
      <w:r w:rsidR="000F01B0" w:rsidRPr="001379EC">
        <w:rPr>
          <w:highlight w:val="yellow"/>
        </w:rPr>
        <w:t xml:space="preserve"> </w:t>
      </w:r>
      <w:r w:rsidR="0072333D" w:rsidRPr="001379EC">
        <w:rPr>
          <w:highlight w:val="yellow"/>
        </w:rPr>
        <w:t>201</w:t>
      </w:r>
      <w:r w:rsidR="00411680" w:rsidRPr="001379EC">
        <w:rPr>
          <w:highlight w:val="yellow"/>
        </w:rPr>
        <w:t>9</w:t>
      </w:r>
      <w:r w:rsidR="00F9114B" w:rsidRPr="001379EC">
        <w:rPr>
          <w:highlight w:val="yellow"/>
        </w:rPr>
        <w:t>.</w:t>
      </w:r>
      <w:r w:rsidR="00411680" w:rsidRPr="001379EC">
        <w:rPr>
          <w:highlight w:val="yellow"/>
        </w:rPr>
        <w:t xml:space="preserve"> Operational Plan: Gonad Sampling of Yelloweye Rockfish (Sebastes </w:t>
      </w:r>
      <w:proofErr w:type="spellStart"/>
      <w:r w:rsidR="00411680" w:rsidRPr="001379EC">
        <w:rPr>
          <w:highlight w:val="yellow"/>
        </w:rPr>
        <w:t>ruberrimus</w:t>
      </w:r>
      <w:proofErr w:type="spellEnd"/>
      <w:r w:rsidR="00411680" w:rsidRPr="001379EC">
        <w:rPr>
          <w:highlight w:val="yellow"/>
        </w:rPr>
        <w:t xml:space="preserve">) and Black Rockfish (Sebastes </w:t>
      </w:r>
      <w:proofErr w:type="spellStart"/>
      <w:r w:rsidR="00411680" w:rsidRPr="001379EC">
        <w:rPr>
          <w:highlight w:val="yellow"/>
        </w:rPr>
        <w:t>melanops</w:t>
      </w:r>
      <w:proofErr w:type="spellEnd"/>
      <w:r w:rsidR="00411680" w:rsidRPr="001379EC">
        <w:rPr>
          <w:highlight w:val="yellow"/>
        </w:rPr>
        <w:t>) from Prince William Sound and the Northern Gulf of Alaska</w:t>
      </w:r>
      <w:r w:rsidR="00753FAC" w:rsidRPr="001379EC">
        <w:rPr>
          <w:highlight w:val="yellow"/>
        </w:rPr>
        <w:t xml:space="preserve">. </w:t>
      </w:r>
      <w:r w:rsidR="000F01B0" w:rsidRPr="001379EC">
        <w:rPr>
          <w:highlight w:val="yellow"/>
        </w:rPr>
        <w:t xml:space="preserve">Alaska Department of Fish and Game, </w:t>
      </w:r>
      <w:r w:rsidR="00643788" w:rsidRPr="001379EC">
        <w:rPr>
          <w:highlight w:val="yellow"/>
        </w:rPr>
        <w:t>Division</w:t>
      </w:r>
      <w:r w:rsidR="007306B0" w:rsidRPr="001379EC">
        <w:rPr>
          <w:highlight w:val="yellow"/>
        </w:rPr>
        <w:t xml:space="preserve"> of Sport Fish</w:t>
      </w:r>
      <w:r w:rsidR="00643788" w:rsidRPr="001379EC">
        <w:rPr>
          <w:highlight w:val="yellow"/>
        </w:rPr>
        <w:t xml:space="preserve">, </w:t>
      </w:r>
      <w:r w:rsidR="000F01B0" w:rsidRPr="001379EC">
        <w:rPr>
          <w:highlight w:val="yellow"/>
        </w:rPr>
        <w:t xml:space="preserve">Regional </w:t>
      </w:r>
      <w:r w:rsidR="006B7049" w:rsidRPr="001379EC">
        <w:rPr>
          <w:highlight w:val="yellow"/>
        </w:rPr>
        <w:t xml:space="preserve">Operational Plan </w:t>
      </w:r>
      <w:proofErr w:type="gramStart"/>
      <w:r w:rsidR="006B7049" w:rsidRPr="001379EC">
        <w:rPr>
          <w:highlight w:val="yellow"/>
        </w:rPr>
        <w:t>ROP.</w:t>
      </w:r>
      <w:r w:rsidR="00E43B4B" w:rsidRPr="001379EC">
        <w:rPr>
          <w:highlight w:val="yellow"/>
        </w:rPr>
        <w:t>SF.2A.</w:t>
      </w:r>
      <w:r w:rsidR="00411680" w:rsidRPr="001379EC">
        <w:rPr>
          <w:highlight w:val="yellow"/>
        </w:rPr>
        <w:t>2019</w:t>
      </w:r>
      <w:r w:rsidR="00E43B4B" w:rsidRPr="001379EC">
        <w:rPr>
          <w:highlight w:val="yellow"/>
        </w:rPr>
        <w:t>.</w:t>
      </w:r>
      <w:r w:rsidR="0072333D" w:rsidRPr="001379EC">
        <w:rPr>
          <w:highlight w:val="yellow"/>
        </w:rPr>
        <w:t>X</w:t>
      </w:r>
      <w:proofErr w:type="gramEnd"/>
      <w:r w:rsidR="000F01B0" w:rsidRPr="001379EC">
        <w:rPr>
          <w:highlight w:val="yellow"/>
        </w:rPr>
        <w:t xml:space="preserve">, </w:t>
      </w:r>
      <w:r w:rsidR="007306B0" w:rsidRPr="001379EC">
        <w:rPr>
          <w:highlight w:val="yellow"/>
        </w:rPr>
        <w:t>Anchorage</w:t>
      </w:r>
      <w:r w:rsidR="000F01B0" w:rsidRPr="001379EC">
        <w:rPr>
          <w:highlight w:val="yellow"/>
        </w:rPr>
        <w:t>.</w:t>
      </w:r>
    </w:p>
    <w:p w14:paraId="18BBF62C" w14:textId="77777777" w:rsidR="000F01B0" w:rsidRPr="000B3E82" w:rsidRDefault="007306B0" w:rsidP="000F01B0">
      <w:pPr>
        <w:sectPr w:rsidR="000F01B0" w:rsidRPr="000B3E82">
          <w:type w:val="continuous"/>
          <w:pgSz w:w="12240" w:h="15840" w:code="1"/>
          <w:pgMar w:top="1440" w:right="1440" w:bottom="1440" w:left="1440" w:header="720" w:footer="720" w:gutter="0"/>
          <w:pgNumType w:start="1"/>
          <w:cols w:space="720"/>
          <w:formProt w:val="0"/>
        </w:sectPr>
      </w:pPr>
      <w:r w:rsidRPr="000B3E82">
        <w:rPr>
          <w:noProof/>
        </w:rPr>
        <mc:AlternateContent>
          <mc:Choice Requires="wps">
            <w:drawing>
              <wp:anchor distT="0" distB="0" distL="114300" distR="114300" simplePos="0" relativeHeight="251648512" behindDoc="0" locked="0" layoutInCell="1" allowOverlap="1" wp14:anchorId="0CB27E96" wp14:editId="36AEEDD3">
                <wp:simplePos x="0" y="0"/>
                <wp:positionH relativeFrom="column">
                  <wp:posOffset>-114300</wp:posOffset>
                </wp:positionH>
                <wp:positionV relativeFrom="page">
                  <wp:posOffset>6952615</wp:posOffset>
                </wp:positionV>
                <wp:extent cx="6172200" cy="2381250"/>
                <wp:effectExtent l="0" t="0" r="0" b="0"/>
                <wp:wrapNone/>
                <wp:docPr id="171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381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63C37" w14:textId="77777777" w:rsidR="001376E1" w:rsidRPr="002B7FE6" w:rsidRDefault="001376E1"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1376E1" w:rsidRPr="002B7FE6" w:rsidRDefault="001376E1"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1376E1" w:rsidRPr="002B7FE6" w:rsidRDefault="001376E1" w:rsidP="000F01B0">
                            <w:pPr>
                              <w:spacing w:after="0"/>
                              <w:jc w:val="center"/>
                              <w:rPr>
                                <w:spacing w:val="-4"/>
                                <w:sz w:val="20"/>
                                <w:szCs w:val="20"/>
                              </w:rPr>
                            </w:pPr>
                            <w:r w:rsidRPr="002B7FE6">
                              <w:rPr>
                                <w:sz w:val="20"/>
                                <w:szCs w:val="20"/>
                              </w:rPr>
                              <w:t>ADF&amp;G ADA Coordinator, P.O. Box 115526, Juneau, AK 99811-5526</w:t>
                            </w:r>
                          </w:p>
                          <w:p w14:paraId="3AB5013C" w14:textId="77777777" w:rsidR="001376E1" w:rsidRPr="002B7FE6" w:rsidRDefault="001376E1"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1376E1" w:rsidRPr="002B7FE6" w:rsidRDefault="001376E1"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1376E1" w:rsidRPr="002B7FE6" w:rsidRDefault="001376E1"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1376E1" w:rsidRDefault="001376E1"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1376E1" w:rsidRPr="002B7FE6" w:rsidRDefault="001376E1" w:rsidP="000F01B0">
                            <w:pPr>
                              <w:spacing w:after="60"/>
                              <w:jc w:val="center"/>
                              <w:rPr>
                                <w:sz w:val="20"/>
                                <w:szCs w:val="20"/>
                              </w:rPr>
                            </w:pPr>
                            <w:r w:rsidRPr="002B7FE6">
                              <w:rPr>
                                <w:sz w:val="20"/>
                                <w:szCs w:val="20"/>
                              </w:rPr>
                              <w:t>(Juneau TDD) 907-465-3646, or (FAX) 907-465-6078</w:t>
                            </w:r>
                          </w:p>
                          <w:p w14:paraId="12F92552" w14:textId="77777777" w:rsidR="001376E1" w:rsidRPr="002B7FE6" w:rsidRDefault="001376E1"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1376E1" w:rsidRPr="0065344F" w:rsidRDefault="001376E1"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1376E1" w:rsidRPr="0065344F" w:rsidRDefault="001376E1" w:rsidP="000F01B0">
                            <w:pPr>
                              <w:rPr>
                                <w:spacing w:val="-4"/>
                                <w:sz w:val="20"/>
                                <w:szCs w:val="20"/>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27E96" id="Text Box 150" o:spid="_x0000_s1028" type="#_x0000_t202" style="position:absolute;left:0;text-align:left;margin-left:-9pt;margin-top:547.45pt;width:486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" stroked="f">
                <v:textbox inset="0,,0">
                  <w:txbxContent>
                    <w:p w14:paraId="79563C37" w14:textId="77777777" w:rsidR="001376E1" w:rsidRPr="002B7FE6" w:rsidRDefault="001376E1" w:rsidP="000F01B0">
                      <w:pPr>
                        <w:spacing w:after="60"/>
                        <w:rPr>
                          <w:sz w:val="20"/>
                          <w:szCs w:val="20"/>
                        </w:rPr>
                      </w:pPr>
                      <w:r w:rsidRPr="002B7FE6">
                        <w:rPr>
                          <w:sz w:val="20"/>
                          <w:szCs w:val="20"/>
                        </w:rPr>
                        <w:t xml:space="preserve">The Alaska Department of Fish and Game (ADF&amp;G) administers all programs and activities free from discrimination based on race, color, national origin, age, sex, religion, marital status, pregnancy, parenthood, or disability. The department administers all programs and activities in compliance with Title VI of the Civil Rights Act of 1964, Section 504 of the Rehabilitation Act of 1973, Title II of the Americans with Disabilities Act (ADA) of 1990, the Age Discrimination Act of 1975, and Title IX of the Education Amendments of 1972. </w:t>
                      </w:r>
                    </w:p>
                    <w:p w14:paraId="7C50F978" w14:textId="77777777" w:rsidR="001376E1" w:rsidRPr="002B7FE6" w:rsidRDefault="001376E1" w:rsidP="000F01B0">
                      <w:pPr>
                        <w:spacing w:before="60" w:after="0"/>
                        <w:jc w:val="center"/>
                        <w:rPr>
                          <w:b/>
                          <w:sz w:val="20"/>
                          <w:szCs w:val="20"/>
                        </w:rPr>
                      </w:pPr>
                      <w:r w:rsidRPr="002B7FE6">
                        <w:rPr>
                          <w:b/>
                          <w:sz w:val="20"/>
                          <w:szCs w:val="20"/>
                        </w:rPr>
                        <w:t>If you believe you have been discriminated against in any program, activity, or facility please write:</w:t>
                      </w:r>
                    </w:p>
                    <w:p w14:paraId="497F7B96" w14:textId="77777777" w:rsidR="001376E1" w:rsidRPr="002B7FE6" w:rsidRDefault="001376E1" w:rsidP="000F01B0">
                      <w:pPr>
                        <w:spacing w:after="0"/>
                        <w:jc w:val="center"/>
                        <w:rPr>
                          <w:spacing w:val="-4"/>
                          <w:sz w:val="20"/>
                          <w:szCs w:val="20"/>
                        </w:rPr>
                      </w:pPr>
                      <w:r w:rsidRPr="002B7FE6">
                        <w:rPr>
                          <w:sz w:val="20"/>
                          <w:szCs w:val="20"/>
                        </w:rPr>
                        <w:t>ADF&amp;G ADA Coordinator, P.O. Box 115526, Juneau, AK 99811-5526</w:t>
                      </w:r>
                    </w:p>
                    <w:p w14:paraId="3AB5013C" w14:textId="77777777" w:rsidR="001376E1" w:rsidRPr="002B7FE6" w:rsidRDefault="001376E1" w:rsidP="000F01B0">
                      <w:pPr>
                        <w:spacing w:after="0"/>
                        <w:jc w:val="center"/>
                        <w:rPr>
                          <w:spacing w:val="-4"/>
                          <w:sz w:val="20"/>
                          <w:szCs w:val="20"/>
                        </w:rPr>
                      </w:pPr>
                      <w:r w:rsidRPr="002B7FE6">
                        <w:rPr>
                          <w:sz w:val="20"/>
                          <w:szCs w:val="20"/>
                        </w:rPr>
                        <w:t>U.S. Fish and Wildlife Service, 4401 N. Fairfax Drive, MS 2042, Arlington, VA 22203</w:t>
                      </w:r>
                    </w:p>
                    <w:p w14:paraId="4CFD292C" w14:textId="77777777" w:rsidR="001376E1" w:rsidRPr="002B7FE6" w:rsidRDefault="001376E1" w:rsidP="000F01B0">
                      <w:pPr>
                        <w:spacing w:after="60"/>
                        <w:jc w:val="center"/>
                        <w:rPr>
                          <w:spacing w:val="-4"/>
                          <w:sz w:val="20"/>
                          <w:szCs w:val="20"/>
                        </w:rPr>
                      </w:pPr>
                      <w:r w:rsidRPr="002B7FE6">
                        <w:rPr>
                          <w:sz w:val="20"/>
                          <w:szCs w:val="20"/>
                        </w:rPr>
                        <w:t>Office of Equal Opportunity, U.S. Department of the Interior, 1849 C Street NW MS 5230, Washington DC 20240</w:t>
                      </w:r>
                    </w:p>
                    <w:p w14:paraId="272156AD" w14:textId="77777777" w:rsidR="001376E1" w:rsidRPr="002B7FE6" w:rsidRDefault="001376E1" w:rsidP="000F01B0">
                      <w:pPr>
                        <w:spacing w:after="0"/>
                        <w:jc w:val="center"/>
                        <w:rPr>
                          <w:b/>
                          <w:sz w:val="20"/>
                          <w:szCs w:val="20"/>
                        </w:rPr>
                      </w:pPr>
                      <w:r w:rsidRPr="002B7FE6">
                        <w:rPr>
                          <w:b/>
                          <w:sz w:val="20"/>
                          <w:szCs w:val="20"/>
                        </w:rPr>
                        <w:t>The department’s ADA Coordinator can be reached via phone at the following numbers:</w:t>
                      </w:r>
                    </w:p>
                    <w:p w14:paraId="4506EE95" w14:textId="77777777" w:rsidR="001376E1" w:rsidRDefault="001376E1" w:rsidP="000F01B0">
                      <w:pPr>
                        <w:spacing w:after="0"/>
                        <w:jc w:val="center"/>
                        <w:rPr>
                          <w:sz w:val="20"/>
                          <w:szCs w:val="20"/>
                        </w:rPr>
                      </w:pPr>
                      <w:r w:rsidRPr="002B7FE6">
                        <w:rPr>
                          <w:sz w:val="20"/>
                          <w:szCs w:val="20"/>
                        </w:rPr>
                        <w:t>(VOICE) 907-465-6077, (Statewide Telecommunication Device for the Deaf) 1-800-478</w:t>
                      </w:r>
                      <w:r>
                        <w:rPr>
                          <w:sz w:val="20"/>
                          <w:szCs w:val="20"/>
                        </w:rPr>
                        <w:t>-3648,</w:t>
                      </w:r>
                    </w:p>
                    <w:p w14:paraId="35FBABC3" w14:textId="77777777" w:rsidR="001376E1" w:rsidRPr="002B7FE6" w:rsidRDefault="001376E1" w:rsidP="000F01B0">
                      <w:pPr>
                        <w:spacing w:after="60"/>
                        <w:jc w:val="center"/>
                        <w:rPr>
                          <w:sz w:val="20"/>
                          <w:szCs w:val="20"/>
                        </w:rPr>
                      </w:pPr>
                      <w:r w:rsidRPr="002B7FE6">
                        <w:rPr>
                          <w:sz w:val="20"/>
                          <w:szCs w:val="20"/>
                        </w:rPr>
                        <w:t>(Juneau TDD) 907-465-3646, or (FAX) 907-465-6078</w:t>
                      </w:r>
                    </w:p>
                    <w:p w14:paraId="12F92552" w14:textId="77777777" w:rsidR="001376E1" w:rsidRPr="002B7FE6" w:rsidRDefault="001376E1" w:rsidP="000F01B0">
                      <w:pPr>
                        <w:spacing w:after="0"/>
                        <w:jc w:val="center"/>
                        <w:rPr>
                          <w:b/>
                          <w:sz w:val="20"/>
                          <w:szCs w:val="20"/>
                        </w:rPr>
                      </w:pPr>
                      <w:r w:rsidRPr="002B7FE6">
                        <w:rPr>
                          <w:b/>
                          <w:sz w:val="20"/>
                          <w:szCs w:val="20"/>
                        </w:rPr>
                        <w:t>For information on alternative formats and questions on this publication, please contact:</w:t>
                      </w:r>
                    </w:p>
                    <w:p w14:paraId="7B196738" w14:textId="77777777" w:rsidR="001376E1" w:rsidRPr="0065344F" w:rsidRDefault="001376E1" w:rsidP="000F01B0">
                      <w:pPr>
                        <w:jc w:val="center"/>
                        <w:rPr>
                          <w:spacing w:val="-4"/>
                          <w:sz w:val="20"/>
                          <w:szCs w:val="20"/>
                        </w:rPr>
                      </w:pPr>
                      <w:r w:rsidRPr="0065344F">
                        <w:rPr>
                          <w:spacing w:val="-4"/>
                          <w:sz w:val="20"/>
                          <w:szCs w:val="20"/>
                        </w:rPr>
                        <w:t>ADF&amp;G, Division of Sport Fish, Research and Technical Services, 333 Raspberry Rd, Anchorage AK 99518 (907) 267-2375</w:t>
                      </w:r>
                    </w:p>
                    <w:p w14:paraId="1899C489" w14:textId="77777777" w:rsidR="001376E1" w:rsidRPr="0065344F" w:rsidRDefault="001376E1" w:rsidP="000F01B0">
                      <w:pPr>
                        <w:rPr>
                          <w:spacing w:val="-4"/>
                          <w:sz w:val="20"/>
                          <w:szCs w:val="20"/>
                        </w:rPr>
                      </w:pPr>
                    </w:p>
                  </w:txbxContent>
                </v:textbox>
                <w10:wrap anchory="page"/>
              </v:shape>
            </w:pict>
          </mc:Fallback>
        </mc:AlternateContent>
      </w:r>
    </w:p>
    <w:p w14:paraId="7DDFC029" w14:textId="77777777" w:rsidR="00D20003" w:rsidRPr="000B3E82" w:rsidRDefault="00D20003" w:rsidP="00D20003">
      <w:pPr>
        <w:pStyle w:val="AppenidixHeading2"/>
        <w:rPr>
          <w:b w:val="0"/>
        </w:rPr>
      </w:pPr>
      <w:bookmarkStart w:id="2" w:name="_Toc323470320"/>
      <w:bookmarkStart w:id="3" w:name="_Toc326932122"/>
      <w:bookmarkStart w:id="4" w:name="_Toc326932326"/>
      <w:r w:rsidRPr="000B3E82">
        <w:rPr>
          <w:b w:val="0"/>
        </w:rPr>
        <w:lastRenderedPageBreak/>
        <w:t>Signature Page</w:t>
      </w:r>
    </w:p>
    <w:tbl>
      <w:tblPr>
        <w:tblW w:w="0" w:type="auto"/>
        <w:tblLayout w:type="fixed"/>
        <w:tblCellMar>
          <w:top w:w="115" w:type="dxa"/>
          <w:left w:w="115" w:type="dxa"/>
          <w:bottom w:w="115" w:type="dxa"/>
          <w:right w:w="115" w:type="dxa"/>
        </w:tblCellMar>
        <w:tblLook w:val="0000" w:firstRow="0" w:lastRow="0" w:firstColumn="0" w:lastColumn="0" w:noHBand="0" w:noVBand="0"/>
      </w:tblPr>
      <w:tblGrid>
        <w:gridCol w:w="3528"/>
        <w:gridCol w:w="6030"/>
      </w:tblGrid>
      <w:tr w:rsidR="00D20003" w:rsidRPr="000B3E82" w14:paraId="23878837" w14:textId="77777777" w:rsidTr="0072333D">
        <w:trPr>
          <w:trHeight w:val="360"/>
        </w:trPr>
        <w:tc>
          <w:tcPr>
            <w:tcW w:w="3528" w:type="dxa"/>
            <w:vAlign w:val="center"/>
          </w:tcPr>
          <w:p w14:paraId="0BDBDE5B" w14:textId="77777777" w:rsidR="00D20003" w:rsidRPr="000B3E82" w:rsidRDefault="00D20003" w:rsidP="0072333D">
            <w:pPr>
              <w:spacing w:after="0"/>
              <w:jc w:val="left"/>
              <w:rPr>
                <w:rFonts w:eastAsia="Calibri"/>
              </w:rPr>
            </w:pPr>
            <w:r w:rsidRPr="000B3E82">
              <w:rPr>
                <w:rFonts w:eastAsia="Calibri"/>
              </w:rPr>
              <w:t>Project Title:</w:t>
            </w:r>
          </w:p>
        </w:tc>
        <w:tc>
          <w:tcPr>
            <w:tcW w:w="6030" w:type="dxa"/>
            <w:vAlign w:val="center"/>
          </w:tcPr>
          <w:p w14:paraId="0CEE0D79" w14:textId="6433F331" w:rsidR="00D20003" w:rsidRPr="000B3E82" w:rsidRDefault="00411680" w:rsidP="00171BB1">
            <w:pPr>
              <w:pStyle w:val="Normal-0After"/>
              <w:rPr>
                <w:szCs w:val="22"/>
              </w:rPr>
            </w:pPr>
            <w:r w:rsidRPr="000B3E82">
              <w:rPr>
                <w:szCs w:val="22"/>
                <w:highlight w:val="yellow"/>
              </w:rPr>
              <w:t xml:space="preserve">Operational Plan: </w:t>
            </w:r>
            <w:r w:rsidR="00AB4DC5">
              <w:rPr>
                <w:szCs w:val="22"/>
                <w:highlight w:val="yellow"/>
              </w:rPr>
              <w:t xml:space="preserve">Reproductive and Biological </w:t>
            </w:r>
            <w:r w:rsidR="00171BB1">
              <w:rPr>
                <w:szCs w:val="22"/>
                <w:highlight w:val="yellow"/>
              </w:rPr>
              <w:t>S</w:t>
            </w:r>
            <w:r w:rsidR="00AB4DC5">
              <w:rPr>
                <w:szCs w:val="22"/>
                <w:highlight w:val="yellow"/>
              </w:rPr>
              <w:t>a</w:t>
            </w:r>
            <w:r w:rsidRPr="000B3E82">
              <w:rPr>
                <w:szCs w:val="22"/>
                <w:highlight w:val="yellow"/>
              </w:rPr>
              <w:t>mpling of Yelloweye Rockfish (</w:t>
            </w:r>
            <w:r w:rsidRPr="000B3E82">
              <w:rPr>
                <w:i/>
                <w:szCs w:val="22"/>
                <w:highlight w:val="yellow"/>
              </w:rPr>
              <w:t xml:space="preserve">Sebastes </w:t>
            </w:r>
            <w:proofErr w:type="spellStart"/>
            <w:r w:rsidRPr="000B3E82">
              <w:rPr>
                <w:i/>
                <w:szCs w:val="22"/>
                <w:highlight w:val="yellow"/>
              </w:rPr>
              <w:t>ruberrimus</w:t>
            </w:r>
            <w:proofErr w:type="spellEnd"/>
            <w:r w:rsidRPr="000B3E82">
              <w:rPr>
                <w:szCs w:val="22"/>
                <w:highlight w:val="yellow"/>
              </w:rPr>
              <w:t>) and Black Rockfish (</w:t>
            </w:r>
            <w:r w:rsidRPr="000B3E82">
              <w:rPr>
                <w:i/>
                <w:szCs w:val="22"/>
                <w:highlight w:val="yellow"/>
              </w:rPr>
              <w:t xml:space="preserve">Sebastes </w:t>
            </w:r>
            <w:proofErr w:type="spellStart"/>
            <w:r w:rsidRPr="000B3E82">
              <w:rPr>
                <w:i/>
                <w:szCs w:val="22"/>
                <w:highlight w:val="yellow"/>
              </w:rPr>
              <w:t>melanops</w:t>
            </w:r>
            <w:proofErr w:type="spellEnd"/>
            <w:r w:rsidRPr="000B3E82">
              <w:rPr>
                <w:szCs w:val="22"/>
                <w:highlight w:val="yellow"/>
              </w:rPr>
              <w:t>) from Prince William Sound and the Northern Gulf of Alaska</w:t>
            </w:r>
          </w:p>
        </w:tc>
      </w:tr>
      <w:tr w:rsidR="00D20003" w:rsidRPr="000B3E82" w14:paraId="76D8BAEF" w14:textId="77777777" w:rsidTr="0072333D">
        <w:trPr>
          <w:trHeight w:val="360"/>
        </w:trPr>
        <w:tc>
          <w:tcPr>
            <w:tcW w:w="3528" w:type="dxa"/>
            <w:vAlign w:val="center"/>
          </w:tcPr>
          <w:p w14:paraId="218174BB" w14:textId="77777777" w:rsidR="00D20003" w:rsidRPr="000B3E82" w:rsidRDefault="00D20003" w:rsidP="0072333D">
            <w:pPr>
              <w:spacing w:after="0"/>
              <w:jc w:val="left"/>
              <w:rPr>
                <w:rFonts w:eastAsia="Calibri"/>
              </w:rPr>
            </w:pPr>
            <w:r w:rsidRPr="000B3E82">
              <w:t>Project leader(s)</w:t>
            </w:r>
            <w:r w:rsidRPr="000B3E82">
              <w:rPr>
                <w:rFonts w:eastAsia="Calibri"/>
              </w:rPr>
              <w:t>:</w:t>
            </w:r>
          </w:p>
        </w:tc>
        <w:tc>
          <w:tcPr>
            <w:tcW w:w="6030" w:type="dxa"/>
            <w:vAlign w:val="center"/>
          </w:tcPr>
          <w:p w14:paraId="7E680019" w14:textId="6A5B8EB6" w:rsidR="00D20003" w:rsidRPr="000B3E82" w:rsidRDefault="00390D3B" w:rsidP="00390D3B">
            <w:pPr>
              <w:pStyle w:val="Normal-0After"/>
              <w:jc w:val="left"/>
              <w:rPr>
                <w:i/>
                <w:szCs w:val="22"/>
              </w:rPr>
            </w:pPr>
            <w:r>
              <w:rPr>
                <w:i/>
                <w:szCs w:val="22"/>
              </w:rPr>
              <w:t>Brittany Blain-Roth, Donald Arthur</w:t>
            </w:r>
          </w:p>
        </w:tc>
      </w:tr>
      <w:tr w:rsidR="00D20003" w:rsidRPr="000B3E82" w14:paraId="42041E1A" w14:textId="77777777" w:rsidTr="0072333D">
        <w:trPr>
          <w:trHeight w:val="360"/>
        </w:trPr>
        <w:tc>
          <w:tcPr>
            <w:tcW w:w="3528" w:type="dxa"/>
            <w:vAlign w:val="center"/>
          </w:tcPr>
          <w:p w14:paraId="73886CC4" w14:textId="77777777" w:rsidR="00D20003" w:rsidRPr="000B3E82" w:rsidRDefault="00D20003" w:rsidP="0072333D">
            <w:pPr>
              <w:spacing w:after="0"/>
              <w:jc w:val="left"/>
              <w:rPr>
                <w:rFonts w:eastAsia="Calibri"/>
              </w:rPr>
            </w:pPr>
            <w:r w:rsidRPr="000B3E82">
              <w:rPr>
                <w:rFonts w:eastAsia="Calibri"/>
              </w:rPr>
              <w:t>Division, Region, and Area</w:t>
            </w:r>
          </w:p>
        </w:tc>
        <w:tc>
          <w:tcPr>
            <w:tcW w:w="6030" w:type="dxa"/>
          </w:tcPr>
          <w:p w14:paraId="53C1847A" w14:textId="77777777" w:rsidR="00D20003" w:rsidRPr="000B3E82" w:rsidRDefault="00D20003" w:rsidP="0072333D">
            <w:pPr>
              <w:spacing w:after="0"/>
              <w:jc w:val="left"/>
            </w:pPr>
            <w:r w:rsidRPr="000B3E82">
              <w:t xml:space="preserve">Sport Fish, Region II, </w:t>
            </w:r>
            <w:r w:rsidR="004521FD" w:rsidRPr="000B3E82">
              <w:t>Anchorage</w:t>
            </w:r>
            <w:r w:rsidRPr="000B3E82">
              <w:t xml:space="preserve"> Management Area</w:t>
            </w:r>
          </w:p>
        </w:tc>
      </w:tr>
      <w:tr w:rsidR="00D20003" w:rsidRPr="000B3E82" w14:paraId="5EF5E7E5" w14:textId="77777777" w:rsidTr="0072333D">
        <w:trPr>
          <w:trHeight w:val="360"/>
        </w:trPr>
        <w:tc>
          <w:tcPr>
            <w:tcW w:w="3528" w:type="dxa"/>
            <w:vAlign w:val="center"/>
          </w:tcPr>
          <w:p w14:paraId="3303A6DC" w14:textId="77777777" w:rsidR="00D20003" w:rsidRPr="000B3E82" w:rsidRDefault="00D20003" w:rsidP="0072333D">
            <w:pPr>
              <w:spacing w:after="0"/>
              <w:jc w:val="left"/>
              <w:rPr>
                <w:rFonts w:eastAsia="Calibri"/>
              </w:rPr>
            </w:pPr>
            <w:r w:rsidRPr="000B3E82">
              <w:rPr>
                <w:rFonts w:eastAsia="Calibri"/>
              </w:rPr>
              <w:t>Project</w:t>
            </w:r>
            <w:r w:rsidRPr="000B3E82">
              <w:t xml:space="preserve"> Nomenclature</w:t>
            </w:r>
            <w:r w:rsidRPr="000B3E82">
              <w:rPr>
                <w:rFonts w:eastAsia="Calibri"/>
              </w:rPr>
              <w:t>:</w:t>
            </w:r>
          </w:p>
        </w:tc>
        <w:tc>
          <w:tcPr>
            <w:tcW w:w="6030" w:type="dxa"/>
            <w:vAlign w:val="center"/>
          </w:tcPr>
          <w:p w14:paraId="2E25107A" w14:textId="77777777" w:rsidR="00D20003" w:rsidRPr="000B3E82" w:rsidRDefault="00D20003" w:rsidP="0072333D">
            <w:pPr>
              <w:spacing w:after="0"/>
              <w:jc w:val="left"/>
              <w:rPr>
                <w:rFonts w:eastAsia="Calibri"/>
                <w:i/>
              </w:rPr>
            </w:pPr>
          </w:p>
        </w:tc>
      </w:tr>
      <w:tr w:rsidR="00D20003" w:rsidRPr="000B3E82" w14:paraId="161F12A0" w14:textId="77777777" w:rsidTr="0072333D">
        <w:trPr>
          <w:trHeight w:val="360"/>
        </w:trPr>
        <w:tc>
          <w:tcPr>
            <w:tcW w:w="3528" w:type="dxa"/>
            <w:vAlign w:val="center"/>
          </w:tcPr>
          <w:p w14:paraId="1ACE1249" w14:textId="77777777" w:rsidR="00D20003" w:rsidRPr="000B3E82" w:rsidRDefault="00D20003" w:rsidP="0072333D">
            <w:pPr>
              <w:spacing w:after="0"/>
              <w:jc w:val="left"/>
              <w:rPr>
                <w:rFonts w:eastAsia="Calibri"/>
              </w:rPr>
            </w:pPr>
            <w:r w:rsidRPr="000B3E82">
              <w:rPr>
                <w:rFonts w:eastAsia="Calibri"/>
              </w:rPr>
              <w:t>Period Covered</w:t>
            </w:r>
          </w:p>
        </w:tc>
        <w:tc>
          <w:tcPr>
            <w:tcW w:w="6030" w:type="dxa"/>
            <w:vAlign w:val="center"/>
          </w:tcPr>
          <w:p w14:paraId="6EA0490B" w14:textId="597BEBFD" w:rsidR="00D20003" w:rsidRPr="000B3E82" w:rsidRDefault="00E032DE">
            <w:pPr>
              <w:spacing w:after="0"/>
              <w:jc w:val="left"/>
            </w:pPr>
            <w:r w:rsidRPr="000B3E82">
              <w:t>2019</w:t>
            </w:r>
            <w:r w:rsidR="0000532A" w:rsidRPr="000B3E82">
              <w:rPr>
                <w:rFonts w:eastAsia="Calibri"/>
              </w:rPr>
              <w:t>–</w:t>
            </w:r>
            <w:r w:rsidRPr="000B3E82">
              <w:t>2020</w:t>
            </w:r>
          </w:p>
        </w:tc>
      </w:tr>
      <w:tr w:rsidR="00D20003" w:rsidRPr="000B3E82" w14:paraId="521192FB" w14:textId="77777777" w:rsidTr="0072333D">
        <w:trPr>
          <w:trHeight w:val="360"/>
        </w:trPr>
        <w:tc>
          <w:tcPr>
            <w:tcW w:w="3528" w:type="dxa"/>
            <w:vAlign w:val="center"/>
          </w:tcPr>
          <w:p w14:paraId="411A3FB1" w14:textId="77777777" w:rsidR="00D20003" w:rsidRPr="000B3E82" w:rsidRDefault="00D20003" w:rsidP="0072333D">
            <w:pPr>
              <w:spacing w:after="0"/>
              <w:jc w:val="left"/>
              <w:rPr>
                <w:rFonts w:eastAsia="Calibri"/>
              </w:rPr>
            </w:pPr>
            <w:r w:rsidRPr="000B3E82">
              <w:t>Field Dates</w:t>
            </w:r>
            <w:r w:rsidRPr="000B3E82">
              <w:rPr>
                <w:rFonts w:eastAsia="Calibri"/>
              </w:rPr>
              <w:t>:</w:t>
            </w:r>
          </w:p>
        </w:tc>
        <w:tc>
          <w:tcPr>
            <w:tcW w:w="6030" w:type="dxa"/>
            <w:vAlign w:val="center"/>
          </w:tcPr>
          <w:p w14:paraId="270A52A7" w14:textId="145922B9" w:rsidR="00D20003" w:rsidRPr="000B3E82" w:rsidRDefault="00E032DE" w:rsidP="00692324">
            <w:pPr>
              <w:jc w:val="left"/>
              <w:rPr>
                <w:rFonts w:eastAsia="Calibri"/>
              </w:rPr>
            </w:pPr>
            <w:r w:rsidRPr="000B3E82">
              <w:rPr>
                <w:rFonts w:eastAsia="Calibri"/>
              </w:rPr>
              <w:t>2019</w:t>
            </w:r>
            <w:r w:rsidR="0000532A" w:rsidRPr="000B3E82">
              <w:rPr>
                <w:rFonts w:eastAsia="Calibri"/>
              </w:rPr>
              <w:t>–</w:t>
            </w:r>
            <w:r w:rsidRPr="000B3E82">
              <w:rPr>
                <w:rFonts w:eastAsia="Calibri"/>
              </w:rPr>
              <w:t>2020</w:t>
            </w:r>
          </w:p>
        </w:tc>
      </w:tr>
      <w:tr w:rsidR="00D20003" w:rsidRPr="000B3E82" w14:paraId="5346C078" w14:textId="77777777" w:rsidTr="0072333D">
        <w:trPr>
          <w:trHeight w:val="360"/>
        </w:trPr>
        <w:tc>
          <w:tcPr>
            <w:tcW w:w="3528" w:type="dxa"/>
            <w:tcBorders>
              <w:bottom w:val="single" w:sz="4" w:space="0" w:color="auto"/>
            </w:tcBorders>
            <w:vAlign w:val="center"/>
          </w:tcPr>
          <w:p w14:paraId="07407783" w14:textId="77777777" w:rsidR="00D20003" w:rsidRPr="000B3E82" w:rsidRDefault="00D20003" w:rsidP="0072333D">
            <w:pPr>
              <w:spacing w:after="0"/>
              <w:jc w:val="left"/>
            </w:pPr>
            <w:r w:rsidRPr="000B3E82">
              <w:t>Plan Type:</w:t>
            </w:r>
          </w:p>
        </w:tc>
        <w:tc>
          <w:tcPr>
            <w:tcW w:w="6030" w:type="dxa"/>
            <w:tcBorders>
              <w:bottom w:val="single" w:sz="4" w:space="0" w:color="auto"/>
            </w:tcBorders>
            <w:vAlign w:val="center"/>
          </w:tcPr>
          <w:p w14:paraId="4F358546" w14:textId="77777777" w:rsidR="00D20003" w:rsidRPr="000B3E82" w:rsidRDefault="00D20003" w:rsidP="0072333D">
            <w:pPr>
              <w:spacing w:after="0"/>
              <w:jc w:val="left"/>
              <w:rPr>
                <w:i/>
              </w:rPr>
            </w:pPr>
            <w:r w:rsidRPr="000B3E82">
              <w:t>Category II</w:t>
            </w:r>
          </w:p>
        </w:tc>
      </w:tr>
    </w:tbl>
    <w:p w14:paraId="5C52A6F7" w14:textId="77777777" w:rsidR="00D20003" w:rsidRPr="000B3E82" w:rsidRDefault="00D20003" w:rsidP="00D20003">
      <w:pPr>
        <w:jc w:val="center"/>
      </w:pPr>
    </w:p>
    <w:p w14:paraId="69DC36BB" w14:textId="77777777" w:rsidR="00D20003" w:rsidRPr="000B3E82" w:rsidRDefault="00D20003" w:rsidP="00D20003">
      <w:pPr>
        <w:jc w:val="center"/>
        <w:rPr>
          <w:b/>
          <w:highlight w:val="lightGray"/>
        </w:rPr>
      </w:pPr>
      <w:commentRangeStart w:id="5"/>
      <w:r w:rsidRPr="000B3E82">
        <w:rPr>
          <w:b/>
          <w:highlight w:val="lightGray"/>
        </w:rPr>
        <w:t>Approval</w:t>
      </w:r>
      <w:commentRangeEnd w:id="5"/>
      <w:r w:rsidR="00064B39">
        <w:rPr>
          <w:rStyle w:val="CommentReference"/>
        </w:rPr>
        <w:commentReference w:id="5"/>
      </w:r>
    </w:p>
    <w:p w14:paraId="402C9E71" w14:textId="77777777" w:rsidR="00D20003" w:rsidRPr="000B3E82" w:rsidRDefault="00D20003" w:rsidP="00D20003">
      <w:pPr>
        <w:jc w:val="center"/>
        <w:rPr>
          <w:highlight w:val="lightGray"/>
        </w:rPr>
      </w:pPr>
    </w:p>
    <w:tbl>
      <w:tblPr>
        <w:tblW w:w="5000" w:type="pct"/>
        <w:tblCellMar>
          <w:left w:w="43" w:type="dxa"/>
          <w:right w:w="43" w:type="dxa"/>
        </w:tblCellMar>
        <w:tblLook w:val="0000" w:firstRow="0" w:lastRow="0" w:firstColumn="0" w:lastColumn="0" w:noHBand="0" w:noVBand="0"/>
      </w:tblPr>
      <w:tblGrid>
        <w:gridCol w:w="2095"/>
        <w:gridCol w:w="93"/>
        <w:gridCol w:w="2537"/>
        <w:gridCol w:w="94"/>
        <w:gridCol w:w="3129"/>
        <w:gridCol w:w="106"/>
        <w:gridCol w:w="1392"/>
      </w:tblGrid>
      <w:tr w:rsidR="00D20003" w:rsidRPr="000F1203" w14:paraId="06324DCE" w14:textId="77777777" w:rsidTr="00064B39">
        <w:trPr>
          <w:trHeight w:val="539"/>
        </w:trPr>
        <w:tc>
          <w:tcPr>
            <w:tcW w:w="1109" w:type="pct"/>
            <w:tcBorders>
              <w:top w:val="single" w:sz="4" w:space="0" w:color="auto"/>
              <w:bottom w:val="single" w:sz="4" w:space="0" w:color="auto"/>
            </w:tcBorders>
            <w:vAlign w:val="center"/>
          </w:tcPr>
          <w:p w14:paraId="0AC72E38" w14:textId="77777777" w:rsidR="00D20003" w:rsidRPr="000B3E82" w:rsidRDefault="00D20003" w:rsidP="0072333D">
            <w:pPr>
              <w:spacing w:after="0"/>
              <w:jc w:val="center"/>
              <w:rPr>
                <w:rFonts w:eastAsia="Calibri"/>
                <w:highlight w:val="lightGray"/>
              </w:rPr>
            </w:pPr>
            <w:r w:rsidRPr="000B3E82">
              <w:rPr>
                <w:sz w:val="22"/>
                <w:highlight w:val="lightGray"/>
              </w:rPr>
              <w:t>Title</w:t>
            </w:r>
          </w:p>
        </w:tc>
        <w:tc>
          <w:tcPr>
            <w:tcW w:w="49" w:type="pct"/>
            <w:tcBorders>
              <w:top w:val="single" w:sz="4" w:space="0" w:color="auto"/>
              <w:bottom w:val="single" w:sz="4" w:space="0" w:color="auto"/>
            </w:tcBorders>
          </w:tcPr>
          <w:p w14:paraId="1644D3AB" w14:textId="77777777" w:rsidR="00D20003" w:rsidRPr="000B3E82" w:rsidRDefault="00D20003" w:rsidP="0072333D">
            <w:pPr>
              <w:spacing w:after="0"/>
              <w:jc w:val="center"/>
              <w:rPr>
                <w:highlight w:val="lightGray"/>
              </w:rPr>
            </w:pPr>
          </w:p>
        </w:tc>
        <w:tc>
          <w:tcPr>
            <w:tcW w:w="1343" w:type="pct"/>
            <w:tcBorders>
              <w:top w:val="single" w:sz="4" w:space="0" w:color="auto"/>
              <w:bottom w:val="single" w:sz="4" w:space="0" w:color="auto"/>
            </w:tcBorders>
            <w:vAlign w:val="center"/>
          </w:tcPr>
          <w:p w14:paraId="6978F8DF" w14:textId="77777777" w:rsidR="00D20003" w:rsidRPr="000B3E82" w:rsidRDefault="00D20003" w:rsidP="0072333D">
            <w:pPr>
              <w:spacing w:after="0"/>
              <w:jc w:val="center"/>
              <w:rPr>
                <w:highlight w:val="lightGray"/>
              </w:rPr>
            </w:pPr>
            <w:r w:rsidRPr="000B3E82">
              <w:rPr>
                <w:sz w:val="22"/>
                <w:highlight w:val="lightGray"/>
              </w:rPr>
              <w:t>Name</w:t>
            </w:r>
          </w:p>
        </w:tc>
        <w:tc>
          <w:tcPr>
            <w:tcW w:w="50" w:type="pct"/>
            <w:tcBorders>
              <w:top w:val="single" w:sz="4" w:space="0" w:color="auto"/>
            </w:tcBorders>
          </w:tcPr>
          <w:p w14:paraId="60F0743A" w14:textId="77777777" w:rsidR="00D20003" w:rsidRPr="000B3E82" w:rsidRDefault="00D20003" w:rsidP="0072333D">
            <w:pPr>
              <w:spacing w:after="0"/>
              <w:jc w:val="center"/>
              <w:rPr>
                <w:highlight w:val="lightGray"/>
              </w:rPr>
            </w:pPr>
          </w:p>
        </w:tc>
        <w:tc>
          <w:tcPr>
            <w:tcW w:w="1656" w:type="pct"/>
            <w:tcBorders>
              <w:top w:val="single" w:sz="4" w:space="0" w:color="auto"/>
              <w:bottom w:val="single" w:sz="4" w:space="0" w:color="auto"/>
            </w:tcBorders>
            <w:vAlign w:val="center"/>
          </w:tcPr>
          <w:p w14:paraId="03A7C086" w14:textId="77777777" w:rsidR="00D20003" w:rsidRPr="000B3E82" w:rsidRDefault="00D20003" w:rsidP="0072333D">
            <w:pPr>
              <w:spacing w:after="0"/>
              <w:jc w:val="center"/>
              <w:rPr>
                <w:rFonts w:eastAsia="Calibri"/>
                <w:highlight w:val="lightGray"/>
              </w:rPr>
            </w:pPr>
            <w:r w:rsidRPr="000B3E82">
              <w:rPr>
                <w:sz w:val="22"/>
                <w:highlight w:val="lightGray"/>
              </w:rPr>
              <w:t>Signature</w:t>
            </w:r>
          </w:p>
        </w:tc>
        <w:tc>
          <w:tcPr>
            <w:tcW w:w="56" w:type="pct"/>
            <w:tcBorders>
              <w:top w:val="single" w:sz="4" w:space="0" w:color="auto"/>
            </w:tcBorders>
            <w:vAlign w:val="center"/>
          </w:tcPr>
          <w:p w14:paraId="559173EC" w14:textId="77777777" w:rsidR="00D20003" w:rsidRPr="000B3E82" w:rsidRDefault="00D20003" w:rsidP="0072333D">
            <w:pPr>
              <w:spacing w:after="0"/>
              <w:jc w:val="center"/>
              <w:rPr>
                <w:highlight w:val="lightGray"/>
              </w:rPr>
            </w:pPr>
          </w:p>
        </w:tc>
        <w:tc>
          <w:tcPr>
            <w:tcW w:w="737" w:type="pct"/>
            <w:tcBorders>
              <w:top w:val="single" w:sz="4" w:space="0" w:color="auto"/>
              <w:bottom w:val="single" w:sz="4" w:space="0" w:color="auto"/>
            </w:tcBorders>
            <w:vAlign w:val="center"/>
          </w:tcPr>
          <w:p w14:paraId="48191B1F" w14:textId="77777777" w:rsidR="00D20003" w:rsidRPr="000B3E82" w:rsidRDefault="00D20003" w:rsidP="0072333D">
            <w:pPr>
              <w:spacing w:after="0"/>
              <w:jc w:val="center"/>
              <w:rPr>
                <w:highlight w:val="lightGray"/>
              </w:rPr>
            </w:pPr>
            <w:r w:rsidRPr="000B3E82">
              <w:rPr>
                <w:sz w:val="22"/>
                <w:highlight w:val="lightGray"/>
              </w:rPr>
              <w:t>Date</w:t>
            </w:r>
          </w:p>
        </w:tc>
      </w:tr>
      <w:tr w:rsidR="00D20003" w:rsidRPr="000F1203" w14:paraId="312A3B96" w14:textId="77777777" w:rsidTr="00064B39">
        <w:trPr>
          <w:trHeight w:val="539"/>
        </w:trPr>
        <w:tc>
          <w:tcPr>
            <w:tcW w:w="1109" w:type="pct"/>
            <w:tcBorders>
              <w:top w:val="single" w:sz="4" w:space="0" w:color="auto"/>
              <w:bottom w:val="single" w:sz="4" w:space="0" w:color="auto"/>
            </w:tcBorders>
            <w:vAlign w:val="bottom"/>
          </w:tcPr>
          <w:p w14:paraId="52DF8DA2" w14:textId="77777777" w:rsidR="00D20003" w:rsidRPr="00064B39" w:rsidRDefault="00D20003" w:rsidP="0072333D">
            <w:pPr>
              <w:spacing w:after="0"/>
              <w:jc w:val="left"/>
              <w:rPr>
                <w:rFonts w:eastAsia="Calibri"/>
                <w:sz w:val="22"/>
              </w:rPr>
            </w:pPr>
            <w:r w:rsidRPr="00064B39">
              <w:rPr>
                <w:sz w:val="22"/>
              </w:rPr>
              <w:t>Project leader</w:t>
            </w:r>
          </w:p>
        </w:tc>
        <w:tc>
          <w:tcPr>
            <w:tcW w:w="49" w:type="pct"/>
            <w:tcBorders>
              <w:top w:val="single" w:sz="4" w:space="0" w:color="auto"/>
            </w:tcBorders>
            <w:vAlign w:val="center"/>
          </w:tcPr>
          <w:p w14:paraId="654969B9" w14:textId="77777777" w:rsidR="00D20003" w:rsidRPr="00064B39" w:rsidDel="00213BA3" w:rsidRDefault="00D20003" w:rsidP="0072333D">
            <w:pPr>
              <w:spacing w:after="0"/>
              <w:jc w:val="center"/>
              <w:rPr>
                <w:rFonts w:eastAsia="Calibri"/>
                <w:sz w:val="22"/>
                <w:u w:val="single"/>
              </w:rPr>
            </w:pPr>
          </w:p>
        </w:tc>
        <w:tc>
          <w:tcPr>
            <w:tcW w:w="1343" w:type="pct"/>
            <w:tcBorders>
              <w:bottom w:val="single" w:sz="4" w:space="0" w:color="auto"/>
            </w:tcBorders>
            <w:vAlign w:val="bottom"/>
          </w:tcPr>
          <w:p w14:paraId="4C69D14C" w14:textId="52937218" w:rsidR="00E22644" w:rsidRPr="00064B39" w:rsidRDefault="00F665B2" w:rsidP="00E22644">
            <w:pPr>
              <w:spacing w:after="0"/>
              <w:jc w:val="center"/>
              <w:rPr>
                <w:rFonts w:eastAsia="Calibri"/>
                <w:sz w:val="22"/>
              </w:rPr>
            </w:pPr>
            <w:r w:rsidRPr="00064B39">
              <w:rPr>
                <w:rFonts w:eastAsia="Calibri"/>
                <w:sz w:val="22"/>
              </w:rPr>
              <w:t>Donald Arthur</w:t>
            </w:r>
          </w:p>
        </w:tc>
        <w:tc>
          <w:tcPr>
            <w:tcW w:w="50" w:type="pct"/>
            <w:vAlign w:val="center"/>
          </w:tcPr>
          <w:p w14:paraId="128F2A74"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95C4F74" w14:textId="77777777" w:rsidR="00D20003" w:rsidRPr="00064B39" w:rsidRDefault="00D20003" w:rsidP="0072333D">
            <w:pPr>
              <w:spacing w:after="0"/>
              <w:jc w:val="center"/>
              <w:rPr>
                <w:rFonts w:eastAsia="Calibri"/>
                <w:sz w:val="22"/>
              </w:rPr>
            </w:pPr>
          </w:p>
        </w:tc>
        <w:tc>
          <w:tcPr>
            <w:tcW w:w="56" w:type="pct"/>
            <w:vAlign w:val="center"/>
          </w:tcPr>
          <w:p w14:paraId="0560C82C"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6CEBE7D8" w14:textId="77777777" w:rsidR="00D20003" w:rsidRPr="00EB3721" w:rsidRDefault="00D20003" w:rsidP="0072333D">
            <w:pPr>
              <w:spacing w:after="0"/>
              <w:jc w:val="center"/>
              <w:rPr>
                <w:rFonts w:eastAsia="Calibri"/>
              </w:rPr>
            </w:pPr>
          </w:p>
        </w:tc>
      </w:tr>
      <w:tr w:rsidR="00D20003" w:rsidRPr="000F1203" w14:paraId="7C32473C" w14:textId="77777777" w:rsidTr="00064B39">
        <w:trPr>
          <w:trHeight w:val="539"/>
        </w:trPr>
        <w:tc>
          <w:tcPr>
            <w:tcW w:w="1109" w:type="pct"/>
            <w:tcBorders>
              <w:top w:val="single" w:sz="4" w:space="0" w:color="auto"/>
              <w:bottom w:val="single" w:sz="4" w:space="0" w:color="auto"/>
            </w:tcBorders>
            <w:vAlign w:val="bottom"/>
          </w:tcPr>
          <w:p w14:paraId="3C3CB58C" w14:textId="77777777" w:rsidR="00D20003" w:rsidRPr="00064B39" w:rsidRDefault="00D20003" w:rsidP="0072333D">
            <w:pPr>
              <w:spacing w:after="0"/>
              <w:jc w:val="left"/>
              <w:rPr>
                <w:sz w:val="22"/>
              </w:rPr>
            </w:pPr>
          </w:p>
          <w:p w14:paraId="000D7D5A" w14:textId="77777777" w:rsidR="00D20003" w:rsidRPr="00064B39" w:rsidRDefault="00D20003" w:rsidP="0072333D">
            <w:pPr>
              <w:spacing w:after="0"/>
              <w:jc w:val="left"/>
              <w:rPr>
                <w:rFonts w:eastAsia="Calibri"/>
                <w:sz w:val="22"/>
              </w:rPr>
            </w:pPr>
            <w:r w:rsidRPr="00064B39">
              <w:rPr>
                <w:rFonts w:eastAsia="Calibri"/>
                <w:sz w:val="22"/>
              </w:rPr>
              <w:t>Area Manager</w:t>
            </w:r>
          </w:p>
        </w:tc>
        <w:tc>
          <w:tcPr>
            <w:tcW w:w="49" w:type="pct"/>
            <w:vAlign w:val="center"/>
          </w:tcPr>
          <w:p w14:paraId="208E8FBB" w14:textId="77777777" w:rsidR="00D20003" w:rsidRPr="00064B39" w:rsidRDefault="00D20003"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182CCEF5" w14:textId="77777777" w:rsidR="00D20003" w:rsidRPr="00064B39" w:rsidRDefault="0000532A" w:rsidP="0000532A">
            <w:pPr>
              <w:spacing w:after="0"/>
              <w:jc w:val="center"/>
              <w:rPr>
                <w:rFonts w:eastAsia="Calibri"/>
                <w:sz w:val="22"/>
              </w:rPr>
            </w:pPr>
            <w:r w:rsidRPr="00064B39">
              <w:rPr>
                <w:rFonts w:eastAsia="Calibri"/>
                <w:sz w:val="22"/>
              </w:rPr>
              <w:t>Jay Baumer</w:t>
            </w:r>
            <w:r w:rsidR="00E22644" w:rsidRPr="00064B39">
              <w:rPr>
                <w:rFonts w:eastAsia="Calibri"/>
                <w:sz w:val="22"/>
              </w:rPr>
              <w:t xml:space="preserve"> </w:t>
            </w:r>
          </w:p>
        </w:tc>
        <w:tc>
          <w:tcPr>
            <w:tcW w:w="50" w:type="pct"/>
            <w:vAlign w:val="center"/>
          </w:tcPr>
          <w:p w14:paraId="0A0C3BD6"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2604860" w14:textId="77777777" w:rsidR="00D20003" w:rsidRPr="00064B39" w:rsidRDefault="00D20003" w:rsidP="0072333D">
            <w:pPr>
              <w:spacing w:after="0"/>
              <w:jc w:val="center"/>
              <w:rPr>
                <w:rFonts w:eastAsia="Calibri"/>
                <w:sz w:val="22"/>
              </w:rPr>
            </w:pPr>
          </w:p>
        </w:tc>
        <w:tc>
          <w:tcPr>
            <w:tcW w:w="56" w:type="pct"/>
            <w:vAlign w:val="center"/>
          </w:tcPr>
          <w:p w14:paraId="12C5573B"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37B0296F" w14:textId="77777777" w:rsidR="00D20003" w:rsidRPr="00EB3721" w:rsidRDefault="00D20003" w:rsidP="0072333D">
            <w:pPr>
              <w:spacing w:after="0"/>
              <w:jc w:val="center"/>
              <w:rPr>
                <w:rFonts w:eastAsia="Calibri"/>
              </w:rPr>
            </w:pPr>
          </w:p>
        </w:tc>
      </w:tr>
      <w:tr w:rsidR="00D20003" w:rsidRPr="000F1203" w14:paraId="7BC0B9C9" w14:textId="77777777" w:rsidTr="00064B39">
        <w:trPr>
          <w:trHeight w:val="539"/>
        </w:trPr>
        <w:tc>
          <w:tcPr>
            <w:tcW w:w="1109" w:type="pct"/>
            <w:tcBorders>
              <w:top w:val="single" w:sz="4" w:space="0" w:color="auto"/>
              <w:bottom w:val="single" w:sz="4" w:space="0" w:color="auto"/>
            </w:tcBorders>
            <w:vAlign w:val="bottom"/>
          </w:tcPr>
          <w:p w14:paraId="2FE3C6AD" w14:textId="651D5645" w:rsidR="00D20003" w:rsidRPr="00064B39" w:rsidRDefault="00064B39" w:rsidP="0072333D">
            <w:pPr>
              <w:spacing w:after="0"/>
              <w:jc w:val="left"/>
              <w:rPr>
                <w:sz w:val="22"/>
              </w:rPr>
            </w:pPr>
            <w:r>
              <w:rPr>
                <w:sz w:val="22"/>
              </w:rPr>
              <w:t>Project leader</w:t>
            </w:r>
          </w:p>
        </w:tc>
        <w:tc>
          <w:tcPr>
            <w:tcW w:w="49" w:type="pct"/>
            <w:vAlign w:val="center"/>
          </w:tcPr>
          <w:p w14:paraId="5049BAAE" w14:textId="77777777" w:rsidR="00D20003" w:rsidRPr="00064B39" w:rsidRDefault="00D20003" w:rsidP="009522C0">
            <w:pPr>
              <w:spacing w:after="0"/>
              <w:rPr>
                <w:rFonts w:eastAsia="Calibri"/>
                <w:sz w:val="22"/>
                <w:u w:val="single"/>
              </w:rPr>
            </w:pPr>
          </w:p>
        </w:tc>
        <w:tc>
          <w:tcPr>
            <w:tcW w:w="1343" w:type="pct"/>
            <w:tcBorders>
              <w:top w:val="single" w:sz="4" w:space="0" w:color="auto"/>
              <w:bottom w:val="single" w:sz="4" w:space="0" w:color="auto"/>
            </w:tcBorders>
            <w:vAlign w:val="bottom"/>
          </w:tcPr>
          <w:p w14:paraId="378B8B44" w14:textId="5D3C0E4F" w:rsidR="00D20003" w:rsidRPr="00064B39" w:rsidRDefault="009522C0" w:rsidP="0072333D">
            <w:pPr>
              <w:spacing w:after="0"/>
              <w:jc w:val="center"/>
              <w:rPr>
                <w:rFonts w:eastAsia="Calibri"/>
                <w:sz w:val="22"/>
              </w:rPr>
            </w:pPr>
            <w:r w:rsidRPr="00064B39">
              <w:rPr>
                <w:rFonts w:eastAsia="Calibri"/>
                <w:sz w:val="22"/>
              </w:rPr>
              <w:t>Brittany Blain-Roth</w:t>
            </w:r>
          </w:p>
        </w:tc>
        <w:tc>
          <w:tcPr>
            <w:tcW w:w="50" w:type="pct"/>
            <w:vAlign w:val="center"/>
          </w:tcPr>
          <w:p w14:paraId="7F6A7250"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31B05343" w14:textId="77777777" w:rsidR="00D20003" w:rsidRPr="00064B39" w:rsidRDefault="00D20003" w:rsidP="0072333D">
            <w:pPr>
              <w:spacing w:after="0"/>
              <w:jc w:val="center"/>
              <w:rPr>
                <w:rFonts w:eastAsia="Calibri"/>
                <w:sz w:val="22"/>
              </w:rPr>
            </w:pPr>
          </w:p>
        </w:tc>
        <w:tc>
          <w:tcPr>
            <w:tcW w:w="56" w:type="pct"/>
            <w:vAlign w:val="center"/>
          </w:tcPr>
          <w:p w14:paraId="5476EFE7"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1DE6474" w14:textId="77777777" w:rsidR="00D20003" w:rsidRPr="00EB3721" w:rsidRDefault="00D20003" w:rsidP="0072333D">
            <w:pPr>
              <w:spacing w:after="0"/>
              <w:jc w:val="center"/>
              <w:rPr>
                <w:rFonts w:eastAsia="Calibri"/>
              </w:rPr>
            </w:pPr>
          </w:p>
        </w:tc>
      </w:tr>
      <w:tr w:rsidR="009522C0" w:rsidRPr="000F1203" w14:paraId="07115F0F" w14:textId="77777777" w:rsidTr="00064B39">
        <w:trPr>
          <w:trHeight w:val="539"/>
        </w:trPr>
        <w:tc>
          <w:tcPr>
            <w:tcW w:w="1109" w:type="pct"/>
            <w:tcBorders>
              <w:top w:val="single" w:sz="4" w:space="0" w:color="auto"/>
              <w:bottom w:val="single" w:sz="4" w:space="0" w:color="auto"/>
            </w:tcBorders>
            <w:vAlign w:val="bottom"/>
          </w:tcPr>
          <w:p w14:paraId="02E88351" w14:textId="310A844E" w:rsidR="009522C0" w:rsidRPr="00064B39" w:rsidRDefault="009A1F69" w:rsidP="0072333D">
            <w:pPr>
              <w:spacing w:after="0"/>
              <w:jc w:val="left"/>
              <w:rPr>
                <w:sz w:val="22"/>
              </w:rPr>
            </w:pPr>
            <w:r w:rsidRPr="00064B39">
              <w:rPr>
                <w:sz w:val="22"/>
              </w:rPr>
              <w:t>Fisheries Scientist I</w:t>
            </w:r>
          </w:p>
        </w:tc>
        <w:tc>
          <w:tcPr>
            <w:tcW w:w="49" w:type="pct"/>
            <w:vAlign w:val="center"/>
          </w:tcPr>
          <w:p w14:paraId="2D0260CA" w14:textId="77777777" w:rsidR="009522C0" w:rsidRPr="00064B39" w:rsidRDefault="009522C0"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4F47FF39" w14:textId="139FD11A" w:rsidR="009522C0" w:rsidRPr="00064B39" w:rsidRDefault="009522C0" w:rsidP="0072333D">
            <w:pPr>
              <w:spacing w:after="0"/>
              <w:jc w:val="center"/>
              <w:rPr>
                <w:rFonts w:eastAsia="Calibri"/>
                <w:sz w:val="22"/>
              </w:rPr>
            </w:pPr>
            <w:r w:rsidRPr="00064B39">
              <w:rPr>
                <w:rFonts w:eastAsia="Calibri"/>
                <w:sz w:val="22"/>
              </w:rPr>
              <w:t>Katherine Howard</w:t>
            </w:r>
          </w:p>
        </w:tc>
        <w:tc>
          <w:tcPr>
            <w:tcW w:w="50" w:type="pct"/>
            <w:vAlign w:val="center"/>
          </w:tcPr>
          <w:p w14:paraId="18171662" w14:textId="77777777" w:rsidR="009522C0" w:rsidRPr="00064B39" w:rsidRDefault="009522C0"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48C27DED" w14:textId="77777777" w:rsidR="009522C0" w:rsidRPr="00064B39" w:rsidRDefault="009522C0" w:rsidP="0072333D">
            <w:pPr>
              <w:spacing w:after="0"/>
              <w:jc w:val="center"/>
              <w:rPr>
                <w:rFonts w:eastAsia="Calibri"/>
                <w:sz w:val="22"/>
              </w:rPr>
            </w:pPr>
          </w:p>
        </w:tc>
        <w:tc>
          <w:tcPr>
            <w:tcW w:w="56" w:type="pct"/>
            <w:vAlign w:val="center"/>
          </w:tcPr>
          <w:p w14:paraId="6865BC25" w14:textId="77777777" w:rsidR="009522C0" w:rsidRPr="00EB3721" w:rsidRDefault="009522C0"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21EFC97C" w14:textId="77777777" w:rsidR="009522C0" w:rsidRPr="00EB3721" w:rsidRDefault="009522C0" w:rsidP="0072333D">
            <w:pPr>
              <w:spacing w:after="0"/>
              <w:jc w:val="center"/>
              <w:rPr>
                <w:rFonts w:eastAsia="Calibri"/>
              </w:rPr>
            </w:pPr>
          </w:p>
        </w:tc>
      </w:tr>
      <w:tr w:rsidR="009522C0" w:rsidRPr="000F1203" w14:paraId="18DDE525" w14:textId="77777777" w:rsidTr="00064B39">
        <w:trPr>
          <w:trHeight w:val="539"/>
        </w:trPr>
        <w:tc>
          <w:tcPr>
            <w:tcW w:w="1109" w:type="pct"/>
            <w:tcBorders>
              <w:top w:val="single" w:sz="4" w:space="0" w:color="auto"/>
              <w:bottom w:val="single" w:sz="4" w:space="0" w:color="auto"/>
            </w:tcBorders>
            <w:vAlign w:val="bottom"/>
          </w:tcPr>
          <w:p w14:paraId="65BB0D15" w14:textId="3B519FD4" w:rsidR="009522C0" w:rsidRPr="00064B39" w:rsidRDefault="009522C0" w:rsidP="0072333D">
            <w:pPr>
              <w:spacing w:after="0"/>
              <w:jc w:val="left"/>
              <w:rPr>
                <w:sz w:val="22"/>
              </w:rPr>
            </w:pPr>
            <w:r w:rsidRPr="00064B39">
              <w:rPr>
                <w:sz w:val="22"/>
              </w:rPr>
              <w:t>Biometrician</w:t>
            </w:r>
          </w:p>
        </w:tc>
        <w:tc>
          <w:tcPr>
            <w:tcW w:w="49" w:type="pct"/>
            <w:vAlign w:val="center"/>
          </w:tcPr>
          <w:p w14:paraId="53F1C4AE" w14:textId="77777777" w:rsidR="009522C0" w:rsidRPr="00064B39" w:rsidRDefault="009522C0"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7D13302F" w14:textId="68580530" w:rsidR="009522C0" w:rsidRPr="00064B39" w:rsidRDefault="009522C0" w:rsidP="0072333D">
            <w:pPr>
              <w:spacing w:after="0"/>
              <w:jc w:val="center"/>
              <w:rPr>
                <w:rFonts w:eastAsia="Calibri"/>
                <w:sz w:val="22"/>
              </w:rPr>
            </w:pPr>
            <w:r w:rsidRPr="00064B39">
              <w:rPr>
                <w:rFonts w:eastAsia="Calibri"/>
                <w:sz w:val="22"/>
              </w:rPr>
              <w:t>Ben Buzzee</w:t>
            </w:r>
          </w:p>
        </w:tc>
        <w:tc>
          <w:tcPr>
            <w:tcW w:w="50" w:type="pct"/>
            <w:vAlign w:val="center"/>
          </w:tcPr>
          <w:p w14:paraId="642C6745" w14:textId="77777777" w:rsidR="009522C0" w:rsidRPr="00064B39" w:rsidRDefault="009522C0"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1682A6FF" w14:textId="77777777" w:rsidR="009522C0" w:rsidRPr="00064B39" w:rsidRDefault="009522C0" w:rsidP="0072333D">
            <w:pPr>
              <w:spacing w:after="0"/>
              <w:jc w:val="center"/>
              <w:rPr>
                <w:rFonts w:eastAsia="Calibri"/>
                <w:sz w:val="22"/>
              </w:rPr>
            </w:pPr>
          </w:p>
        </w:tc>
        <w:tc>
          <w:tcPr>
            <w:tcW w:w="56" w:type="pct"/>
            <w:vAlign w:val="center"/>
          </w:tcPr>
          <w:p w14:paraId="2D4D51D0" w14:textId="77777777" w:rsidR="009522C0" w:rsidRPr="00EB3721" w:rsidRDefault="009522C0"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0A4875DA" w14:textId="77777777" w:rsidR="009522C0" w:rsidRPr="00EB3721" w:rsidRDefault="009522C0" w:rsidP="0072333D">
            <w:pPr>
              <w:spacing w:after="0"/>
              <w:jc w:val="center"/>
              <w:rPr>
                <w:rFonts w:eastAsia="Calibri"/>
              </w:rPr>
            </w:pPr>
          </w:p>
        </w:tc>
      </w:tr>
      <w:tr w:rsidR="00D20003" w:rsidRPr="000F1203" w14:paraId="0F85698D" w14:textId="77777777" w:rsidTr="00064B39">
        <w:trPr>
          <w:trHeight w:val="539"/>
        </w:trPr>
        <w:tc>
          <w:tcPr>
            <w:tcW w:w="1109" w:type="pct"/>
            <w:tcBorders>
              <w:top w:val="single" w:sz="4" w:space="0" w:color="auto"/>
              <w:bottom w:val="single" w:sz="4" w:space="0" w:color="auto"/>
            </w:tcBorders>
            <w:vAlign w:val="bottom"/>
          </w:tcPr>
          <w:p w14:paraId="2BA459C5" w14:textId="77777777" w:rsidR="00D20003" w:rsidRPr="00064B39" w:rsidRDefault="00D20003" w:rsidP="0072333D">
            <w:pPr>
              <w:spacing w:after="0"/>
              <w:jc w:val="left"/>
              <w:rPr>
                <w:rFonts w:eastAsia="Calibri"/>
                <w:sz w:val="22"/>
              </w:rPr>
            </w:pPr>
            <w:r w:rsidRPr="00064B39">
              <w:rPr>
                <w:sz w:val="22"/>
              </w:rPr>
              <w:t>Research Coordinator</w:t>
            </w:r>
          </w:p>
        </w:tc>
        <w:tc>
          <w:tcPr>
            <w:tcW w:w="49" w:type="pct"/>
            <w:vAlign w:val="center"/>
          </w:tcPr>
          <w:p w14:paraId="5B1496E2" w14:textId="77777777" w:rsidR="00D20003" w:rsidRPr="00064B39" w:rsidRDefault="00D20003" w:rsidP="0072333D">
            <w:pPr>
              <w:spacing w:after="0"/>
              <w:jc w:val="center"/>
              <w:rPr>
                <w:rFonts w:eastAsia="Calibri"/>
                <w:sz w:val="22"/>
                <w:u w:val="single"/>
              </w:rPr>
            </w:pPr>
          </w:p>
        </w:tc>
        <w:tc>
          <w:tcPr>
            <w:tcW w:w="1343" w:type="pct"/>
            <w:tcBorders>
              <w:top w:val="single" w:sz="4" w:space="0" w:color="auto"/>
              <w:bottom w:val="single" w:sz="4" w:space="0" w:color="auto"/>
            </w:tcBorders>
            <w:vAlign w:val="bottom"/>
          </w:tcPr>
          <w:p w14:paraId="3FED3E68" w14:textId="77777777" w:rsidR="00D20003" w:rsidRPr="00064B39" w:rsidRDefault="00D20003" w:rsidP="0072333D">
            <w:pPr>
              <w:spacing w:after="0"/>
              <w:jc w:val="center"/>
              <w:rPr>
                <w:rFonts w:eastAsia="Calibri"/>
                <w:sz w:val="22"/>
              </w:rPr>
            </w:pPr>
            <w:r w:rsidRPr="00064B39">
              <w:rPr>
                <w:rFonts w:eastAsia="Calibri"/>
                <w:sz w:val="22"/>
              </w:rPr>
              <w:t>Timothy McKinley</w:t>
            </w:r>
          </w:p>
        </w:tc>
        <w:tc>
          <w:tcPr>
            <w:tcW w:w="50" w:type="pct"/>
            <w:vAlign w:val="center"/>
          </w:tcPr>
          <w:p w14:paraId="0B80019D" w14:textId="77777777" w:rsidR="00D20003" w:rsidRPr="00064B39" w:rsidRDefault="00D20003" w:rsidP="0072333D">
            <w:pPr>
              <w:spacing w:after="0"/>
              <w:jc w:val="center"/>
              <w:rPr>
                <w:rFonts w:eastAsia="Calibri"/>
                <w:sz w:val="22"/>
                <w:u w:val="single"/>
              </w:rPr>
            </w:pPr>
          </w:p>
        </w:tc>
        <w:tc>
          <w:tcPr>
            <w:tcW w:w="1656" w:type="pct"/>
            <w:tcBorders>
              <w:top w:val="single" w:sz="4" w:space="0" w:color="auto"/>
              <w:bottom w:val="single" w:sz="4" w:space="0" w:color="auto"/>
            </w:tcBorders>
            <w:vAlign w:val="center"/>
          </w:tcPr>
          <w:p w14:paraId="48CA91BE" w14:textId="77777777" w:rsidR="00D20003" w:rsidRPr="00064B39" w:rsidRDefault="00D20003" w:rsidP="0072333D">
            <w:pPr>
              <w:spacing w:after="0"/>
              <w:jc w:val="center"/>
              <w:rPr>
                <w:rFonts w:eastAsia="Calibri"/>
                <w:sz w:val="22"/>
              </w:rPr>
            </w:pPr>
          </w:p>
        </w:tc>
        <w:tc>
          <w:tcPr>
            <w:tcW w:w="56" w:type="pct"/>
            <w:vAlign w:val="center"/>
          </w:tcPr>
          <w:p w14:paraId="1E45F839" w14:textId="77777777" w:rsidR="00D20003" w:rsidRPr="00EB3721" w:rsidRDefault="00D20003" w:rsidP="0072333D">
            <w:pPr>
              <w:spacing w:after="0"/>
              <w:jc w:val="center"/>
              <w:rPr>
                <w:rFonts w:eastAsia="Calibri"/>
                <w:u w:val="single"/>
              </w:rPr>
            </w:pPr>
          </w:p>
        </w:tc>
        <w:tc>
          <w:tcPr>
            <w:tcW w:w="737" w:type="pct"/>
            <w:tcBorders>
              <w:top w:val="single" w:sz="4" w:space="0" w:color="auto"/>
              <w:bottom w:val="single" w:sz="4" w:space="0" w:color="auto"/>
            </w:tcBorders>
            <w:vAlign w:val="center"/>
          </w:tcPr>
          <w:p w14:paraId="7D506025" w14:textId="77777777" w:rsidR="00D20003" w:rsidRPr="00EB3721" w:rsidRDefault="00D20003" w:rsidP="0072333D">
            <w:pPr>
              <w:spacing w:after="0"/>
              <w:jc w:val="center"/>
              <w:rPr>
                <w:rFonts w:eastAsia="Calibri"/>
              </w:rPr>
            </w:pPr>
          </w:p>
        </w:tc>
      </w:tr>
    </w:tbl>
    <w:p w14:paraId="0C2EEE50" w14:textId="77777777" w:rsidR="00134CB0" w:rsidRPr="00EB3721" w:rsidRDefault="00134CB0" w:rsidP="00C00D2A">
      <w:pPr>
        <w:pStyle w:val="TOCHeader"/>
        <w:rPr>
          <w:highlight w:val="yellow"/>
        </w:rPr>
      </w:pPr>
      <w:r w:rsidRPr="00EB3721">
        <w:rPr>
          <w:highlight w:val="yellow"/>
        </w:rPr>
        <w:br w:type="page"/>
      </w:r>
    </w:p>
    <w:p w14:paraId="7F792D5A" w14:textId="77777777" w:rsidR="00C00D2A" w:rsidRPr="000B3E82" w:rsidRDefault="00C00D2A" w:rsidP="00C00D2A">
      <w:pPr>
        <w:pStyle w:val="TOCHeader"/>
      </w:pPr>
      <w:r w:rsidRPr="000B3E82">
        <w:lastRenderedPageBreak/>
        <w:t>TABLE OF CONTENTS</w:t>
      </w:r>
    </w:p>
    <w:p w14:paraId="66CDE209" w14:textId="77777777" w:rsidR="00C00D2A" w:rsidRPr="000B3E82" w:rsidRDefault="00C00D2A" w:rsidP="00C00D2A">
      <w:pPr>
        <w:pStyle w:val="Table-Footnote"/>
        <w:rPr>
          <w:sz w:val="18"/>
          <w:szCs w:val="18"/>
        </w:rPr>
      </w:pPr>
    </w:p>
    <w:p w14:paraId="0365555B" w14:textId="77777777" w:rsidR="00C00D2A" w:rsidRPr="000B3E82" w:rsidRDefault="00C00D2A" w:rsidP="00C00D2A">
      <w:pPr>
        <w:pStyle w:val="List-Page"/>
        <w:spacing w:after="120"/>
        <w:jc w:val="right"/>
      </w:pPr>
      <w:r w:rsidRPr="000B3E82">
        <w:t>Page</w:t>
      </w:r>
    </w:p>
    <w:p w14:paraId="2042E431" w14:textId="3C1279F7" w:rsidR="001F694C" w:rsidRPr="000B3E82" w:rsidRDefault="00597277">
      <w:pPr>
        <w:pStyle w:val="TOC1"/>
        <w:rPr>
          <w:rFonts w:asciiTheme="minorHAnsi" w:eastAsiaTheme="minorEastAsia" w:hAnsiTheme="minorHAnsi" w:cstheme="minorBidi"/>
          <w:caps w:val="0"/>
          <w:noProof/>
          <w:sz w:val="22"/>
          <w:szCs w:val="22"/>
        </w:rPr>
      </w:pPr>
      <w:r w:rsidRPr="000B3E82">
        <w:rPr>
          <w:caps w:val="0"/>
        </w:rPr>
        <w:fldChar w:fldCharType="begin"/>
      </w:r>
      <w:r w:rsidRPr="000B3E82">
        <w:rPr>
          <w:caps w:val="0"/>
        </w:rPr>
        <w:instrText xml:space="preserve"> TOC \o "1-3" \h \z \u </w:instrText>
      </w:r>
      <w:r w:rsidRPr="000B3E82">
        <w:rPr>
          <w:caps w:val="0"/>
        </w:rPr>
        <w:fldChar w:fldCharType="separate"/>
      </w:r>
      <w:hyperlink w:anchor="_Toc513114621" w:history="1">
        <w:r w:rsidR="001F694C" w:rsidRPr="000B3E82">
          <w:rPr>
            <w:rStyle w:val="Hyperlink"/>
            <w:noProof/>
          </w:rPr>
          <w:t>LIST OF TABLES</w:t>
        </w:r>
        <w:r w:rsidR="001F694C" w:rsidRPr="000B3E82">
          <w:rPr>
            <w:noProof/>
            <w:webHidden/>
          </w:rPr>
          <w:tab/>
        </w:r>
        <w:r w:rsidR="00285CAD" w:rsidRPr="000B3E82">
          <w:rPr>
            <w:noProof/>
            <w:webHidden/>
          </w:rPr>
          <w:t>I</w:t>
        </w:r>
        <w:r w:rsidR="001F694C" w:rsidRPr="000B3E82">
          <w:rPr>
            <w:noProof/>
            <w:webHidden/>
          </w:rPr>
          <w:fldChar w:fldCharType="begin"/>
        </w:r>
        <w:r w:rsidR="001F694C" w:rsidRPr="000B3E82">
          <w:rPr>
            <w:noProof/>
            <w:webHidden/>
          </w:rPr>
          <w:instrText xml:space="preserve"> PAGEREF _Toc513114621 \h </w:instrText>
        </w:r>
        <w:r w:rsidR="001F694C" w:rsidRPr="000B3E82">
          <w:rPr>
            <w:noProof/>
            <w:webHidden/>
          </w:rPr>
        </w:r>
        <w:r w:rsidR="001F694C" w:rsidRPr="000B3E82">
          <w:rPr>
            <w:noProof/>
            <w:webHidden/>
          </w:rPr>
          <w:fldChar w:fldCharType="separate"/>
        </w:r>
        <w:r w:rsidR="009E2A56">
          <w:rPr>
            <w:noProof/>
            <w:webHidden/>
          </w:rPr>
          <w:t>iii</w:t>
        </w:r>
        <w:r w:rsidR="001F694C" w:rsidRPr="000B3E82">
          <w:rPr>
            <w:noProof/>
            <w:webHidden/>
          </w:rPr>
          <w:fldChar w:fldCharType="end"/>
        </w:r>
      </w:hyperlink>
    </w:p>
    <w:p w14:paraId="4138DFF3" w14:textId="0DA0E80B" w:rsidR="001F694C" w:rsidRPr="000B3E82" w:rsidRDefault="001376E1">
      <w:pPr>
        <w:pStyle w:val="TOC1"/>
        <w:rPr>
          <w:rFonts w:asciiTheme="minorHAnsi" w:eastAsiaTheme="minorEastAsia" w:hAnsiTheme="minorHAnsi" w:cstheme="minorBidi"/>
          <w:caps w:val="0"/>
          <w:noProof/>
          <w:sz w:val="22"/>
          <w:szCs w:val="22"/>
        </w:rPr>
      </w:pPr>
      <w:hyperlink w:anchor="_Toc513114622" w:history="1">
        <w:r w:rsidR="001F694C" w:rsidRPr="000B3E82">
          <w:rPr>
            <w:rStyle w:val="Hyperlink"/>
            <w:noProof/>
          </w:rPr>
          <w:t>LIST OF FIGURES</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_Toc513114622 \h </w:instrText>
        </w:r>
        <w:r w:rsidR="001F694C" w:rsidRPr="000B3E82">
          <w:rPr>
            <w:noProof/>
            <w:webHidden/>
          </w:rPr>
        </w:r>
        <w:r w:rsidR="001F694C" w:rsidRPr="000B3E82">
          <w:rPr>
            <w:noProof/>
            <w:webHidden/>
          </w:rPr>
          <w:fldChar w:fldCharType="separate"/>
        </w:r>
        <w:r w:rsidR="009E2A56">
          <w:rPr>
            <w:b/>
            <w:bCs/>
            <w:noProof/>
            <w:webHidden/>
          </w:rPr>
          <w:t>Error! Bookmark not defined.</w:t>
        </w:r>
        <w:r w:rsidR="001F694C" w:rsidRPr="000B3E82">
          <w:rPr>
            <w:noProof/>
            <w:webHidden/>
          </w:rPr>
          <w:fldChar w:fldCharType="end"/>
        </w:r>
      </w:hyperlink>
    </w:p>
    <w:p w14:paraId="3DF4574D" w14:textId="2620FC87" w:rsidR="001F694C" w:rsidRPr="000B3E82" w:rsidRDefault="001376E1">
      <w:pPr>
        <w:pStyle w:val="TOC1"/>
        <w:rPr>
          <w:rFonts w:asciiTheme="minorHAnsi" w:eastAsiaTheme="minorEastAsia" w:hAnsiTheme="minorHAnsi" w:cstheme="minorBidi"/>
          <w:caps w:val="0"/>
          <w:noProof/>
          <w:sz w:val="22"/>
          <w:szCs w:val="22"/>
        </w:rPr>
      </w:pPr>
      <w:hyperlink w:anchor="_Toc513114623" w:history="1">
        <w:r w:rsidR="001F694C" w:rsidRPr="000B3E82">
          <w:rPr>
            <w:rStyle w:val="Hyperlink"/>
            <w:noProof/>
          </w:rPr>
          <w:t>abstract</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_Toc513114623 \h </w:instrText>
        </w:r>
        <w:r w:rsidR="001F694C" w:rsidRPr="000B3E82">
          <w:rPr>
            <w:noProof/>
            <w:webHidden/>
          </w:rPr>
        </w:r>
        <w:r w:rsidR="001F694C" w:rsidRPr="000B3E82">
          <w:rPr>
            <w:noProof/>
            <w:webHidden/>
          </w:rPr>
          <w:fldChar w:fldCharType="separate"/>
        </w:r>
        <w:r w:rsidR="009E2A56">
          <w:rPr>
            <w:noProof/>
            <w:webHidden/>
          </w:rPr>
          <w:t>4</w:t>
        </w:r>
        <w:r w:rsidR="001F694C" w:rsidRPr="000B3E82">
          <w:rPr>
            <w:noProof/>
            <w:webHidden/>
          </w:rPr>
          <w:fldChar w:fldCharType="end"/>
        </w:r>
      </w:hyperlink>
    </w:p>
    <w:p w14:paraId="61C5FFA2" w14:textId="2C64D80D" w:rsidR="001F694C" w:rsidRPr="000B3E82" w:rsidRDefault="001376E1">
      <w:pPr>
        <w:pStyle w:val="TOC1"/>
        <w:rPr>
          <w:rFonts w:asciiTheme="minorHAnsi" w:eastAsiaTheme="minorEastAsia" w:hAnsiTheme="minorHAnsi" w:cstheme="minorBidi"/>
          <w:caps w:val="0"/>
          <w:noProof/>
          <w:sz w:val="22"/>
          <w:szCs w:val="22"/>
        </w:rPr>
      </w:pPr>
      <w:hyperlink w:anchor="_Toc513114624" w:history="1">
        <w:r w:rsidR="001F694C" w:rsidRPr="000B3E82">
          <w:rPr>
            <w:rStyle w:val="Hyperlink"/>
            <w:noProof/>
          </w:rPr>
          <w:t>Purpose</w:t>
        </w:r>
        <w:r w:rsidR="001F694C" w:rsidRPr="000B3E82">
          <w:rPr>
            <w:noProof/>
            <w:webHidden/>
          </w:rPr>
          <w:tab/>
        </w:r>
        <w:r w:rsidR="001F694C" w:rsidRPr="000B3E82">
          <w:rPr>
            <w:noProof/>
            <w:webHidden/>
          </w:rPr>
          <w:fldChar w:fldCharType="begin"/>
        </w:r>
        <w:r w:rsidR="001F694C" w:rsidRPr="000B3E82">
          <w:rPr>
            <w:noProof/>
            <w:webHidden/>
          </w:rPr>
          <w:instrText xml:space="preserve"> PAGEREF _Toc513114624 \h </w:instrText>
        </w:r>
        <w:r w:rsidR="001F694C" w:rsidRPr="000B3E82">
          <w:rPr>
            <w:noProof/>
            <w:webHidden/>
          </w:rPr>
        </w:r>
        <w:r w:rsidR="001F694C" w:rsidRPr="000B3E82">
          <w:rPr>
            <w:noProof/>
            <w:webHidden/>
          </w:rPr>
          <w:fldChar w:fldCharType="separate"/>
        </w:r>
        <w:r w:rsidR="009E2A56">
          <w:rPr>
            <w:b/>
            <w:bCs/>
            <w:noProof/>
            <w:webHidden/>
          </w:rPr>
          <w:t>Error! Bookmark not defined.</w:t>
        </w:r>
        <w:r w:rsidR="001F694C" w:rsidRPr="000B3E82">
          <w:rPr>
            <w:noProof/>
            <w:webHidden/>
          </w:rPr>
          <w:fldChar w:fldCharType="end"/>
        </w:r>
      </w:hyperlink>
    </w:p>
    <w:p w14:paraId="03ECE1D1" w14:textId="3A36E369" w:rsidR="001F694C" w:rsidRPr="000B3E82" w:rsidRDefault="001376E1">
      <w:pPr>
        <w:pStyle w:val="TOC1"/>
        <w:rPr>
          <w:rFonts w:asciiTheme="minorHAnsi" w:eastAsiaTheme="minorEastAsia" w:hAnsiTheme="minorHAnsi" w:cstheme="minorBidi"/>
          <w:caps w:val="0"/>
          <w:noProof/>
          <w:sz w:val="22"/>
          <w:szCs w:val="22"/>
        </w:rPr>
      </w:pPr>
      <w:hyperlink w:anchor="_Toc513114625" w:history="1">
        <w:r w:rsidR="001F694C" w:rsidRPr="000B3E82">
          <w:rPr>
            <w:rStyle w:val="Hyperlink"/>
            <w:noProof/>
          </w:rPr>
          <w:t>background</w:t>
        </w:r>
        <w:r w:rsidR="001F694C" w:rsidRPr="000B3E82">
          <w:rPr>
            <w:noProof/>
            <w:webHidden/>
          </w:rPr>
          <w:tab/>
        </w:r>
        <w:r w:rsidR="0092461A" w:rsidRPr="000B3E82">
          <w:rPr>
            <w:noProof/>
            <w:webHidden/>
          </w:rPr>
          <w:t>5</w:t>
        </w:r>
      </w:hyperlink>
    </w:p>
    <w:p w14:paraId="319FBAFC" w14:textId="5D02023A" w:rsidR="001F694C" w:rsidRPr="000B3E82" w:rsidRDefault="001376E1">
      <w:pPr>
        <w:pStyle w:val="TOC1"/>
        <w:rPr>
          <w:rFonts w:asciiTheme="minorHAnsi" w:eastAsiaTheme="minorEastAsia" w:hAnsiTheme="minorHAnsi" w:cstheme="minorBidi"/>
          <w:caps w:val="0"/>
          <w:noProof/>
          <w:sz w:val="22"/>
          <w:szCs w:val="22"/>
        </w:rPr>
      </w:pPr>
      <w:hyperlink w:anchor="_Toc513114626" w:history="1">
        <w:r w:rsidR="001F694C" w:rsidRPr="000B3E82">
          <w:rPr>
            <w:rStyle w:val="Hyperlink"/>
            <w:noProof/>
          </w:rPr>
          <w:t>Objectives</w:t>
        </w:r>
        <w:r w:rsidR="001F694C" w:rsidRPr="000B3E82">
          <w:rPr>
            <w:noProof/>
            <w:webHidden/>
          </w:rPr>
          <w:tab/>
        </w:r>
        <w:r w:rsidR="0092461A" w:rsidRPr="000B3E82">
          <w:rPr>
            <w:noProof/>
            <w:webHidden/>
          </w:rPr>
          <w:t>9</w:t>
        </w:r>
      </w:hyperlink>
    </w:p>
    <w:p w14:paraId="57D527E4" w14:textId="7DD9BA1A" w:rsidR="001F694C" w:rsidRPr="000B3E82" w:rsidRDefault="000F1203">
      <w:pPr>
        <w:pStyle w:val="TOC1"/>
        <w:rPr>
          <w:rFonts w:asciiTheme="minorHAnsi" w:eastAsiaTheme="minorEastAsia" w:hAnsiTheme="minorHAnsi" w:cstheme="minorBidi"/>
          <w:caps w:val="0"/>
          <w:noProof/>
          <w:sz w:val="22"/>
          <w:szCs w:val="22"/>
        </w:rPr>
      </w:pPr>
      <w:r w:rsidRPr="000B3E82">
        <w:fldChar w:fldCharType="begin"/>
      </w:r>
      <w:r w:rsidRPr="000B3E82">
        <w:instrText xml:space="preserve"> HYPERLINK \l "_Toc513114627" </w:instrText>
      </w:r>
      <w:r w:rsidRPr="000B3E82">
        <w:rPr>
          <w:rPrChange w:id="6" w:author="Blain, Brittany J (DFG)" w:date="2019-02-20T14:33:00Z">
            <w:rPr>
              <w:caps w:val="0"/>
              <w:noProof/>
            </w:rPr>
          </w:rPrChange>
        </w:rPr>
        <w:fldChar w:fldCharType="separate"/>
      </w:r>
      <w:r w:rsidR="001F694C" w:rsidRPr="000B3E82">
        <w:rPr>
          <w:rStyle w:val="Hyperlink"/>
          <w:caps w:val="0"/>
          <w:noProof/>
        </w:rPr>
        <w:t>Methods</w:t>
      </w:r>
      <w:r w:rsidR="001F694C" w:rsidRPr="000B3E82">
        <w:rPr>
          <w:caps w:val="0"/>
          <w:noProof/>
          <w:webHidden/>
        </w:rPr>
        <w:tab/>
      </w:r>
      <w:r w:rsidR="0092461A" w:rsidRPr="000B3E82">
        <w:rPr>
          <w:caps w:val="0"/>
          <w:noProof/>
          <w:webHidden/>
        </w:rPr>
        <w:t>10</w:t>
      </w:r>
      <w:r w:rsidRPr="000B3E82">
        <w:rPr>
          <w:caps w:val="0"/>
          <w:noProof/>
        </w:rPr>
        <w:fldChar w:fldCharType="end"/>
      </w:r>
    </w:p>
    <w:p w14:paraId="668E7B89" w14:textId="0DDB6D22" w:rsidR="001F694C" w:rsidRPr="000B3E82" w:rsidRDefault="001376E1">
      <w:pPr>
        <w:pStyle w:val="TOC3"/>
        <w:rPr>
          <w:rFonts w:asciiTheme="minorHAnsi" w:eastAsiaTheme="minorEastAsia" w:hAnsiTheme="minorHAnsi" w:cstheme="minorBidi"/>
          <w:noProof/>
          <w:sz w:val="22"/>
          <w:szCs w:val="22"/>
        </w:rPr>
      </w:pPr>
      <w:hyperlink w:anchor="_Toc513114629" w:history="1">
        <w:r w:rsidR="0092461A" w:rsidRPr="000B3E82">
          <w:rPr>
            <w:rStyle w:val="Hyperlink"/>
            <w:noProof/>
          </w:rPr>
          <w:t>Data Collection and s</w:t>
        </w:r>
        <w:r w:rsidR="001F694C" w:rsidRPr="000B3E82">
          <w:rPr>
            <w:rStyle w:val="Hyperlink"/>
            <w:noProof/>
          </w:rPr>
          <w:t>tudy Design</w:t>
        </w:r>
        <w:r w:rsidR="001F694C" w:rsidRPr="000B3E82">
          <w:rPr>
            <w:noProof/>
            <w:webHidden/>
          </w:rPr>
          <w:tab/>
        </w:r>
        <w:r w:rsidR="0092461A" w:rsidRPr="000B3E82">
          <w:rPr>
            <w:noProof/>
            <w:webHidden/>
          </w:rPr>
          <w:t>10</w:t>
        </w:r>
      </w:hyperlink>
    </w:p>
    <w:p w14:paraId="6A7CB29F" w14:textId="20B2F09E" w:rsidR="001F694C" w:rsidRPr="000B3E82" w:rsidRDefault="001376E1">
      <w:pPr>
        <w:pStyle w:val="TOC3"/>
        <w:rPr>
          <w:rFonts w:asciiTheme="minorHAnsi" w:eastAsiaTheme="minorEastAsia" w:hAnsiTheme="minorHAnsi" w:cstheme="minorBidi"/>
          <w:noProof/>
          <w:sz w:val="22"/>
          <w:szCs w:val="22"/>
        </w:rPr>
      </w:pPr>
      <w:hyperlink w:anchor="_Toc513114631" w:history="1">
        <w:r w:rsidR="001F694C" w:rsidRPr="000B3E82">
          <w:rPr>
            <w:rStyle w:val="Hyperlink"/>
            <w:noProof/>
          </w:rPr>
          <w:t>Data Reduction</w:t>
        </w:r>
        <w:r w:rsidR="001F694C" w:rsidRPr="000B3E82">
          <w:rPr>
            <w:noProof/>
            <w:webHidden/>
          </w:rPr>
          <w:tab/>
        </w:r>
        <w:r w:rsidR="006B696D" w:rsidRPr="000B3E82">
          <w:rPr>
            <w:noProof/>
            <w:webHidden/>
          </w:rPr>
          <w:t>1</w:t>
        </w:r>
        <w:r w:rsidR="0092461A" w:rsidRPr="000B3E82">
          <w:rPr>
            <w:noProof/>
            <w:webHidden/>
          </w:rPr>
          <w:t>2</w:t>
        </w:r>
      </w:hyperlink>
    </w:p>
    <w:p w14:paraId="0193900A" w14:textId="16AA7631" w:rsidR="0092461A" w:rsidRPr="000B3E82" w:rsidRDefault="001376E1" w:rsidP="0092461A">
      <w:pPr>
        <w:pStyle w:val="TOC3"/>
        <w:rPr>
          <w:noProof/>
        </w:rPr>
      </w:pPr>
      <w:hyperlink w:anchor="_Toc513114632" w:history="1">
        <w:r w:rsidR="001F694C" w:rsidRPr="000B3E82">
          <w:rPr>
            <w:rStyle w:val="Hyperlink"/>
            <w:noProof/>
          </w:rPr>
          <w:t>Data Analysis</w:t>
        </w:r>
        <w:r w:rsidR="001F694C" w:rsidRPr="000B3E82">
          <w:rPr>
            <w:noProof/>
            <w:webHidden/>
          </w:rPr>
          <w:tab/>
        </w:r>
        <w:r w:rsidR="006B696D" w:rsidRPr="000B3E82">
          <w:rPr>
            <w:noProof/>
            <w:webHidden/>
          </w:rPr>
          <w:t>1</w:t>
        </w:r>
        <w:r w:rsidR="0092461A" w:rsidRPr="000B3E82">
          <w:rPr>
            <w:noProof/>
            <w:webHidden/>
          </w:rPr>
          <w:t>2</w:t>
        </w:r>
      </w:hyperlink>
    </w:p>
    <w:p w14:paraId="7308F8CF" w14:textId="0537CB68" w:rsidR="001F694C" w:rsidRPr="000B3E82" w:rsidRDefault="001376E1">
      <w:pPr>
        <w:pStyle w:val="TOC1"/>
        <w:rPr>
          <w:rFonts w:asciiTheme="minorHAnsi" w:eastAsiaTheme="minorEastAsia" w:hAnsiTheme="minorHAnsi" w:cstheme="minorBidi"/>
          <w:caps w:val="0"/>
          <w:noProof/>
          <w:sz w:val="22"/>
          <w:szCs w:val="22"/>
        </w:rPr>
      </w:pPr>
      <w:hyperlink w:anchor="_Toc513114648" w:history="1">
        <w:r w:rsidR="001F694C" w:rsidRPr="000B3E82">
          <w:rPr>
            <w:rStyle w:val="Hyperlink"/>
            <w:noProof/>
          </w:rPr>
          <w:t>Schedule and Deliverables</w:t>
        </w:r>
        <w:r w:rsidR="001F694C" w:rsidRPr="000B3E82">
          <w:rPr>
            <w:noProof/>
            <w:webHidden/>
          </w:rPr>
          <w:tab/>
        </w:r>
        <w:r w:rsidR="0092461A" w:rsidRPr="000B3E82">
          <w:rPr>
            <w:noProof/>
            <w:webHidden/>
          </w:rPr>
          <w:t>13</w:t>
        </w:r>
      </w:hyperlink>
    </w:p>
    <w:p w14:paraId="3A3E0114" w14:textId="058F6CD6" w:rsidR="001F694C" w:rsidRPr="000B3E82" w:rsidRDefault="001376E1">
      <w:pPr>
        <w:pStyle w:val="TOC1"/>
        <w:rPr>
          <w:rFonts w:asciiTheme="minorHAnsi" w:eastAsiaTheme="minorEastAsia" w:hAnsiTheme="minorHAnsi" w:cstheme="minorBidi"/>
          <w:caps w:val="0"/>
          <w:noProof/>
          <w:sz w:val="22"/>
          <w:szCs w:val="22"/>
        </w:rPr>
      </w:pPr>
      <w:hyperlink w:anchor="_Toc513114649" w:history="1">
        <w:r w:rsidR="001F694C" w:rsidRPr="000B3E82">
          <w:rPr>
            <w:rStyle w:val="Hyperlink"/>
            <w:noProof/>
          </w:rPr>
          <w:t>RESPONSIBILITIES</w:t>
        </w:r>
        <w:r w:rsidR="001F694C" w:rsidRPr="000B3E82">
          <w:rPr>
            <w:noProof/>
            <w:webHidden/>
          </w:rPr>
          <w:tab/>
        </w:r>
        <w:r w:rsidR="0092461A" w:rsidRPr="000B3E82">
          <w:rPr>
            <w:noProof/>
            <w:webHidden/>
          </w:rPr>
          <w:t>1</w:t>
        </w:r>
      </w:hyperlink>
      <w:r w:rsidR="0092461A" w:rsidRPr="000B3E82">
        <w:rPr>
          <w:noProof/>
        </w:rPr>
        <w:t>3</w:t>
      </w:r>
    </w:p>
    <w:p w14:paraId="77BC3B0C" w14:textId="5B6A01B0" w:rsidR="001F694C" w:rsidRPr="000B3E82" w:rsidRDefault="001376E1">
      <w:pPr>
        <w:pStyle w:val="TOC1"/>
        <w:rPr>
          <w:rFonts w:asciiTheme="minorHAnsi" w:eastAsiaTheme="minorEastAsia" w:hAnsiTheme="minorHAnsi" w:cstheme="minorBidi"/>
          <w:caps w:val="0"/>
          <w:noProof/>
          <w:sz w:val="22"/>
          <w:szCs w:val="22"/>
        </w:rPr>
      </w:pPr>
      <w:hyperlink w:anchor="_Toc513114650" w:history="1">
        <w:r w:rsidR="001F694C" w:rsidRPr="000B3E82">
          <w:rPr>
            <w:rStyle w:val="Hyperlink"/>
            <w:noProof/>
          </w:rPr>
          <w:t>reference cited</w:t>
        </w:r>
        <w:r w:rsidR="001F694C" w:rsidRPr="000B3E82">
          <w:rPr>
            <w:noProof/>
            <w:webHidden/>
          </w:rPr>
          <w:tab/>
        </w:r>
        <w:r w:rsidR="0092461A" w:rsidRPr="000B3E82">
          <w:rPr>
            <w:noProof/>
            <w:webHidden/>
          </w:rPr>
          <w:t>1</w:t>
        </w:r>
        <w:r w:rsidR="009A67BE" w:rsidRPr="000B3E82">
          <w:rPr>
            <w:noProof/>
            <w:webHidden/>
          </w:rPr>
          <w:t>5</w:t>
        </w:r>
      </w:hyperlink>
    </w:p>
    <w:p w14:paraId="2BE1874C" w14:textId="24E62DBC" w:rsidR="00285CAD" w:rsidRPr="000B3E82" w:rsidRDefault="00285CAD" w:rsidP="000E719C">
      <w:pPr>
        <w:pStyle w:val="TOC2"/>
        <w:rPr>
          <w:webHidden/>
        </w:rPr>
      </w:pPr>
    </w:p>
    <w:p w14:paraId="2D7544B1" w14:textId="347D495F" w:rsidR="0092461A" w:rsidRPr="000B3E82" w:rsidRDefault="0092461A" w:rsidP="0092461A">
      <w:pPr>
        <w:rPr>
          <w:webHidden/>
        </w:rPr>
      </w:pPr>
    </w:p>
    <w:p w14:paraId="457498F4" w14:textId="77777777" w:rsidR="0092461A" w:rsidRPr="000B3E82" w:rsidRDefault="0092461A" w:rsidP="0092461A">
      <w:pPr>
        <w:rPr>
          <w:webHidden/>
        </w:rPr>
      </w:pPr>
    </w:p>
    <w:p w14:paraId="2F2F5AFD" w14:textId="77777777" w:rsidR="00285CAD" w:rsidRPr="000B3E82" w:rsidRDefault="00285CAD" w:rsidP="000E719C">
      <w:pPr>
        <w:pStyle w:val="TOC2"/>
        <w:rPr>
          <w:caps/>
        </w:rPr>
      </w:pPr>
    </w:p>
    <w:p w14:paraId="5AB6CC0E" w14:textId="0FEDC1C5" w:rsidR="00285CAD" w:rsidRPr="000B3E82" w:rsidRDefault="00597277" w:rsidP="00285CAD">
      <w:pPr>
        <w:pStyle w:val="TOC1"/>
        <w:rPr>
          <w:noProof/>
          <w:webHidden/>
        </w:rPr>
      </w:pPr>
      <w:r w:rsidRPr="000B3E82">
        <w:rPr>
          <w:caps w:val="0"/>
        </w:rPr>
        <w:fldChar w:fldCharType="end"/>
      </w:r>
    </w:p>
    <w:p w14:paraId="2709591D" w14:textId="11B434B8" w:rsidR="00285CAD" w:rsidRPr="000B3E82" w:rsidRDefault="00285CAD" w:rsidP="000E719C">
      <w:pPr>
        <w:pStyle w:val="TOC2"/>
      </w:pPr>
    </w:p>
    <w:p w14:paraId="495732C9" w14:textId="1881F87A" w:rsidR="0092461A" w:rsidRPr="000B3E82" w:rsidRDefault="0092461A" w:rsidP="0092461A"/>
    <w:p w14:paraId="4D262E52" w14:textId="2153ECCE" w:rsidR="0092461A" w:rsidRPr="000B3E82" w:rsidRDefault="0092461A" w:rsidP="0092461A"/>
    <w:p w14:paraId="2BB058BA" w14:textId="77777777" w:rsidR="0092461A" w:rsidRPr="000B3E82" w:rsidRDefault="0092461A" w:rsidP="0092461A"/>
    <w:p w14:paraId="72245815" w14:textId="54BDBAE1" w:rsidR="0073291E" w:rsidRPr="000B3E82" w:rsidRDefault="0073291E" w:rsidP="00A763FA"/>
    <w:p w14:paraId="0DB72395" w14:textId="284CB9C2" w:rsidR="0092461A" w:rsidRPr="000B3E82" w:rsidRDefault="0092461A" w:rsidP="00A763FA"/>
    <w:p w14:paraId="227F158E" w14:textId="10CE8E91" w:rsidR="0092461A" w:rsidRPr="000B3E82" w:rsidRDefault="0092461A" w:rsidP="00A763FA"/>
    <w:p w14:paraId="5F401CBA" w14:textId="3281A3D4" w:rsidR="0092461A" w:rsidRPr="000B3E82" w:rsidRDefault="0092461A" w:rsidP="00A763FA"/>
    <w:p w14:paraId="3276CC31" w14:textId="090CEE54" w:rsidR="0092461A" w:rsidRPr="000B3E82" w:rsidRDefault="0092461A" w:rsidP="00A763FA"/>
    <w:p w14:paraId="501FBE6B" w14:textId="77777777" w:rsidR="0092461A" w:rsidRPr="000B3E82" w:rsidRDefault="0092461A" w:rsidP="00A763FA"/>
    <w:p w14:paraId="729FCDE3" w14:textId="3507AF76" w:rsidR="0092461A" w:rsidRPr="000B3E82" w:rsidRDefault="0092461A" w:rsidP="00A763FA"/>
    <w:p w14:paraId="02E31259" w14:textId="35F4524C" w:rsidR="0092461A" w:rsidRPr="000B3E82" w:rsidRDefault="0092461A" w:rsidP="00A763FA"/>
    <w:p w14:paraId="7905EE92" w14:textId="6A3D990D" w:rsidR="0092461A" w:rsidRPr="000B3E82" w:rsidRDefault="0092461A" w:rsidP="00A763FA"/>
    <w:p w14:paraId="582573C5" w14:textId="77777777" w:rsidR="0092461A" w:rsidRPr="000B3E82" w:rsidRDefault="0092461A" w:rsidP="00A763FA"/>
    <w:p w14:paraId="77542552" w14:textId="77777777" w:rsidR="00624541" w:rsidRPr="000B3E82" w:rsidRDefault="00624541" w:rsidP="00624541">
      <w:pPr>
        <w:pStyle w:val="Heading1"/>
      </w:pPr>
      <w:bookmarkStart w:id="7" w:name="_Toc513114621"/>
      <w:r w:rsidRPr="000B3E82">
        <w:lastRenderedPageBreak/>
        <w:t>LIST OF TABLES</w:t>
      </w:r>
      <w:bookmarkEnd w:id="7"/>
    </w:p>
    <w:p w14:paraId="7228B931" w14:textId="77777777" w:rsidR="00624541" w:rsidRPr="000B3E82" w:rsidRDefault="00670A75" w:rsidP="00624541">
      <w:pPr>
        <w:pStyle w:val="List-Page"/>
      </w:pPr>
      <w:r w:rsidRPr="000B3E82">
        <w:t>Table</w:t>
      </w:r>
      <w:r w:rsidR="00624541" w:rsidRPr="000B3E82">
        <w:tab/>
        <w:t>Page</w:t>
      </w:r>
    </w:p>
    <w:p w14:paraId="20DAE668" w14:textId="15429502" w:rsidR="001F694C" w:rsidRPr="000B3E82" w:rsidRDefault="007518B4">
      <w:pPr>
        <w:pStyle w:val="TableofFigures"/>
        <w:rPr>
          <w:rFonts w:asciiTheme="minorHAnsi" w:eastAsiaTheme="minorEastAsia" w:hAnsiTheme="minorHAnsi" w:cstheme="minorBidi"/>
          <w:noProof/>
          <w:sz w:val="22"/>
          <w:szCs w:val="22"/>
        </w:rPr>
      </w:pPr>
      <w:r w:rsidRPr="000B3E82">
        <w:fldChar w:fldCharType="begin"/>
      </w:r>
      <w:r w:rsidRPr="000B3E82">
        <w:instrText xml:space="preserve"> TOC \h \z \c "Table" </w:instrText>
      </w:r>
      <w:r w:rsidRPr="000B3E82">
        <w:fldChar w:fldCharType="separate"/>
      </w:r>
      <w:r w:rsidR="00EB3871" w:rsidRPr="000B3E82">
        <w:fldChar w:fldCharType="begin"/>
      </w:r>
      <w:r w:rsidR="00EB3871" w:rsidRPr="000B3E82">
        <w:instrText xml:space="preserve"> HYPERLINK \l "_Toc513114654" </w:instrText>
      </w:r>
      <w:r w:rsidR="00EB3871" w:rsidRPr="000B3E82">
        <w:rPr>
          <w:noProof/>
        </w:rPr>
        <w:fldChar w:fldCharType="separate"/>
      </w:r>
      <w:r w:rsidR="001F694C" w:rsidRPr="000B3E82">
        <w:rPr>
          <w:rStyle w:val="Hyperlink"/>
          <w:noProof/>
        </w:rPr>
        <w:t>Table 1.–</w:t>
      </w:r>
      <w:r w:rsidR="0092461A" w:rsidRPr="000B3E82">
        <w:t xml:space="preserve"> </w:t>
      </w:r>
      <w:r w:rsidR="0092461A" w:rsidRPr="000B3E82">
        <w:rPr>
          <w:rStyle w:val="Hyperlink"/>
          <w:noProof/>
        </w:rPr>
        <w:t>Age and length-at-maturity for female yelloweye rockfish by location.</w:t>
      </w:r>
      <w:r w:rsidR="001F694C" w:rsidRPr="000B3E82">
        <w:rPr>
          <w:rStyle w:val="Hyperlink"/>
          <w:noProof/>
        </w:rPr>
        <w:t>.</w:t>
      </w:r>
      <w:r w:rsidR="001F694C" w:rsidRPr="000B3E82">
        <w:rPr>
          <w:noProof/>
          <w:webHidden/>
        </w:rPr>
        <w:tab/>
      </w:r>
      <w:del w:id="8" w:author="Arthur, Donald E (DFG)" w:date="2018-08-17T11:13:00Z">
        <w:r w:rsidR="001F694C" w:rsidRPr="000B3E82" w:rsidDel="000E719C">
          <w:rPr>
            <w:noProof/>
            <w:webHidden/>
          </w:rPr>
          <w:fldChar w:fldCharType="begin"/>
        </w:r>
        <w:r w:rsidR="001F694C" w:rsidRPr="000B3E82" w:rsidDel="000E719C">
          <w:rPr>
            <w:noProof/>
            <w:webHidden/>
          </w:rPr>
          <w:delInstrText xml:space="preserve"> PAGEREF _Toc513114654 \h </w:delInstrText>
        </w:r>
        <w:r w:rsidR="001F694C" w:rsidRPr="000B3E82" w:rsidDel="000E719C">
          <w:rPr>
            <w:noProof/>
            <w:webHidden/>
          </w:rPr>
        </w:r>
        <w:r w:rsidR="001F694C" w:rsidRPr="000B3E82" w:rsidDel="000E719C">
          <w:rPr>
            <w:noProof/>
            <w:webHidden/>
          </w:rPr>
          <w:fldChar w:fldCharType="separate"/>
        </w:r>
      </w:del>
      <w:r w:rsidR="009E2A56">
        <w:rPr>
          <w:b/>
          <w:bCs/>
          <w:noProof/>
          <w:webHidden/>
        </w:rPr>
        <w:t>Error! Bookmark not defined.</w:t>
      </w:r>
      <w:del w:id="9" w:author="Arthur, Donald E (DFG)" w:date="2018-08-17T11:13:00Z">
        <w:r w:rsidR="001F694C" w:rsidRPr="000B3E82" w:rsidDel="000E719C">
          <w:rPr>
            <w:noProof/>
            <w:webHidden/>
          </w:rPr>
          <w:fldChar w:fldCharType="end"/>
        </w:r>
      </w:del>
      <w:r w:rsidR="00EB3871" w:rsidRPr="000B3E82">
        <w:rPr>
          <w:noProof/>
        </w:rPr>
        <w:fldChar w:fldCharType="end"/>
      </w:r>
      <w:r w:rsidR="00FD398D" w:rsidRPr="000B3E82">
        <w:rPr>
          <w:noProof/>
        </w:rPr>
        <w:t>6</w:t>
      </w:r>
    </w:p>
    <w:p w14:paraId="08C5E173" w14:textId="0FA29BEA" w:rsidR="001F694C" w:rsidRPr="000B3E82" w:rsidRDefault="000F1203">
      <w:pPr>
        <w:pStyle w:val="TableofFigures"/>
        <w:rPr>
          <w:rFonts w:asciiTheme="minorHAnsi" w:eastAsiaTheme="minorEastAsia" w:hAnsiTheme="minorHAnsi" w:cstheme="minorBidi"/>
          <w:noProof/>
          <w:sz w:val="22"/>
          <w:szCs w:val="22"/>
        </w:rPr>
      </w:pPr>
      <w:r w:rsidRPr="000B3E82">
        <w:fldChar w:fldCharType="begin"/>
      </w:r>
      <w:r w:rsidRPr="000B3E82">
        <w:instrText xml:space="preserve"> HYPERLINK \l "_Toc513114655" </w:instrText>
      </w:r>
      <w:r w:rsidRPr="000B3E82">
        <w:rPr>
          <w:rPrChange w:id="10" w:author="Blain, Brittany J (DFG)" w:date="2019-02-20T14:33:00Z">
            <w:rPr>
              <w:rStyle w:val="Hyperlink"/>
              <w:noProof/>
            </w:rPr>
          </w:rPrChange>
        </w:rPr>
        <w:fldChar w:fldCharType="separate"/>
      </w:r>
      <w:r w:rsidR="001F694C" w:rsidRPr="000B3E82">
        <w:rPr>
          <w:rStyle w:val="Hyperlink"/>
          <w:noProof/>
        </w:rPr>
        <w:t xml:space="preserve">Table 2.– </w:t>
      </w:r>
      <w:r w:rsidR="00FD398D" w:rsidRPr="000B3E82">
        <w:rPr>
          <w:rStyle w:val="Hyperlink"/>
          <w:noProof/>
        </w:rPr>
        <w:t>Macroscopic observation of rockfish ovary for assessment of maturity and development stage</w:t>
      </w:r>
      <w:r w:rsidR="001F694C" w:rsidRPr="000B3E82">
        <w:rPr>
          <w:rStyle w:val="Hyperlink"/>
          <w:noProof/>
          <w:webHidden/>
        </w:rPr>
        <w:tab/>
      </w:r>
      <w:r w:rsidRPr="000B3E82">
        <w:rPr>
          <w:rStyle w:val="Hyperlink"/>
          <w:noProof/>
        </w:rPr>
        <w:fldChar w:fldCharType="end"/>
      </w:r>
      <w:r w:rsidR="000E719C" w:rsidRPr="000B3E82">
        <w:rPr>
          <w:noProof/>
        </w:rPr>
        <w:t>1</w:t>
      </w:r>
      <w:r w:rsidR="00FD398D" w:rsidRPr="000B3E82">
        <w:rPr>
          <w:noProof/>
        </w:rPr>
        <w:t>1</w:t>
      </w:r>
    </w:p>
    <w:p w14:paraId="7F7078DE" w14:textId="6E3C313F" w:rsidR="00645428" w:rsidRPr="000B3E82" w:rsidRDefault="007518B4" w:rsidP="00645428">
      <w:pPr>
        <w:pStyle w:val="TableofFigures"/>
        <w:rPr>
          <w:rFonts w:asciiTheme="minorHAnsi" w:eastAsiaTheme="minorEastAsia" w:hAnsiTheme="minorHAnsi" w:cstheme="minorBidi"/>
          <w:noProof/>
          <w:sz w:val="22"/>
          <w:szCs w:val="22"/>
        </w:rPr>
      </w:pPr>
      <w:r w:rsidRPr="000B3E82">
        <w:fldChar w:fldCharType="end"/>
      </w:r>
    </w:p>
    <w:p w14:paraId="098B1776" w14:textId="5E880E4E" w:rsidR="007518B4" w:rsidRPr="00EB3721" w:rsidRDefault="007518B4" w:rsidP="007518B4">
      <w:pPr>
        <w:rPr>
          <w:highlight w:val="yellow"/>
        </w:rPr>
      </w:pPr>
    </w:p>
    <w:p w14:paraId="2FFEB326" w14:textId="18B45AC2" w:rsidR="007518B4" w:rsidRPr="00EB3721" w:rsidRDefault="007518B4" w:rsidP="007518B4">
      <w:pPr>
        <w:rPr>
          <w:highlight w:val="yellow"/>
        </w:rPr>
      </w:pPr>
    </w:p>
    <w:p w14:paraId="592B9018" w14:textId="77777777" w:rsidR="00767C6F" w:rsidRPr="00855A4F" w:rsidRDefault="00767C6F" w:rsidP="00767C6F"/>
    <w:p w14:paraId="7743DA02" w14:textId="77777777" w:rsidR="004D7964" w:rsidRPr="00855A4F" w:rsidRDefault="00796FB6" w:rsidP="009551E6">
      <w:pPr>
        <w:pStyle w:val="TableofFigures"/>
      </w:pPr>
      <w:r w:rsidRPr="00855A4F">
        <w:rPr>
          <w:rStyle w:val="Hyperlink"/>
          <w:noProof/>
          <w:color w:val="auto"/>
          <w:u w:val="none"/>
        </w:rPr>
        <w:tab/>
      </w:r>
    </w:p>
    <w:p w14:paraId="010F7125" w14:textId="77777777" w:rsidR="00134CB0" w:rsidRPr="00EB3721" w:rsidRDefault="00134CB0" w:rsidP="00A763FA">
      <w:pPr>
        <w:pStyle w:val="Heading1"/>
        <w:rPr>
          <w:highlight w:val="yellow"/>
        </w:rPr>
        <w:sectPr w:rsidR="00134CB0" w:rsidRPr="00EB3721" w:rsidSect="000202AA">
          <w:headerReference w:type="default" r:id="rId23"/>
          <w:footerReference w:type="default" r:id="rId24"/>
          <w:pgSz w:w="12240" w:h="15840" w:code="1"/>
          <w:pgMar w:top="1440" w:right="1440" w:bottom="1440" w:left="1440" w:header="720" w:footer="576" w:gutter="0"/>
          <w:pgNumType w:fmt="lowerRoman" w:start="1"/>
          <w:cols w:space="720"/>
          <w:docGrid w:linePitch="360"/>
        </w:sectPr>
      </w:pPr>
    </w:p>
    <w:p w14:paraId="72B65EFB" w14:textId="1A6A5FC3" w:rsidR="0058241B" w:rsidRPr="00EB3721" w:rsidRDefault="003C0A3F" w:rsidP="00A13F4B">
      <w:pPr>
        <w:pStyle w:val="Heading1"/>
      </w:pPr>
      <w:bookmarkStart w:id="11" w:name="_Toc513114623"/>
      <w:r w:rsidRPr="00EB3721">
        <w:lastRenderedPageBreak/>
        <w:t>abstract</w:t>
      </w:r>
      <w:bookmarkEnd w:id="11"/>
    </w:p>
    <w:p w14:paraId="7DE8693E" w14:textId="4D39A9C5" w:rsidR="002028FE" w:rsidRPr="00EB3721" w:rsidRDefault="00DC714D" w:rsidP="002028FE">
      <w:commentRangeStart w:id="12"/>
      <w:r>
        <w:t>R</w:t>
      </w:r>
      <w:r w:rsidR="0040691C" w:rsidRPr="00EB3721">
        <w:t xml:space="preserve">eproductive </w:t>
      </w:r>
      <w:r w:rsidRPr="0083456E">
        <w:t>parameters</w:t>
      </w:r>
      <w:r w:rsidRPr="00EB3721">
        <w:t xml:space="preserve"> </w:t>
      </w:r>
      <w:r>
        <w:t xml:space="preserve">on </w:t>
      </w:r>
      <w:r w:rsidRPr="00EB3721">
        <w:t>yelloweye rockfish</w:t>
      </w:r>
      <w:r w:rsidRPr="00EB3721">
        <w:rPr>
          <w:i/>
          <w:iCs/>
          <w:color w:val="000000"/>
        </w:rPr>
        <w:t xml:space="preserve"> (Sebastes </w:t>
      </w:r>
      <w:proofErr w:type="spellStart"/>
      <w:r w:rsidRPr="00C43DFE">
        <w:rPr>
          <w:i/>
          <w:iCs/>
          <w:color w:val="000000"/>
        </w:rPr>
        <w:t>ruberrimus</w:t>
      </w:r>
      <w:proofErr w:type="spellEnd"/>
      <w:r w:rsidRPr="00C43DFE">
        <w:rPr>
          <w:i/>
          <w:iCs/>
          <w:color w:val="000000"/>
        </w:rPr>
        <w:t>)</w:t>
      </w:r>
      <w:r w:rsidRPr="00EB3721">
        <w:t xml:space="preserve"> and black rockfish</w:t>
      </w:r>
      <w:r w:rsidRPr="00EB3721">
        <w:rPr>
          <w:i/>
          <w:iCs/>
          <w:color w:val="000000"/>
        </w:rPr>
        <w:t xml:space="preserve"> (S.</w:t>
      </w:r>
      <w:r w:rsidRPr="00C43DFE">
        <w:rPr>
          <w:i/>
          <w:iCs/>
          <w:color w:val="000000"/>
        </w:rPr>
        <w:t xml:space="preserve"> </w:t>
      </w:r>
      <w:proofErr w:type="spellStart"/>
      <w:r w:rsidR="0081353C" w:rsidRPr="00C43DFE">
        <w:rPr>
          <w:i/>
          <w:iCs/>
          <w:color w:val="000000"/>
        </w:rPr>
        <w:t>melanops</w:t>
      </w:r>
      <w:proofErr w:type="spellEnd"/>
      <w:r w:rsidR="0081353C">
        <w:rPr>
          <w:i/>
          <w:iCs/>
          <w:color w:val="000000"/>
        </w:rPr>
        <w:t xml:space="preserve">) </w:t>
      </w:r>
      <w:r w:rsidR="0081353C" w:rsidRPr="0081353C">
        <w:rPr>
          <w:iCs/>
          <w:color w:val="000000"/>
        </w:rPr>
        <w:t>in</w:t>
      </w:r>
      <w:r w:rsidRPr="0081353C">
        <w:t xml:space="preserve"> </w:t>
      </w:r>
      <w:r>
        <w:t xml:space="preserve">certain areas of </w:t>
      </w:r>
      <w:r w:rsidRPr="00EB3721">
        <w:t>Alaska waters are</w:t>
      </w:r>
      <w:r w:rsidR="0040691C" w:rsidRPr="00EB3721">
        <w:t xml:space="preserve"> lacking</w:t>
      </w:r>
      <w:r w:rsidR="001C20FC">
        <w:t xml:space="preserve"> </w:t>
      </w:r>
      <w:proofErr w:type="gramStart"/>
      <w:r w:rsidR="001C20FC">
        <w:t>sufficient</w:t>
      </w:r>
      <w:proofErr w:type="gramEnd"/>
      <w:r w:rsidR="001C20FC">
        <w:t xml:space="preserve"> data</w:t>
      </w:r>
      <w:r w:rsidR="0040691C" w:rsidRPr="00EB3721">
        <w:t xml:space="preserve">. </w:t>
      </w:r>
      <w:r>
        <w:t>Specifically,</w:t>
      </w:r>
      <w:r w:rsidR="005A211A" w:rsidRPr="00EB3721">
        <w:t xml:space="preserve"> </w:t>
      </w:r>
      <w:r>
        <w:t>fishery independent information on</w:t>
      </w:r>
      <w:r w:rsidR="0040691C" w:rsidRPr="00EB3721">
        <w:t xml:space="preserve"> age and length </w:t>
      </w:r>
      <w:r w:rsidR="0081353C">
        <w:t>when 50% of the fish are maturing</w:t>
      </w:r>
      <w:r w:rsidR="001C20FC">
        <w:t xml:space="preserve"> and </w:t>
      </w:r>
      <w:r w:rsidR="0081353C">
        <w:t xml:space="preserve">accurate estimates of </w:t>
      </w:r>
      <w:r w:rsidR="001C20FC">
        <w:t>fecundity</w:t>
      </w:r>
      <w:r w:rsidR="005A211A" w:rsidRPr="00EB3721">
        <w:t xml:space="preserve">. </w:t>
      </w:r>
      <w:commentRangeEnd w:id="12"/>
      <w:r w:rsidR="000B485F">
        <w:rPr>
          <w:rStyle w:val="CommentReference"/>
        </w:rPr>
        <w:commentReference w:id="12"/>
      </w:r>
      <w:r w:rsidR="005A211A" w:rsidRPr="00EB3721">
        <w:t xml:space="preserve">This information is </w:t>
      </w:r>
      <w:r w:rsidR="00217E06" w:rsidRPr="00EB3721">
        <w:t>important to management and population dynam</w:t>
      </w:r>
      <w:r>
        <w:t>i</w:t>
      </w:r>
      <w:r w:rsidR="00217E06" w:rsidRPr="00EB3721">
        <w:t xml:space="preserve">c modeling for stock assessment purposes. </w:t>
      </w:r>
      <w:r w:rsidR="002028FE" w:rsidRPr="00EB3721">
        <w:t xml:space="preserve">This project looks to generate estimates of important reproductive parameters, namely age and length at </w:t>
      </w:r>
      <w:r w:rsidR="0081353C">
        <w:t xml:space="preserve">50% </w:t>
      </w:r>
      <w:r w:rsidR="002028FE" w:rsidRPr="00EB3721">
        <w:t xml:space="preserve">maturity </w:t>
      </w:r>
      <w:r w:rsidR="00217E06" w:rsidRPr="00EB3721">
        <w:t xml:space="preserve">for </w:t>
      </w:r>
      <w:r w:rsidR="0040691C" w:rsidRPr="00EB3721">
        <w:t>y</w:t>
      </w:r>
      <w:r w:rsidR="00217E06" w:rsidRPr="00EB3721">
        <w:t xml:space="preserve">elloweye and </w:t>
      </w:r>
      <w:r w:rsidR="0040691C" w:rsidRPr="00EB3721">
        <w:t>b</w:t>
      </w:r>
      <w:r>
        <w:t>lack r</w:t>
      </w:r>
      <w:r w:rsidR="002028FE" w:rsidRPr="00EB3721">
        <w:t>ockfish in the northernmost distribution</w:t>
      </w:r>
      <w:r w:rsidR="00217E06" w:rsidRPr="00EB3721">
        <w:t xml:space="preserve"> for these species</w:t>
      </w:r>
      <w:r w:rsidR="002028FE" w:rsidRPr="00EB3721">
        <w:t>, Prince William Sound and the northern Gulf of Alaska</w:t>
      </w:r>
      <w:r w:rsidR="005A211A" w:rsidRPr="00EB3721">
        <w:t xml:space="preserve"> in addition to collecting additional information to help further understand </w:t>
      </w:r>
      <w:r w:rsidR="00DD568B">
        <w:t>conditions of these fish and their</w:t>
      </w:r>
      <w:r w:rsidR="005A211A" w:rsidRPr="00EB3721">
        <w:t xml:space="preserve"> populations</w:t>
      </w:r>
      <w:r w:rsidR="00217E06" w:rsidRPr="00EB3721">
        <w:t>.</w:t>
      </w:r>
      <w:r w:rsidR="0040691C" w:rsidRPr="00EB3721">
        <w:t xml:space="preserve"> </w:t>
      </w:r>
      <w:commentRangeStart w:id="13"/>
      <w:r w:rsidR="0081353C">
        <w:t>The goal of this project is to</w:t>
      </w:r>
      <w:r w:rsidR="0081353C" w:rsidRPr="0081353C">
        <w:t xml:space="preserve"> </w:t>
      </w:r>
      <w:r w:rsidR="0081353C">
        <w:t xml:space="preserve">estimate the age and length at </w:t>
      </w:r>
      <w:r w:rsidR="0081353C" w:rsidRPr="0081353C">
        <w:rPr>
          <w:highlight w:val="yellow"/>
        </w:rPr>
        <w:t>50% maturity</w:t>
      </w:r>
      <w:r w:rsidR="0081353C">
        <w:t xml:space="preserve"> for black and yelloweye rockfish and establish sampling protocols for data collection of other reproductive and fish condition parameters in </w:t>
      </w:r>
      <w:r w:rsidR="0040691C" w:rsidRPr="00EB3721">
        <w:t>Prince William Sound and North</w:t>
      </w:r>
      <w:r>
        <w:t>ern</w:t>
      </w:r>
      <w:r w:rsidR="0040691C" w:rsidRPr="00EB3721">
        <w:t xml:space="preserve"> Gulf</w:t>
      </w:r>
      <w:r>
        <w:t xml:space="preserve"> of Alaska including the North Gulf Co</w:t>
      </w:r>
      <w:r w:rsidR="005A211A" w:rsidRPr="00EB3721">
        <w:t>ast Management</w:t>
      </w:r>
      <w:r>
        <w:t xml:space="preserve"> Area</w:t>
      </w:r>
      <w:r w:rsidR="0040691C" w:rsidRPr="00EB3721">
        <w:t>.</w:t>
      </w:r>
      <w:commentRangeEnd w:id="13"/>
      <w:r w:rsidR="00893923">
        <w:rPr>
          <w:rStyle w:val="CommentReference"/>
        </w:rPr>
        <w:commentReference w:id="13"/>
      </w:r>
    </w:p>
    <w:p w14:paraId="6715C75D" w14:textId="3805938B" w:rsidR="0058241B" w:rsidRPr="00EB3721" w:rsidRDefault="0058241B" w:rsidP="0058241B">
      <w:pPr>
        <w:pStyle w:val="Keywords"/>
        <w:rPr>
          <w:sz w:val="24"/>
          <w:szCs w:val="24"/>
        </w:rPr>
      </w:pPr>
      <w:r w:rsidRPr="00EB3721">
        <w:rPr>
          <w:sz w:val="24"/>
          <w:szCs w:val="24"/>
        </w:rPr>
        <w:t xml:space="preserve">Key words: </w:t>
      </w:r>
      <w:r w:rsidR="009A7B31" w:rsidRPr="00EB3721">
        <w:rPr>
          <w:sz w:val="24"/>
          <w:szCs w:val="24"/>
        </w:rPr>
        <w:t>Yelloweye</w:t>
      </w:r>
      <w:r w:rsidR="007F44A5" w:rsidRPr="00EB3721">
        <w:rPr>
          <w:sz w:val="24"/>
          <w:szCs w:val="24"/>
        </w:rPr>
        <w:t xml:space="preserve"> R</w:t>
      </w:r>
      <w:r w:rsidR="009A7B31" w:rsidRPr="00EB3721">
        <w:rPr>
          <w:sz w:val="24"/>
          <w:szCs w:val="24"/>
        </w:rPr>
        <w:t>ockfish</w:t>
      </w:r>
      <w:r w:rsidRPr="00EB3721">
        <w:rPr>
          <w:sz w:val="24"/>
          <w:szCs w:val="24"/>
        </w:rPr>
        <w:t xml:space="preserve">, </w:t>
      </w:r>
      <w:r w:rsidR="00A0669E" w:rsidRPr="00EB3721">
        <w:rPr>
          <w:i/>
          <w:sz w:val="24"/>
          <w:szCs w:val="24"/>
        </w:rPr>
        <w:t xml:space="preserve">Sebastes </w:t>
      </w:r>
      <w:proofErr w:type="spellStart"/>
      <w:r w:rsidR="00A0669E" w:rsidRPr="00EB3721">
        <w:rPr>
          <w:i/>
          <w:sz w:val="24"/>
          <w:szCs w:val="24"/>
        </w:rPr>
        <w:t>ruberrimus</w:t>
      </w:r>
      <w:proofErr w:type="spellEnd"/>
      <w:r w:rsidR="00A0669E" w:rsidRPr="00EB3721">
        <w:rPr>
          <w:sz w:val="24"/>
          <w:szCs w:val="24"/>
        </w:rPr>
        <w:t>,</w:t>
      </w:r>
      <w:r w:rsidR="007F44A5" w:rsidRPr="00EB3721">
        <w:rPr>
          <w:sz w:val="24"/>
          <w:szCs w:val="24"/>
        </w:rPr>
        <w:t xml:space="preserve"> Black Rockfish, </w:t>
      </w:r>
      <w:r w:rsidR="007F44A5" w:rsidRPr="00EB3721">
        <w:rPr>
          <w:i/>
          <w:sz w:val="24"/>
          <w:szCs w:val="24"/>
        </w:rPr>
        <w:t xml:space="preserve">Sebastes </w:t>
      </w:r>
      <w:proofErr w:type="spellStart"/>
      <w:r w:rsidR="007F44A5" w:rsidRPr="00EB3721">
        <w:rPr>
          <w:i/>
          <w:sz w:val="24"/>
          <w:szCs w:val="24"/>
        </w:rPr>
        <w:t>melanops</w:t>
      </w:r>
      <w:proofErr w:type="spellEnd"/>
      <w:r w:rsidR="007F44A5" w:rsidRPr="00EB3721">
        <w:rPr>
          <w:sz w:val="24"/>
          <w:szCs w:val="24"/>
        </w:rPr>
        <w:t>,</w:t>
      </w:r>
      <w:r w:rsidRPr="00EB3721">
        <w:rPr>
          <w:sz w:val="24"/>
          <w:szCs w:val="24"/>
        </w:rPr>
        <w:t xml:space="preserve"> </w:t>
      </w:r>
      <w:r w:rsidR="00D1036D" w:rsidRPr="00EB3721">
        <w:rPr>
          <w:sz w:val="24"/>
          <w:szCs w:val="24"/>
        </w:rPr>
        <w:t xml:space="preserve">Prince William Sound, </w:t>
      </w:r>
      <w:r w:rsidR="00F9114B" w:rsidRPr="00EB3721">
        <w:rPr>
          <w:sz w:val="24"/>
          <w:szCs w:val="24"/>
        </w:rPr>
        <w:t>Gulf of Alaska</w:t>
      </w:r>
      <w:r w:rsidR="007F44A5" w:rsidRPr="00EB3721">
        <w:rPr>
          <w:sz w:val="24"/>
          <w:szCs w:val="24"/>
        </w:rPr>
        <w:t>,</w:t>
      </w:r>
      <w:r w:rsidR="009A1F69" w:rsidRPr="00EB3721">
        <w:rPr>
          <w:sz w:val="24"/>
          <w:szCs w:val="24"/>
        </w:rPr>
        <w:t xml:space="preserve"> maturity</w:t>
      </w:r>
      <w:r w:rsidR="00217E06" w:rsidRPr="00EB3721">
        <w:rPr>
          <w:sz w:val="24"/>
          <w:szCs w:val="24"/>
        </w:rPr>
        <w:t>, gonads</w:t>
      </w:r>
      <w:r w:rsidR="00171BB1">
        <w:rPr>
          <w:sz w:val="24"/>
          <w:szCs w:val="24"/>
        </w:rPr>
        <w:t>, fish condition</w:t>
      </w:r>
    </w:p>
    <w:p w14:paraId="11F0A3D3" w14:textId="4399C8C1" w:rsidR="00536669" w:rsidRPr="00EB3721" w:rsidRDefault="00536669" w:rsidP="00EC7582">
      <w:pPr>
        <w:rPr>
          <w:bCs/>
          <w:szCs w:val="24"/>
          <w:highlight w:val="lightGray"/>
        </w:rPr>
      </w:pPr>
    </w:p>
    <w:p w14:paraId="6EE16FE3" w14:textId="754D95D8" w:rsidR="00E2419F" w:rsidRPr="00646FAE" w:rsidRDefault="005520E7" w:rsidP="00E2419F">
      <w:pPr>
        <w:pStyle w:val="Heading1"/>
      </w:pPr>
      <w:bookmarkStart w:id="14" w:name="_Toc323470321"/>
      <w:bookmarkStart w:id="15" w:name="_Toc326932123"/>
      <w:bookmarkStart w:id="16" w:name="_Toc326932327"/>
      <w:bookmarkEnd w:id="2"/>
      <w:bookmarkEnd w:id="3"/>
      <w:bookmarkEnd w:id="4"/>
      <w:r w:rsidRPr="00646FAE">
        <w:t>Introduction</w:t>
      </w:r>
    </w:p>
    <w:p w14:paraId="1AFDA8D2" w14:textId="2734752B" w:rsidR="005A211A" w:rsidRPr="005A211A" w:rsidRDefault="00EB3721" w:rsidP="005A211A">
      <w:pPr>
        <w:rPr>
          <w:color w:val="000000"/>
          <w:szCs w:val="24"/>
        </w:rPr>
      </w:pPr>
      <w:r>
        <w:rPr>
          <w:szCs w:val="24"/>
        </w:rPr>
        <w:t>At recent interdivisional, inter-regional Rockfish Workshops, t</w:t>
      </w:r>
      <w:r w:rsidR="005A211A" w:rsidRPr="005A211A">
        <w:rPr>
          <w:szCs w:val="24"/>
        </w:rPr>
        <w:t>he Alaska Department of Fish and Game (</w:t>
      </w:r>
      <w:r w:rsidR="005A211A" w:rsidRPr="005A211A">
        <w:rPr>
          <w:color w:val="000000"/>
          <w:szCs w:val="24"/>
        </w:rPr>
        <w:t xml:space="preserve">ADF&amp;G) </w:t>
      </w:r>
      <w:r>
        <w:rPr>
          <w:color w:val="000000"/>
          <w:szCs w:val="24"/>
        </w:rPr>
        <w:t>has been focusing efforts o</w:t>
      </w:r>
      <w:r w:rsidR="005A211A" w:rsidRPr="005A211A">
        <w:rPr>
          <w:color w:val="000000"/>
          <w:szCs w:val="24"/>
        </w:rPr>
        <w:t>n developing long-term management and stock assessment strategies for black rockfish (</w:t>
      </w:r>
      <w:r w:rsidR="005A211A" w:rsidRPr="005A211A">
        <w:rPr>
          <w:i/>
          <w:iCs/>
          <w:color w:val="000000"/>
          <w:szCs w:val="24"/>
        </w:rPr>
        <w:t xml:space="preserve">Sebastes </w:t>
      </w:r>
      <w:proofErr w:type="spellStart"/>
      <w:r w:rsidR="005A211A" w:rsidRPr="005A211A">
        <w:rPr>
          <w:i/>
          <w:iCs/>
          <w:color w:val="000000"/>
          <w:szCs w:val="24"/>
        </w:rPr>
        <w:t>melanops</w:t>
      </w:r>
      <w:proofErr w:type="spellEnd"/>
      <w:r w:rsidR="005A211A" w:rsidRPr="005A211A">
        <w:rPr>
          <w:color w:val="000000"/>
          <w:szCs w:val="24"/>
        </w:rPr>
        <w:t>) and yelloweye rockfish (</w:t>
      </w:r>
      <w:r w:rsidR="005A211A" w:rsidRPr="005A211A">
        <w:rPr>
          <w:i/>
          <w:iCs/>
          <w:color w:val="000000"/>
          <w:szCs w:val="24"/>
        </w:rPr>
        <w:t>S</w:t>
      </w:r>
      <w:r w:rsidR="005A211A" w:rsidRPr="005A211A">
        <w:rPr>
          <w:color w:val="000000"/>
          <w:szCs w:val="24"/>
        </w:rPr>
        <w:t>.</w:t>
      </w:r>
      <w:r w:rsidR="005A211A" w:rsidRPr="005A211A">
        <w:rPr>
          <w:i/>
          <w:iCs/>
          <w:color w:val="000000"/>
          <w:szCs w:val="24"/>
        </w:rPr>
        <w:t xml:space="preserve"> </w:t>
      </w:r>
      <w:proofErr w:type="spellStart"/>
      <w:r w:rsidR="005A211A" w:rsidRPr="005A211A">
        <w:rPr>
          <w:i/>
          <w:iCs/>
          <w:color w:val="000000"/>
          <w:szCs w:val="24"/>
        </w:rPr>
        <w:t>ruberrimus</w:t>
      </w:r>
      <w:proofErr w:type="spellEnd"/>
      <w:r w:rsidR="005A211A" w:rsidRPr="005A211A">
        <w:rPr>
          <w:color w:val="000000"/>
          <w:szCs w:val="24"/>
        </w:rPr>
        <w:t>) across the Gulf of Alaska (GOA).</w:t>
      </w:r>
      <w:r>
        <w:rPr>
          <w:color w:val="000000"/>
          <w:szCs w:val="24"/>
        </w:rPr>
        <w:t xml:space="preserve"> </w:t>
      </w:r>
      <w:r w:rsidR="00797430">
        <w:t xml:space="preserve">During these </w:t>
      </w:r>
      <w:proofErr w:type="gramStart"/>
      <w:r w:rsidR="00797430">
        <w:t>workshops</w:t>
      </w:r>
      <w:proofErr w:type="gramEnd"/>
      <w:r w:rsidR="00797430">
        <w:t xml:space="preserve"> reproductive </w:t>
      </w:r>
      <w:r w:rsidR="00797430" w:rsidRPr="0083456E">
        <w:t>parameters</w:t>
      </w:r>
      <w:r w:rsidR="00797430">
        <w:t xml:space="preserve"> of yelloweye</w:t>
      </w:r>
      <w:r w:rsidR="00B937D6">
        <w:t xml:space="preserve"> and black</w:t>
      </w:r>
      <w:r w:rsidR="00797430">
        <w:t xml:space="preserve"> rockfish have been identified as a priority research topic.</w:t>
      </w:r>
    </w:p>
    <w:p w14:paraId="04372F49" w14:textId="67F24EBF" w:rsidR="005E0F6C" w:rsidRPr="005E0F6C" w:rsidRDefault="00EB3721" w:rsidP="005E0F6C">
      <w:r w:rsidRPr="00EB3721">
        <w:t>Rockfish, in general, grow slowly, mature late, and exhibit low rates of natural mortality (Love et al. 2002). These life history characteristics are more extreme in some rockfish species than others, such as yelloweye rockfish that may not mature until age 22 and can live to over 120 years in age (O’Connell 2002).</w:t>
      </w:r>
      <w:r w:rsidR="00DC714D">
        <w:t xml:space="preserve">  </w:t>
      </w:r>
      <w:r w:rsidR="00E944DF" w:rsidRPr="00E944DF">
        <w:t xml:space="preserve">The northern Gulf of Alaska (GOA), and Prince William Sound (PWS) </w:t>
      </w:r>
      <w:proofErr w:type="gramStart"/>
      <w:r w:rsidR="00E944DF" w:rsidRPr="00E944DF">
        <w:t>in particular, represent</w:t>
      </w:r>
      <w:commentRangeStart w:id="17"/>
      <w:r w:rsidR="00E944DF" w:rsidRPr="00E944DF">
        <w:t>s</w:t>
      </w:r>
      <w:commentRangeEnd w:id="17"/>
      <w:proofErr w:type="gramEnd"/>
      <w:r w:rsidR="001B64B1">
        <w:rPr>
          <w:rStyle w:val="CommentReference"/>
        </w:rPr>
        <w:commentReference w:id="17"/>
      </w:r>
      <w:r w:rsidR="00E944DF" w:rsidRPr="00E944DF">
        <w:t xml:space="preserve"> the northernmost distribution of yelloweye and black rockfish (Mecklenburg et al. 2002) </w:t>
      </w:r>
      <w:r w:rsidR="00E944DF">
        <w:t>and</w:t>
      </w:r>
      <w:r w:rsidR="00E944DF" w:rsidRPr="00E944DF">
        <w:t xml:space="preserve"> estimates of maturity schedules are lacking (</w:t>
      </w:r>
      <w:proofErr w:type="spellStart"/>
      <w:r w:rsidR="00E944DF" w:rsidRPr="00E944DF">
        <w:t>Haldorson</w:t>
      </w:r>
      <w:proofErr w:type="spellEnd"/>
      <w:r w:rsidR="00E944DF" w:rsidRPr="00E944DF">
        <w:t xml:space="preserve"> and Love 1991</w:t>
      </w:r>
      <w:r w:rsidR="00E944DF" w:rsidRPr="005E0F6C">
        <w:t xml:space="preserve">). </w:t>
      </w:r>
      <w:r w:rsidR="005E0F6C" w:rsidRPr="005E0F6C">
        <w:t xml:space="preserve">A positive latitudinal effect on life history characteristics such as maturity has been documented in </w:t>
      </w:r>
      <w:proofErr w:type="gramStart"/>
      <w:r w:rsidR="005E0F6C" w:rsidRPr="005E0F6C">
        <w:t>a</w:t>
      </w:r>
      <w:r w:rsidR="00AE74D4">
        <w:t xml:space="preserve"> number of</w:t>
      </w:r>
      <w:proofErr w:type="gramEnd"/>
      <w:r w:rsidR="00AE74D4">
        <w:t xml:space="preserve"> fish species, including</w:t>
      </w:r>
      <w:r w:rsidR="005E0F6C" w:rsidRPr="005E0F6C">
        <w:t xml:space="preserve"> several rockfish</w:t>
      </w:r>
      <w:r w:rsidR="00AE74D4">
        <w:t xml:space="preserve"> species</w:t>
      </w:r>
      <w:r w:rsidR="005E0F6C" w:rsidRPr="005E0F6C">
        <w:t xml:space="preserve"> (</w:t>
      </w:r>
      <w:proofErr w:type="spellStart"/>
      <w:r w:rsidR="005E0F6C" w:rsidRPr="005E0F6C">
        <w:t>Haldorson</w:t>
      </w:r>
      <w:proofErr w:type="spellEnd"/>
      <w:r w:rsidR="005E0F6C" w:rsidRPr="005E0F6C">
        <w:t xml:space="preserve"> and Love 1991; Ni and </w:t>
      </w:r>
      <w:proofErr w:type="spellStart"/>
      <w:r w:rsidR="005E0F6C" w:rsidRPr="005E0F6C">
        <w:t>Sandeman</w:t>
      </w:r>
      <w:proofErr w:type="spellEnd"/>
      <w:r w:rsidR="005E0F6C" w:rsidRPr="005E0F6C">
        <w:t xml:space="preserve"> 1994; </w:t>
      </w:r>
      <w:proofErr w:type="spellStart"/>
      <w:r w:rsidR="005E0F6C" w:rsidRPr="005E0F6C">
        <w:t>L’Abée</w:t>
      </w:r>
      <w:proofErr w:type="spellEnd"/>
      <w:r w:rsidR="005E0F6C" w:rsidRPr="005E0F6C">
        <w:t xml:space="preserve">-Lund 1991; </w:t>
      </w:r>
      <w:proofErr w:type="spellStart"/>
      <w:r w:rsidR="005E0F6C" w:rsidRPr="005E0F6C">
        <w:t>Heibo</w:t>
      </w:r>
      <w:proofErr w:type="spellEnd"/>
      <w:r w:rsidR="005E0F6C" w:rsidRPr="005E0F6C">
        <w:t xml:space="preserve"> 2003; Hannah et al. 2009; Farley et al. 2014, Rose 2018: 251)</w:t>
      </w:r>
      <w:r w:rsidR="00AE74D4">
        <w:t xml:space="preserve"> </w:t>
      </w:r>
    </w:p>
    <w:p w14:paraId="47940D45" w14:textId="7A92A893" w:rsidR="005E0F6C" w:rsidRPr="005E0F6C" w:rsidRDefault="00E944DF" w:rsidP="005E0F6C">
      <w:r w:rsidRPr="005E0F6C">
        <w:t xml:space="preserve">The northern Gulf of Alaska is a dynamic ecosystem that has been observed to undergo regime shifts in productivity, which can affect growth and maturation rate (Anderson et al. 1997; Combes et al. 2009; </w:t>
      </w:r>
      <w:proofErr w:type="spellStart"/>
      <w:r w:rsidRPr="005E0F6C">
        <w:t>Pozo</w:t>
      </w:r>
      <w:proofErr w:type="spellEnd"/>
      <w:r w:rsidRPr="005E0F6C">
        <w:t xml:space="preserve"> </w:t>
      </w:r>
      <w:proofErr w:type="spellStart"/>
      <w:r w:rsidRPr="005E0F6C">
        <w:t>Buil</w:t>
      </w:r>
      <w:proofErr w:type="spellEnd"/>
      <w:r w:rsidRPr="005E0F6C">
        <w:t xml:space="preserve"> and Lorenzo 2015). </w:t>
      </w:r>
      <w:r w:rsidR="005E0F6C" w:rsidRPr="005E0F6C">
        <w:t xml:space="preserve">Maturity is believed to vary spatially and temporally and can give insight to a stock’s vulnerability to overfishing, since the two are inversely related (Myers and Mertz 1998). Environmental factors and fishing pressure can also influence maturity of a fish population, and these selective pressures can vary with space and time (Atkinson 1994; Trippel 1995; Law 2000; Hutchings 2005). </w:t>
      </w:r>
    </w:p>
    <w:p w14:paraId="30EA2C28" w14:textId="2DEE765B" w:rsidR="005E0F6C" w:rsidRPr="005E0F6C" w:rsidRDefault="005E0F6C" w:rsidP="005E0F6C"/>
    <w:p w14:paraId="180F0775" w14:textId="69ECBF37" w:rsidR="005E0F6C" w:rsidRPr="005E0F6C" w:rsidRDefault="005E0F6C" w:rsidP="005E0F6C"/>
    <w:p w14:paraId="139DE328" w14:textId="77777777" w:rsidR="005E0F6C" w:rsidRPr="005E0F6C" w:rsidRDefault="005E0F6C" w:rsidP="005E0F6C"/>
    <w:p w14:paraId="2B202C3B" w14:textId="77777777" w:rsidR="005E0F6C" w:rsidRPr="005E0F6C" w:rsidRDefault="005E0F6C" w:rsidP="005E0F6C"/>
    <w:p w14:paraId="02CE3C73" w14:textId="002F37B6" w:rsidR="00E944DF" w:rsidRPr="005E0F6C" w:rsidRDefault="00B937D6" w:rsidP="00E944DF">
      <w:r w:rsidRPr="005E0F6C">
        <w:lastRenderedPageBreak/>
        <w:t xml:space="preserve">Harvest of rockfish continues to climb (cite SWHS or PWS AMR) throughout Alaska even with what the Department considers conservative management practices. </w:t>
      </w:r>
      <w:commentRangeStart w:id="18"/>
      <w:r w:rsidR="00E944DF" w:rsidRPr="005E0F6C">
        <w:t xml:space="preserve">As the Department looks to consider methods to determine and assess these rockfish populations there is a need for more accurate estimates of maturity to be used in analysis appropriate for marine species such as estimates of </w:t>
      </w:r>
      <w:proofErr w:type="spellStart"/>
      <w:r w:rsidR="00E944DF" w:rsidRPr="005E0F6C">
        <w:t>Spawner</w:t>
      </w:r>
      <w:proofErr w:type="spellEnd"/>
      <w:r w:rsidR="00E944DF" w:rsidRPr="005E0F6C">
        <w:t xml:space="preserve"> Potential Ratio</w:t>
      </w:r>
      <w:r w:rsidRPr="005E0F6C">
        <w:t xml:space="preserve"> (SPR)</w:t>
      </w:r>
      <w:r w:rsidR="00E944DF" w:rsidRPr="005E0F6C">
        <w:t xml:space="preserve"> and S</w:t>
      </w:r>
      <w:r w:rsidRPr="005E0F6C">
        <w:t>pawning Stock Biomass (S</w:t>
      </w:r>
      <w:r w:rsidR="00E944DF" w:rsidRPr="005E0F6C">
        <w:t>SB</w:t>
      </w:r>
      <w:r w:rsidRPr="005E0F6C">
        <w:t>);</w:t>
      </w:r>
      <w:r w:rsidR="00E944DF" w:rsidRPr="005E0F6C">
        <w:t xml:space="preserve"> all tools that could be used with implementation harvest strategy rules</w:t>
      </w:r>
      <w:commentRangeEnd w:id="18"/>
      <w:r w:rsidR="00A65BF5" w:rsidRPr="005E0F6C">
        <w:rPr>
          <w:rStyle w:val="CommentReference"/>
        </w:rPr>
        <w:commentReference w:id="18"/>
      </w:r>
      <w:r w:rsidR="00E944DF" w:rsidRPr="005E0F6C">
        <w:t xml:space="preserve">.  </w:t>
      </w:r>
      <w:r w:rsidR="005E0F6C" w:rsidRPr="005E0F6C">
        <w:t xml:space="preserve">Maturity is a fundamental reproductive </w:t>
      </w:r>
      <w:r w:rsidR="00883E6D">
        <w:t xml:space="preserve">variable </w:t>
      </w:r>
      <w:r w:rsidR="005E0F6C" w:rsidRPr="005E0F6C">
        <w:t xml:space="preserve">that is important to population dynamic modeling and for estimating reproductive potential or spawning stock biomass (Clark 1991; Goodyear 1993). </w:t>
      </w:r>
      <w:r w:rsidR="00E944DF" w:rsidRPr="005E0F6C">
        <w:t xml:space="preserve">Data corresponding to age at maturity is lacking for yelloweye </w:t>
      </w:r>
      <w:r w:rsidR="00A65BF5" w:rsidRPr="005E0F6C">
        <w:t xml:space="preserve">and black </w:t>
      </w:r>
      <w:r w:rsidR="00E944DF" w:rsidRPr="005E0F6C">
        <w:t>rockfish in the</w:t>
      </w:r>
      <w:r w:rsidR="00A65BF5" w:rsidRPr="005E0F6C">
        <w:t>ir</w:t>
      </w:r>
      <w:r w:rsidR="00E944DF" w:rsidRPr="005E0F6C">
        <w:t xml:space="preserve"> northernmost range and i</w:t>
      </w:r>
      <w:r w:rsidR="00A65BF5" w:rsidRPr="005E0F6C">
        <w:t>t i</w:t>
      </w:r>
      <w:r w:rsidR="00E944DF" w:rsidRPr="005E0F6C">
        <w:t>s an important data gap to identify to help with</w:t>
      </w:r>
      <w:r w:rsidR="00E944DF">
        <w:t xml:space="preserve"> management of this species. </w:t>
      </w:r>
      <w:r>
        <w:t xml:space="preserve">Currently a graduate student has been funded to </w:t>
      </w:r>
      <w:r w:rsidR="005E0F6C">
        <w:t xml:space="preserve">identify age and length at maturity for yelloweye rockfish in addition to other reproductive parameters. Fish collected in this study will </w:t>
      </w:r>
      <w:r w:rsidR="005E0F6C" w:rsidRPr="005E0F6C">
        <w:t>be used to support that work.</w:t>
      </w:r>
    </w:p>
    <w:p w14:paraId="5D3FD3E4" w14:textId="14212A8A" w:rsidR="00A65BF5" w:rsidRDefault="005E0F6C" w:rsidP="00EB3721">
      <w:r w:rsidRPr="005E0F6C">
        <w:t>Maturity of rockfish has been assessed throughout their geographical range and the methods used for these estimates</w:t>
      </w:r>
      <w:r w:rsidRPr="005E0F6C" w:rsidDel="00510B82">
        <w:t xml:space="preserve"> </w:t>
      </w:r>
      <w:r w:rsidRPr="005E0F6C">
        <w:t>have varied. For example, some studies that reported age- or length-at-maturity estimates for rockfish have used outdated and unreliable aging techniques (Wyllie Echeverria 1987), strictly used macroscopic observations to assign maturity (</w:t>
      </w:r>
      <w:proofErr w:type="spellStart"/>
      <w:r w:rsidRPr="005E0F6C">
        <w:t>Kronlund</w:t>
      </w:r>
      <w:proofErr w:type="spellEnd"/>
      <w:r w:rsidRPr="005E0F6C">
        <w:t xml:space="preserve"> and Yamanaka 2001; Yamanaka et al. 2011) or did not include methods used to assigning maturity (Rosenthal 1982; Lea et al. 1991; O’Connell et al. 2002). Meanwhile, studies such as Hannah et al. 2009 have used modern methods, which employ the use of histology to estimate rockfish age and length at maturity. With the increasing awareness of skip-spawning, there is a consensus that histology is necessary to avoid misidentifying mature fish that are exhibiting skip spawning as immature (Rideout et al. 2005; Rideout and </w:t>
      </w:r>
      <w:proofErr w:type="spellStart"/>
      <w:r w:rsidRPr="005E0F6C">
        <w:t>Tomkiewicz</w:t>
      </w:r>
      <w:proofErr w:type="spellEnd"/>
      <w:r w:rsidRPr="005E0F6C">
        <w:t xml:space="preserve"> 2011; </w:t>
      </w:r>
      <w:proofErr w:type="spellStart"/>
      <w:r w:rsidRPr="005E0F6C">
        <w:t>Conrath</w:t>
      </w:r>
      <w:proofErr w:type="spellEnd"/>
      <w:r w:rsidRPr="005E0F6C">
        <w:t xml:space="preserve"> 2017).  The use of histological evaluation of thin-sectioned ovarian tissue (Wyllie Echeverria 1987; Hannah et al. 2009) and sampling during peak ovary development (</w:t>
      </w:r>
      <w:proofErr w:type="spellStart"/>
      <w:r w:rsidRPr="005E0F6C">
        <w:t>Westrheim</w:t>
      </w:r>
      <w:proofErr w:type="spellEnd"/>
      <w:r w:rsidRPr="005E0F6C">
        <w:t xml:space="preserve"> 1975; Gunderson et al. 1980) are believed to decrease error in assigning maturity values to fish.</w:t>
      </w:r>
    </w:p>
    <w:p w14:paraId="66D294B3" w14:textId="0EDA37B5" w:rsidR="00B422DC" w:rsidRPr="00451C18" w:rsidRDefault="00AE74D4" w:rsidP="00B422DC">
      <w:pPr>
        <w:rPr>
          <w:highlight w:val="yellow"/>
        </w:rPr>
      </w:pPr>
      <w:commentRangeStart w:id="19"/>
      <w:r w:rsidRPr="00451C18">
        <w:t xml:space="preserve">Fish condition can also </w:t>
      </w:r>
      <w:r w:rsidR="00451C18" w:rsidRPr="00451C18">
        <w:t xml:space="preserve">have impacts on a population </w:t>
      </w:r>
      <w:r w:rsidR="00451C18" w:rsidRPr="00171BB1">
        <w:t>specifically, the reproductive potential</w:t>
      </w:r>
      <w:commentRangeEnd w:id="19"/>
      <w:r w:rsidR="001B64B1">
        <w:rPr>
          <w:rStyle w:val="CommentReference"/>
        </w:rPr>
        <w:commentReference w:id="19"/>
      </w:r>
      <w:r w:rsidR="00451C18" w:rsidRPr="00171BB1">
        <w:t xml:space="preserve">. One index of fish condition is the liver somatic index which is the </w:t>
      </w:r>
      <w:r w:rsidR="006821D3" w:rsidRPr="00171BB1">
        <w:t xml:space="preserve">index of </w:t>
      </w:r>
      <w:r w:rsidR="00451C18" w:rsidRPr="00171BB1">
        <w:t>liver weight to total body weight</w:t>
      </w:r>
      <w:r w:rsidR="00451C18" w:rsidRPr="00171BB1">
        <w:rPr>
          <w:rFonts w:ascii="Calibri Light" w:hAnsi="Calibri Light"/>
        </w:rPr>
        <w:t xml:space="preserve"> </w:t>
      </w:r>
      <w:r w:rsidR="00451C18" w:rsidRPr="00171BB1">
        <w:t xml:space="preserve">(Lambert and </w:t>
      </w:r>
      <w:proofErr w:type="spellStart"/>
      <w:r w:rsidR="00451C18" w:rsidRPr="00171BB1">
        <w:t>Dutil</w:t>
      </w:r>
      <w:proofErr w:type="spellEnd"/>
      <w:r w:rsidR="00451C18" w:rsidRPr="00171BB1">
        <w:t xml:space="preserve"> 1997).</w:t>
      </w:r>
      <w:r w:rsidR="00171BB1" w:rsidRPr="00171BB1">
        <w:t xml:space="preserve"> </w:t>
      </w:r>
      <w:r w:rsidR="00451C18" w:rsidRPr="00171BB1">
        <w:t xml:space="preserve">To gain a better understanding of the general fish ecology associated with these rockfish species, </w:t>
      </w:r>
      <w:r w:rsidR="006821D3" w:rsidRPr="00171BB1">
        <w:t>we also need to understand</w:t>
      </w:r>
      <w:r w:rsidR="00451C18" w:rsidRPr="00171BB1">
        <w:t xml:space="preserve"> of what they are foraging on and</w:t>
      </w:r>
      <w:r w:rsidR="006821D3" w:rsidRPr="00171BB1">
        <w:t xml:space="preserve"> collecting an index of tropic status.</w:t>
      </w:r>
      <w:r w:rsidR="009F3DD6" w:rsidRPr="00171BB1">
        <w:t xml:space="preserve"> </w:t>
      </w:r>
      <w:r w:rsidR="006821D3" w:rsidRPr="00171BB1">
        <w:t xml:space="preserve">Stable isotope analysis of muscle tissue </w:t>
      </w:r>
      <w:r w:rsidR="009F3DD6" w:rsidRPr="00171BB1">
        <w:t>can provide</w:t>
      </w:r>
      <w:r w:rsidR="006821D3" w:rsidRPr="00171BB1">
        <w:t xml:space="preserve"> a long-term view of feeding relationship</w:t>
      </w:r>
      <w:r w:rsidR="009F3DD6" w:rsidRPr="00171BB1">
        <w:t xml:space="preserve"> by identifying and</w:t>
      </w:r>
      <w:r w:rsidR="006821D3" w:rsidRPr="00171BB1">
        <w:t xml:space="preserve"> index of trophic status</w:t>
      </w:r>
      <w:r w:rsidR="009F3DD6" w:rsidRPr="00171BB1">
        <w:t xml:space="preserve"> </w:t>
      </w:r>
      <w:r w:rsidR="006821D3" w:rsidRPr="00171BB1">
        <w:t>(</w:t>
      </w:r>
      <w:proofErr w:type="spellStart"/>
      <w:r w:rsidR="006821D3" w:rsidRPr="00171BB1">
        <w:t>Dempson</w:t>
      </w:r>
      <w:proofErr w:type="spellEnd"/>
      <w:r w:rsidR="006821D3" w:rsidRPr="00171BB1">
        <w:t xml:space="preserve"> et al. 2010</w:t>
      </w:r>
      <w:proofErr w:type="gramStart"/>
      <w:r w:rsidR="006821D3" w:rsidRPr="00171BB1">
        <w:t>), and</w:t>
      </w:r>
      <w:proofErr w:type="gramEnd"/>
      <w:r w:rsidR="006821D3" w:rsidRPr="00171BB1">
        <w:t xml:space="preserve"> help determine diet (and changes in diet; von Biela et al. 2015), habitat use (and changes in habitat use), and generally provide understanding of general aspects of fish ecology</w:t>
      </w:r>
      <w:r w:rsidR="009F3DD6" w:rsidRPr="00171BB1">
        <w:rPr>
          <w:rFonts w:ascii="Calibri Light" w:hAnsi="Calibri Light"/>
        </w:rPr>
        <w:t xml:space="preserve">. </w:t>
      </w:r>
      <w:r w:rsidR="005C4178" w:rsidRPr="00171BB1">
        <w:t>As an example, what a fish forages on can explain interactions with other organisms (predation and/or competition) and contribute to the understanding of the ecological niche, ecosystem structure, community composition and population dynamics of a species (</w:t>
      </w:r>
      <w:proofErr w:type="spellStart"/>
      <w:r w:rsidR="005C4178" w:rsidRPr="00171BB1">
        <w:t>Matley</w:t>
      </w:r>
      <w:proofErr w:type="spellEnd"/>
      <w:r w:rsidR="005C4178" w:rsidRPr="00171BB1">
        <w:t xml:space="preserve"> et al 2018). </w:t>
      </w:r>
      <w:r w:rsidR="00B422DC" w:rsidRPr="00171BB1">
        <w:t xml:space="preserve">Collection of stomach contents </w:t>
      </w:r>
      <w:r w:rsidR="005C4178" w:rsidRPr="00171BB1">
        <w:t>will allow us to examine these</w:t>
      </w:r>
      <w:r w:rsidR="00B422DC" w:rsidRPr="00171BB1">
        <w:t xml:space="preserve"> interactions</w:t>
      </w:r>
      <w:r w:rsidR="005C4178" w:rsidRPr="00171BB1">
        <w:t>.</w:t>
      </w:r>
      <w:r w:rsidR="00B422DC" w:rsidRPr="00171BB1">
        <w:t xml:space="preserve"> </w:t>
      </w:r>
    </w:p>
    <w:p w14:paraId="4EC729A9" w14:textId="3A138F91" w:rsidR="00EB3721" w:rsidRPr="005E0F6C" w:rsidRDefault="00EB3721" w:rsidP="00EB3721">
      <w:pPr>
        <w:rPr>
          <w:bCs/>
          <w:szCs w:val="24"/>
        </w:rPr>
      </w:pPr>
      <w:r w:rsidRPr="005E0F6C">
        <w:rPr>
          <w:bCs/>
          <w:szCs w:val="24"/>
        </w:rPr>
        <w:t xml:space="preserve">The </w:t>
      </w:r>
      <w:r w:rsidR="009F3DD6">
        <w:rPr>
          <w:bCs/>
          <w:szCs w:val="24"/>
        </w:rPr>
        <w:t xml:space="preserve">overall </w:t>
      </w:r>
      <w:r w:rsidRPr="005E0F6C">
        <w:rPr>
          <w:bCs/>
          <w:szCs w:val="24"/>
        </w:rPr>
        <w:t xml:space="preserve">purpose of this project is </w:t>
      </w:r>
      <w:r w:rsidR="00883E6D">
        <w:rPr>
          <w:bCs/>
          <w:szCs w:val="24"/>
        </w:rPr>
        <w:t xml:space="preserve">to estimate the length/age at 50% maturity and </w:t>
      </w:r>
      <w:r w:rsidRPr="005E0F6C">
        <w:rPr>
          <w:bCs/>
          <w:szCs w:val="24"/>
        </w:rPr>
        <w:t>to establish sampling protocol</w:t>
      </w:r>
      <w:r w:rsidR="00883E6D">
        <w:rPr>
          <w:bCs/>
          <w:szCs w:val="24"/>
        </w:rPr>
        <w:t>s</w:t>
      </w:r>
      <w:r w:rsidRPr="005E0F6C">
        <w:rPr>
          <w:bCs/>
          <w:szCs w:val="24"/>
        </w:rPr>
        <w:t xml:space="preserve"> for collection, </w:t>
      </w:r>
      <w:r w:rsidR="005E0F6C" w:rsidRPr="005E0F6C">
        <w:rPr>
          <w:bCs/>
          <w:szCs w:val="24"/>
        </w:rPr>
        <w:t xml:space="preserve">identification, </w:t>
      </w:r>
      <w:r w:rsidRPr="005E0F6C">
        <w:rPr>
          <w:bCs/>
          <w:szCs w:val="24"/>
        </w:rPr>
        <w:t>p</w:t>
      </w:r>
      <w:r w:rsidR="00B937D6" w:rsidRPr="005E0F6C">
        <w:rPr>
          <w:bCs/>
          <w:szCs w:val="24"/>
        </w:rPr>
        <w:t>reservation, and processing of y</w:t>
      </w:r>
      <w:r w:rsidRPr="005E0F6C">
        <w:rPr>
          <w:bCs/>
          <w:szCs w:val="24"/>
        </w:rPr>
        <w:t>elloweye (</w:t>
      </w:r>
      <w:r w:rsidRPr="005E0F6C">
        <w:rPr>
          <w:bCs/>
          <w:i/>
          <w:szCs w:val="24"/>
        </w:rPr>
        <w:t xml:space="preserve">Sebastes </w:t>
      </w:r>
      <w:proofErr w:type="spellStart"/>
      <w:r w:rsidRPr="005E0F6C">
        <w:rPr>
          <w:bCs/>
          <w:i/>
          <w:szCs w:val="24"/>
        </w:rPr>
        <w:t>ruberrimus</w:t>
      </w:r>
      <w:proofErr w:type="spellEnd"/>
      <w:r w:rsidRPr="005E0F6C">
        <w:rPr>
          <w:bCs/>
          <w:szCs w:val="24"/>
        </w:rPr>
        <w:t xml:space="preserve">) and </w:t>
      </w:r>
      <w:r w:rsidR="00B937D6" w:rsidRPr="005E0F6C">
        <w:rPr>
          <w:bCs/>
          <w:szCs w:val="24"/>
        </w:rPr>
        <w:t>black r</w:t>
      </w:r>
      <w:r w:rsidRPr="005E0F6C">
        <w:rPr>
          <w:bCs/>
          <w:szCs w:val="24"/>
        </w:rPr>
        <w:t>ockfish (</w:t>
      </w:r>
      <w:r w:rsidRPr="005E0F6C">
        <w:rPr>
          <w:bCs/>
          <w:i/>
          <w:szCs w:val="24"/>
        </w:rPr>
        <w:t xml:space="preserve">S. </w:t>
      </w:r>
      <w:proofErr w:type="spellStart"/>
      <w:r w:rsidRPr="005E0F6C">
        <w:rPr>
          <w:bCs/>
          <w:i/>
          <w:szCs w:val="24"/>
        </w:rPr>
        <w:t>melanops</w:t>
      </w:r>
      <w:proofErr w:type="spellEnd"/>
      <w:r w:rsidRPr="005E0F6C">
        <w:rPr>
          <w:bCs/>
          <w:szCs w:val="24"/>
        </w:rPr>
        <w:t>) gonads</w:t>
      </w:r>
      <w:r w:rsidR="00B937D6" w:rsidRPr="005E0F6C">
        <w:rPr>
          <w:bCs/>
          <w:szCs w:val="24"/>
        </w:rPr>
        <w:t xml:space="preserve"> and the collection of samples that can be related to a populations reproductive potential (i.e.- </w:t>
      </w:r>
      <w:r w:rsidR="005E0F6C">
        <w:rPr>
          <w:bCs/>
          <w:szCs w:val="24"/>
        </w:rPr>
        <w:t xml:space="preserve">age, length, fecundity, </w:t>
      </w:r>
      <w:r w:rsidR="00B937D6" w:rsidRPr="005E0F6C">
        <w:rPr>
          <w:bCs/>
          <w:szCs w:val="24"/>
        </w:rPr>
        <w:t>fish condition</w:t>
      </w:r>
      <w:r w:rsidR="005E0F6C">
        <w:rPr>
          <w:bCs/>
          <w:szCs w:val="24"/>
        </w:rPr>
        <w:t>, etc.</w:t>
      </w:r>
      <w:r w:rsidR="00B937D6" w:rsidRPr="005E0F6C">
        <w:rPr>
          <w:bCs/>
          <w:szCs w:val="24"/>
        </w:rPr>
        <w:t>)</w:t>
      </w:r>
      <w:r w:rsidRPr="005E0F6C">
        <w:rPr>
          <w:bCs/>
          <w:szCs w:val="24"/>
        </w:rPr>
        <w:t xml:space="preserve">. </w:t>
      </w:r>
    </w:p>
    <w:p w14:paraId="37CB87F0" w14:textId="77777777" w:rsidR="00EB3721" w:rsidRDefault="00EB3721" w:rsidP="00BF1148"/>
    <w:p w14:paraId="0010E6CA" w14:textId="48FA05D3" w:rsidR="00F2231B" w:rsidRDefault="00F2231B">
      <w:pPr>
        <w:spacing w:after="200" w:line="276" w:lineRule="auto"/>
        <w:jc w:val="left"/>
        <w:rPr>
          <w:rFonts w:ascii="Times New Roman Bold" w:hAnsi="Times New Roman Bold"/>
          <w:b/>
          <w:caps/>
          <w:sz w:val="32"/>
          <w:szCs w:val="20"/>
        </w:rPr>
      </w:pPr>
      <w:bookmarkStart w:id="20" w:name="_Toc513114626"/>
    </w:p>
    <w:p w14:paraId="34BF9391" w14:textId="5F818984" w:rsidR="000F01B0" w:rsidRPr="00646FAE" w:rsidRDefault="000F01B0" w:rsidP="00A763FA">
      <w:pPr>
        <w:pStyle w:val="Heading1"/>
      </w:pPr>
      <w:r w:rsidRPr="00646FAE">
        <w:lastRenderedPageBreak/>
        <w:t>Objectives</w:t>
      </w:r>
      <w:bookmarkEnd w:id="14"/>
      <w:bookmarkEnd w:id="15"/>
      <w:bookmarkEnd w:id="16"/>
      <w:bookmarkEnd w:id="20"/>
    </w:p>
    <w:p w14:paraId="1C7034FC" w14:textId="77777777" w:rsidR="00A65BF5" w:rsidRDefault="00A65BF5" w:rsidP="00A65BF5">
      <w:pPr>
        <w:spacing w:after="0"/>
        <w:jc w:val="left"/>
      </w:pPr>
      <w:r>
        <w:t>Primary Objectives:</w:t>
      </w:r>
    </w:p>
    <w:p w14:paraId="348A1EC8" w14:textId="77777777" w:rsidR="00802063" w:rsidRDefault="00802063" w:rsidP="00A65BF5">
      <w:pPr>
        <w:spacing w:after="0"/>
        <w:jc w:val="left"/>
      </w:pPr>
    </w:p>
    <w:p w14:paraId="3BCAC231" w14:textId="204BD408" w:rsidR="00802063" w:rsidRPr="00802063" w:rsidRDefault="00802063" w:rsidP="00802063">
      <w:pPr>
        <w:pStyle w:val="ListParagraph"/>
        <w:numPr>
          <w:ilvl w:val="0"/>
          <w:numId w:val="21"/>
        </w:numPr>
      </w:pPr>
      <w:r w:rsidRPr="00802063">
        <w:t xml:space="preserve">Estimate the length at maturity (L50) of </w:t>
      </w:r>
      <w:r w:rsidR="005904E9">
        <w:t>b</w:t>
      </w:r>
      <w:r w:rsidRPr="00802063">
        <w:t xml:space="preserve">lack and </w:t>
      </w:r>
      <w:r w:rsidR="005904E9">
        <w:t>y</w:t>
      </w:r>
      <w:r w:rsidRPr="00802063">
        <w:t xml:space="preserve">elloweye </w:t>
      </w:r>
      <w:r w:rsidR="005904E9">
        <w:t>r</w:t>
      </w:r>
      <w:r w:rsidRPr="00802063">
        <w:t xml:space="preserve">ockfish such that our estimate is within 10% of the true value with probability </w:t>
      </w:r>
      <w:r w:rsidR="005904E9">
        <w:t>0</w:t>
      </w:r>
      <w:r w:rsidRPr="00802063">
        <w:t xml:space="preserve">.90. </w:t>
      </w:r>
    </w:p>
    <w:p w14:paraId="6C88ADCF" w14:textId="19277874" w:rsidR="00802063" w:rsidRPr="00883E6D" w:rsidRDefault="00802063" w:rsidP="00802063">
      <w:pPr>
        <w:pStyle w:val="ListParagraph"/>
        <w:numPr>
          <w:ilvl w:val="0"/>
          <w:numId w:val="21"/>
        </w:numPr>
      </w:pPr>
      <w:r w:rsidRPr="00883E6D">
        <w:t xml:space="preserve">Estimate the age at maturity (A50) of </w:t>
      </w:r>
      <w:r w:rsidR="005904E9" w:rsidRPr="00883E6D">
        <w:t>b</w:t>
      </w:r>
      <w:r w:rsidRPr="00883E6D">
        <w:t xml:space="preserve">lack and </w:t>
      </w:r>
      <w:r w:rsidR="005904E9" w:rsidRPr="00883E6D">
        <w:t>y</w:t>
      </w:r>
      <w:r w:rsidRPr="00883E6D">
        <w:t xml:space="preserve">elloweye </w:t>
      </w:r>
      <w:r w:rsidR="005904E9" w:rsidRPr="00883E6D">
        <w:t>r</w:t>
      </w:r>
      <w:r w:rsidRPr="00883E6D">
        <w:t xml:space="preserve">ockfish such that our estimate is within 10% of the true value with probability </w:t>
      </w:r>
      <w:r w:rsidR="005904E9" w:rsidRPr="00883E6D">
        <w:t>0</w:t>
      </w:r>
      <w:r w:rsidRPr="00883E6D">
        <w:t xml:space="preserve">.90. </w:t>
      </w:r>
    </w:p>
    <w:p w14:paraId="1C6780F4" w14:textId="37F692F7" w:rsidR="00EA7548" w:rsidRDefault="00802063" w:rsidP="00802063">
      <w:pPr>
        <w:pStyle w:val="ListParagraph"/>
        <w:numPr>
          <w:ilvl w:val="0"/>
          <w:numId w:val="21"/>
        </w:numPr>
      </w:pPr>
      <w:commentRangeStart w:id="21"/>
      <w:r w:rsidRPr="00883E6D">
        <w:t xml:space="preserve">Determine stage of gonad development </w:t>
      </w:r>
      <w:r w:rsidR="002710D1" w:rsidRPr="00883E6D">
        <w:t>using histology</w:t>
      </w:r>
      <w:r w:rsidR="00EA7548" w:rsidRPr="00883E6D">
        <w:t>.</w:t>
      </w:r>
    </w:p>
    <w:p w14:paraId="31CBADB5" w14:textId="5E242B44" w:rsidR="00802063" w:rsidRPr="00883E6D" w:rsidRDefault="00EA7548" w:rsidP="00883E6D">
      <w:pPr>
        <w:pStyle w:val="ListParagraph"/>
        <w:numPr>
          <w:ilvl w:val="0"/>
          <w:numId w:val="21"/>
        </w:numPr>
      </w:pPr>
      <w:r w:rsidRPr="00883E6D">
        <w:t>Estimate</w:t>
      </w:r>
      <w:r>
        <w:t xml:space="preserve"> </w:t>
      </w:r>
      <w:r w:rsidR="00802063">
        <w:t>yelloweye and black rockfish</w:t>
      </w:r>
      <w:r w:rsidR="00883E6D">
        <w:t xml:space="preserve"> </w:t>
      </w:r>
      <w:proofErr w:type="spellStart"/>
      <w:r w:rsidR="00883E6D">
        <w:t>fecudity</w:t>
      </w:r>
      <w:proofErr w:type="spellEnd"/>
      <w:r w:rsidR="00802063">
        <w:t>.</w:t>
      </w:r>
      <w:commentRangeEnd w:id="21"/>
      <w:r w:rsidR="00F24D8B">
        <w:rPr>
          <w:rStyle w:val="CommentReference"/>
        </w:rPr>
        <w:commentReference w:id="21"/>
      </w:r>
    </w:p>
    <w:p w14:paraId="4CC55A77" w14:textId="77777777" w:rsidR="00802063" w:rsidRDefault="00802063" w:rsidP="00802063">
      <w:pPr>
        <w:spacing w:after="0"/>
        <w:jc w:val="left"/>
      </w:pPr>
      <w:commentRangeStart w:id="22"/>
      <w:r>
        <w:t>Tasks:</w:t>
      </w:r>
      <w:commentRangeEnd w:id="22"/>
      <w:r w:rsidR="00F24D8B">
        <w:rPr>
          <w:rStyle w:val="CommentReference"/>
        </w:rPr>
        <w:commentReference w:id="22"/>
      </w:r>
    </w:p>
    <w:p w14:paraId="37E0B8B2" w14:textId="19712FBE" w:rsidR="00C43DFE" w:rsidRPr="00646FAE" w:rsidRDefault="00C43DFE" w:rsidP="005904E9">
      <w:pPr>
        <w:pStyle w:val="ListParagraph"/>
        <w:numPr>
          <w:ilvl w:val="0"/>
          <w:numId w:val="23"/>
        </w:numPr>
        <w:spacing w:after="0"/>
        <w:jc w:val="left"/>
      </w:pPr>
      <w:r w:rsidRPr="00646FAE">
        <w:t>Collect yelloweye and black rockfish in Prince William Sound (</w:t>
      </w:r>
      <w:r w:rsidRPr="005904E9">
        <w:rPr>
          <w:i/>
        </w:rPr>
        <w:t>inside waters)</w:t>
      </w:r>
      <w:r w:rsidR="00912ACA" w:rsidRPr="005904E9">
        <w:rPr>
          <w:i/>
        </w:rPr>
        <w:t xml:space="preserve">, </w:t>
      </w:r>
      <w:r w:rsidR="00912ACA" w:rsidRPr="00F2231B">
        <w:t xml:space="preserve">Prince William Sound </w:t>
      </w:r>
      <w:r w:rsidR="00F2231B">
        <w:t>(o</w:t>
      </w:r>
      <w:r w:rsidR="00912ACA" w:rsidRPr="005904E9">
        <w:rPr>
          <w:i/>
        </w:rPr>
        <w:t>utside waters</w:t>
      </w:r>
      <w:r w:rsidR="00F2231B" w:rsidRPr="005904E9">
        <w:rPr>
          <w:i/>
        </w:rPr>
        <w:t>),</w:t>
      </w:r>
      <w:r w:rsidR="00F2231B">
        <w:t xml:space="preserve"> and N</w:t>
      </w:r>
      <w:r w:rsidRPr="00646FAE">
        <w:t xml:space="preserve">orthern Gulf of Alaska waters </w:t>
      </w:r>
      <w:r w:rsidR="00A65BF5">
        <w:t>for e</w:t>
      </w:r>
      <w:r w:rsidR="00883E6D">
        <w:t xml:space="preserve">stimating </w:t>
      </w:r>
      <w:r w:rsidR="00A65BF5">
        <w:t xml:space="preserve">reproductive </w:t>
      </w:r>
      <w:r w:rsidR="00A65BF5" w:rsidRPr="001A2FF1">
        <w:t>parameters.</w:t>
      </w:r>
      <w:r w:rsidR="005904E9">
        <w:t xml:space="preserve"> </w:t>
      </w:r>
      <w:commentRangeStart w:id="23"/>
      <w:r w:rsidR="005904E9">
        <w:t>Goal is for 80% of the catch to be females in any state of maturity.</w:t>
      </w:r>
      <w:commentRangeEnd w:id="23"/>
      <w:r w:rsidR="005904E9">
        <w:rPr>
          <w:rStyle w:val="CommentReference"/>
        </w:rPr>
        <w:commentReference w:id="23"/>
      </w:r>
    </w:p>
    <w:p w14:paraId="431A579C" w14:textId="0CF9D74E" w:rsidR="00C43DFE" w:rsidRDefault="002F4C45" w:rsidP="00F2231B">
      <w:pPr>
        <w:pStyle w:val="ListParagraph"/>
        <w:numPr>
          <w:ilvl w:val="0"/>
          <w:numId w:val="18"/>
        </w:numPr>
        <w:spacing w:after="0"/>
        <w:ind w:left="1440"/>
        <w:jc w:val="left"/>
      </w:pPr>
      <w:r>
        <w:t xml:space="preserve">Collect </w:t>
      </w:r>
      <w:r w:rsidR="005904E9">
        <w:t>&lt;</w:t>
      </w:r>
      <w:proofErr w:type="gramStart"/>
      <w:r w:rsidR="001C20FC">
        <w:t xml:space="preserve">100 </w:t>
      </w:r>
      <w:r>
        <w:t xml:space="preserve"> </w:t>
      </w:r>
      <w:r w:rsidR="00C43DFE" w:rsidRPr="00646FAE">
        <w:t>inside</w:t>
      </w:r>
      <w:proofErr w:type="gramEnd"/>
      <w:r w:rsidR="00C43DFE" w:rsidRPr="00646FAE">
        <w:t xml:space="preserve"> </w:t>
      </w:r>
      <w:r w:rsidR="001C20FC">
        <w:t>&lt;100</w:t>
      </w:r>
      <w:r>
        <w:t xml:space="preserve"> outside </w:t>
      </w:r>
      <w:r w:rsidR="00C43DFE" w:rsidRPr="00646FAE">
        <w:t>PWS yelloweye rockfish</w:t>
      </w:r>
      <w:r w:rsidR="005904E9">
        <w:t>.</w:t>
      </w:r>
    </w:p>
    <w:p w14:paraId="649FD86E" w14:textId="4293F29F" w:rsidR="00C43DFE" w:rsidRDefault="001C20FC" w:rsidP="00F2231B">
      <w:pPr>
        <w:pStyle w:val="ListParagraph"/>
        <w:numPr>
          <w:ilvl w:val="0"/>
          <w:numId w:val="18"/>
        </w:numPr>
        <w:spacing w:after="0"/>
        <w:ind w:left="1440"/>
        <w:jc w:val="left"/>
      </w:pPr>
      <w:r>
        <w:t>Collect &lt;10</w:t>
      </w:r>
      <w:r w:rsidR="00802063">
        <w:t xml:space="preserve">0 </w:t>
      </w:r>
      <w:r w:rsidR="00027F9A">
        <w:t xml:space="preserve">inside </w:t>
      </w:r>
      <w:r>
        <w:t>&lt;100</w:t>
      </w:r>
      <w:r w:rsidR="002F4C45">
        <w:t xml:space="preserve"> outside </w:t>
      </w:r>
      <w:r w:rsidR="00027F9A">
        <w:t>PWS</w:t>
      </w:r>
      <w:r w:rsidR="00027F9A" w:rsidRPr="00027F9A">
        <w:t xml:space="preserve"> </w:t>
      </w:r>
      <w:r w:rsidR="00027F9A" w:rsidRPr="00646FAE">
        <w:t>black rockfish</w:t>
      </w:r>
      <w:r w:rsidR="00027F9A">
        <w:t>.</w:t>
      </w:r>
    </w:p>
    <w:p w14:paraId="633EEF37" w14:textId="5DCF8647" w:rsidR="00C43DFE" w:rsidRDefault="00C43DFE" w:rsidP="00F2231B">
      <w:pPr>
        <w:pStyle w:val="ListParagraph"/>
        <w:numPr>
          <w:ilvl w:val="0"/>
          <w:numId w:val="18"/>
        </w:numPr>
        <w:spacing w:after="0"/>
        <w:ind w:left="1440"/>
        <w:jc w:val="left"/>
      </w:pPr>
      <w:r w:rsidRPr="00646FAE">
        <w:t>Collect &lt;</w:t>
      </w:r>
      <w:r w:rsidR="001C20FC">
        <w:t>100</w:t>
      </w:r>
      <w:r w:rsidRPr="00646FAE">
        <w:t xml:space="preserve"> </w:t>
      </w:r>
      <w:r w:rsidR="00027F9A" w:rsidRPr="00646FAE">
        <w:t xml:space="preserve">northern GOA </w:t>
      </w:r>
      <w:r w:rsidR="00027F9A">
        <w:t>yelloweye rockfish samples</w:t>
      </w:r>
      <w:r w:rsidRPr="00646FAE">
        <w:t>.</w:t>
      </w:r>
    </w:p>
    <w:p w14:paraId="006C0978" w14:textId="424F1572" w:rsidR="00C43DFE" w:rsidRDefault="001C20FC" w:rsidP="00F2231B">
      <w:pPr>
        <w:pStyle w:val="ListParagraph"/>
        <w:numPr>
          <w:ilvl w:val="0"/>
          <w:numId w:val="18"/>
        </w:numPr>
        <w:spacing w:after="0"/>
        <w:ind w:left="1440"/>
        <w:jc w:val="left"/>
      </w:pPr>
      <w:r>
        <w:t xml:space="preserve">Collect &lt;100 </w:t>
      </w:r>
      <w:r w:rsidR="00027F9A" w:rsidRPr="00646FAE">
        <w:t xml:space="preserve">northern GOA </w:t>
      </w:r>
      <w:r w:rsidR="00027F9A">
        <w:t>black rockfish samples</w:t>
      </w:r>
      <w:r w:rsidR="00C43DFE" w:rsidRPr="00646FAE">
        <w:t>.</w:t>
      </w:r>
    </w:p>
    <w:p w14:paraId="4E1F5FF7" w14:textId="77777777" w:rsidR="00646FAE" w:rsidRPr="00646FAE" w:rsidRDefault="00646FAE" w:rsidP="00646FAE">
      <w:pPr>
        <w:pStyle w:val="ListParagraph"/>
        <w:spacing w:after="0"/>
        <w:ind w:left="1440"/>
      </w:pPr>
    </w:p>
    <w:p w14:paraId="1460C6D1" w14:textId="77777777" w:rsidR="001C20FC" w:rsidRDefault="001C20FC" w:rsidP="001C20FC">
      <w:pPr>
        <w:rPr>
          <w:szCs w:val="24"/>
        </w:rPr>
      </w:pPr>
      <w:bookmarkStart w:id="24" w:name="_Hlk509575264"/>
      <w:r>
        <w:rPr>
          <w:szCs w:val="24"/>
        </w:rPr>
        <w:t>Secondary Objectives:</w:t>
      </w:r>
    </w:p>
    <w:p w14:paraId="3C1A0EE2" w14:textId="5B08ED8C" w:rsidR="00A65BF5" w:rsidRPr="005904E9" w:rsidRDefault="006749DB" w:rsidP="005904E9">
      <w:pPr>
        <w:pStyle w:val="ListParagraph"/>
        <w:numPr>
          <w:ilvl w:val="0"/>
          <w:numId w:val="24"/>
        </w:numPr>
        <w:rPr>
          <w:szCs w:val="24"/>
        </w:rPr>
      </w:pPr>
      <w:r w:rsidRPr="005904E9">
        <w:rPr>
          <w:szCs w:val="24"/>
        </w:rPr>
        <w:t>Collect</w:t>
      </w:r>
      <w:r w:rsidR="00AB4DC5" w:rsidRPr="005904E9">
        <w:rPr>
          <w:szCs w:val="24"/>
        </w:rPr>
        <w:t xml:space="preserve"> biological data on</w:t>
      </w:r>
      <w:r w:rsidRPr="005904E9">
        <w:rPr>
          <w:szCs w:val="24"/>
        </w:rPr>
        <w:t xml:space="preserve"> </w:t>
      </w:r>
      <w:r w:rsidR="00AB4DC5" w:rsidRPr="005904E9">
        <w:rPr>
          <w:szCs w:val="24"/>
        </w:rPr>
        <w:t>fish condition</w:t>
      </w:r>
      <w:r w:rsidR="002F4C45" w:rsidRPr="005904E9">
        <w:rPr>
          <w:szCs w:val="24"/>
        </w:rPr>
        <w:t xml:space="preserve"> including:</w:t>
      </w:r>
    </w:p>
    <w:p w14:paraId="1A79A441" w14:textId="2B0D5B92" w:rsidR="006749DB" w:rsidRDefault="00AB4DC5" w:rsidP="006749DB">
      <w:pPr>
        <w:pStyle w:val="ListParagraph"/>
        <w:numPr>
          <w:ilvl w:val="1"/>
          <w:numId w:val="10"/>
        </w:numPr>
        <w:rPr>
          <w:szCs w:val="24"/>
        </w:rPr>
      </w:pPr>
      <w:r>
        <w:rPr>
          <w:szCs w:val="24"/>
        </w:rPr>
        <w:t xml:space="preserve">Length, weight, </w:t>
      </w:r>
      <w:r w:rsidR="00F2231B">
        <w:rPr>
          <w:szCs w:val="24"/>
        </w:rPr>
        <w:t xml:space="preserve">and </w:t>
      </w:r>
      <w:r>
        <w:rPr>
          <w:szCs w:val="24"/>
        </w:rPr>
        <w:t>age</w:t>
      </w:r>
      <w:r w:rsidR="002F4C45">
        <w:rPr>
          <w:szCs w:val="24"/>
        </w:rPr>
        <w:t>;</w:t>
      </w:r>
    </w:p>
    <w:p w14:paraId="51E57EEB" w14:textId="3A7EB799" w:rsidR="00AB4DC5" w:rsidRDefault="00AB4DC5" w:rsidP="006749DB">
      <w:pPr>
        <w:pStyle w:val="ListParagraph"/>
        <w:numPr>
          <w:ilvl w:val="1"/>
          <w:numId w:val="10"/>
        </w:numPr>
        <w:rPr>
          <w:szCs w:val="24"/>
        </w:rPr>
      </w:pPr>
      <w:r>
        <w:rPr>
          <w:szCs w:val="24"/>
        </w:rPr>
        <w:t>Liver weights</w:t>
      </w:r>
      <w:r w:rsidR="002F4C45">
        <w:rPr>
          <w:szCs w:val="24"/>
        </w:rPr>
        <w:t>;</w:t>
      </w:r>
    </w:p>
    <w:p w14:paraId="6C42E764" w14:textId="54158385" w:rsidR="00AB4DC5" w:rsidRDefault="00AB4DC5" w:rsidP="006749DB">
      <w:pPr>
        <w:pStyle w:val="ListParagraph"/>
        <w:numPr>
          <w:ilvl w:val="1"/>
          <w:numId w:val="10"/>
        </w:numPr>
        <w:rPr>
          <w:szCs w:val="24"/>
        </w:rPr>
      </w:pPr>
      <w:r>
        <w:rPr>
          <w:szCs w:val="24"/>
        </w:rPr>
        <w:t>Tissue samples</w:t>
      </w:r>
      <w:r w:rsidR="002F4C45">
        <w:rPr>
          <w:szCs w:val="24"/>
        </w:rPr>
        <w:t xml:space="preserve"> and;</w:t>
      </w:r>
    </w:p>
    <w:p w14:paraId="59E5BCCE" w14:textId="472E3E36" w:rsidR="00AB4DC5" w:rsidRDefault="00AB4DC5" w:rsidP="006749DB">
      <w:pPr>
        <w:pStyle w:val="ListParagraph"/>
        <w:numPr>
          <w:ilvl w:val="1"/>
          <w:numId w:val="10"/>
        </w:numPr>
        <w:rPr>
          <w:szCs w:val="24"/>
        </w:rPr>
      </w:pPr>
      <w:r>
        <w:rPr>
          <w:szCs w:val="24"/>
        </w:rPr>
        <w:t>Stomach content samples</w:t>
      </w:r>
      <w:r w:rsidR="002F4C45">
        <w:rPr>
          <w:szCs w:val="24"/>
        </w:rPr>
        <w:t>.</w:t>
      </w:r>
    </w:p>
    <w:p w14:paraId="039AE1D1" w14:textId="77777777" w:rsidR="001C20FC" w:rsidRPr="00CA743F" w:rsidRDefault="001C20FC" w:rsidP="001C20FC">
      <w:pPr>
        <w:pStyle w:val="ListParagraph"/>
        <w:ind w:left="1440"/>
        <w:rPr>
          <w:szCs w:val="24"/>
        </w:rPr>
      </w:pPr>
    </w:p>
    <w:p w14:paraId="5863605A" w14:textId="16264646" w:rsidR="002F4C45" w:rsidRDefault="002F4C45" w:rsidP="005904E9">
      <w:pPr>
        <w:pStyle w:val="ListParagraph"/>
        <w:numPr>
          <w:ilvl w:val="0"/>
          <w:numId w:val="24"/>
        </w:numPr>
      </w:pPr>
      <w:bookmarkStart w:id="25" w:name="_Toc323470322"/>
      <w:bookmarkStart w:id="26" w:name="_Toc326932124"/>
      <w:bookmarkStart w:id="27" w:name="_Toc326932328"/>
      <w:bookmarkStart w:id="28" w:name="_Toc513114627"/>
      <w:bookmarkEnd w:id="24"/>
      <w:r>
        <w:t>Collect water temperature and other environmental variables.</w:t>
      </w:r>
    </w:p>
    <w:p w14:paraId="19695958" w14:textId="77777777" w:rsidR="00091061" w:rsidRPr="003F1FA7" w:rsidRDefault="00091061" w:rsidP="00091061">
      <w:pPr>
        <w:rPr>
          <w:highlight w:val="darkGray"/>
        </w:rPr>
      </w:pPr>
    </w:p>
    <w:p w14:paraId="799537D8" w14:textId="77777777" w:rsidR="00091061" w:rsidRPr="003F1FA7" w:rsidRDefault="00091061" w:rsidP="00091061">
      <w:pPr>
        <w:rPr>
          <w:highlight w:val="darkGray"/>
        </w:rPr>
      </w:pPr>
    </w:p>
    <w:p w14:paraId="332F84FA" w14:textId="49B82B7C" w:rsidR="00B53A7A" w:rsidRPr="006A155B" w:rsidRDefault="000F01B0" w:rsidP="00540F58">
      <w:pPr>
        <w:pStyle w:val="Heading1"/>
      </w:pPr>
      <w:r w:rsidRPr="006A155B">
        <w:t>Methods</w:t>
      </w:r>
      <w:bookmarkEnd w:id="25"/>
      <w:bookmarkEnd w:id="26"/>
      <w:bookmarkEnd w:id="27"/>
      <w:bookmarkEnd w:id="28"/>
    </w:p>
    <w:p w14:paraId="51233197" w14:textId="5C2644C3" w:rsidR="00823E54" w:rsidRDefault="00061F63" w:rsidP="00411680">
      <w:pPr>
        <w:pStyle w:val="Heading2"/>
      </w:pPr>
      <w:r>
        <w:t xml:space="preserve">Study design and </w:t>
      </w:r>
      <w:r w:rsidR="008E25A5" w:rsidRPr="006A155B">
        <w:t xml:space="preserve">Data Collection </w:t>
      </w:r>
    </w:p>
    <w:p w14:paraId="26A087D6" w14:textId="26B740D8" w:rsidR="00795D11" w:rsidRPr="006A155B" w:rsidRDefault="00795D11" w:rsidP="000B3B06">
      <w:pPr>
        <w:pStyle w:val="Heading3"/>
      </w:pPr>
      <w:r w:rsidRPr="006A155B">
        <w:t>Study Area</w:t>
      </w:r>
    </w:p>
    <w:p w14:paraId="5010E326" w14:textId="113ED890" w:rsidR="00F2231B" w:rsidRPr="00027F9A" w:rsidRDefault="00AB4DC5" w:rsidP="00D91B63">
      <w:pPr>
        <w:rPr>
          <w:szCs w:val="24"/>
        </w:rPr>
      </w:pPr>
      <w:commentRangeStart w:id="29"/>
      <w:r w:rsidRPr="00C43DFE">
        <w:t>Commercial and sport fishermen who return to ports in and adjacent to PWS (Valdez, Whittier, Cordova, Seward) fish in both inside and outside waters.</w:t>
      </w:r>
      <w:r w:rsidRPr="00AB4DC5">
        <w:rPr>
          <w:szCs w:val="24"/>
        </w:rPr>
        <w:t xml:space="preserve"> </w:t>
      </w:r>
      <w:r w:rsidRPr="00433F24">
        <w:t>Collection of yelloweye and black rockfish samples will be collected through field sampling conducted by ADF&amp;G staff</w:t>
      </w:r>
      <w:r w:rsidR="005904E9">
        <w:t xml:space="preserve">. </w:t>
      </w:r>
      <w:commentRangeStart w:id="30"/>
      <w:r w:rsidR="005904E9">
        <w:t>S</w:t>
      </w:r>
      <w:r w:rsidRPr="00433F24">
        <w:t xml:space="preserve">upplemental collections from the commercial catch </w:t>
      </w:r>
      <w:r w:rsidR="00433F24" w:rsidRPr="00433F24">
        <w:t xml:space="preserve">and </w:t>
      </w:r>
      <w:r w:rsidRPr="00433F24">
        <w:t>sport port samplers</w:t>
      </w:r>
      <w:r w:rsidR="005904E9">
        <w:t xml:space="preserve"> at ports may be collected outside of the target sample size opportunistically</w:t>
      </w:r>
      <w:r w:rsidRPr="00433F24">
        <w:t xml:space="preserve">. </w:t>
      </w:r>
      <w:commentRangeEnd w:id="30"/>
      <w:r w:rsidR="005904E9">
        <w:rPr>
          <w:rStyle w:val="CommentReference"/>
        </w:rPr>
        <w:commentReference w:id="30"/>
      </w:r>
      <w:commentRangeEnd w:id="29"/>
      <w:r w:rsidR="007F2C54">
        <w:rPr>
          <w:rStyle w:val="CommentReference"/>
        </w:rPr>
        <w:commentReference w:id="29"/>
      </w:r>
      <w:r w:rsidR="001716A1" w:rsidRPr="00C43DFE">
        <w:rPr>
          <w:szCs w:val="24"/>
        </w:rPr>
        <w:t xml:space="preserve">As </w:t>
      </w:r>
      <w:r w:rsidR="001716A1">
        <w:rPr>
          <w:szCs w:val="24"/>
        </w:rPr>
        <w:t xml:space="preserve">DSF </w:t>
      </w:r>
      <w:r w:rsidR="001716A1" w:rsidRPr="00C43DFE">
        <w:rPr>
          <w:szCs w:val="24"/>
        </w:rPr>
        <w:t>management areas do not clearly define inside and outside waters for PWS, Area E statistical areas were assigned to inside, outside and border categories based on expected exposure to coastal ocean currents</w:t>
      </w:r>
      <w:r w:rsidR="005C4178">
        <w:rPr>
          <w:szCs w:val="24"/>
        </w:rPr>
        <w:t xml:space="preserve"> following </w:t>
      </w:r>
      <w:r w:rsidR="001716A1" w:rsidRPr="005C4178">
        <w:rPr>
          <w:szCs w:val="24"/>
        </w:rPr>
        <w:t xml:space="preserve">ROP </w:t>
      </w:r>
      <w:r w:rsidR="005C4178" w:rsidRPr="005C4178">
        <w:rPr>
          <w:szCs w:val="24"/>
        </w:rPr>
        <w:t>SF.4A.20</w:t>
      </w:r>
      <w:r w:rsidR="001458F9" w:rsidRPr="005C4178">
        <w:rPr>
          <w:szCs w:val="24"/>
        </w:rPr>
        <w:t>19.</w:t>
      </w:r>
      <w:r w:rsidR="005C4178" w:rsidRPr="005C4178">
        <w:rPr>
          <w:szCs w:val="24"/>
        </w:rPr>
        <w:t>01</w:t>
      </w:r>
      <w:r w:rsidR="001716A1" w:rsidRPr="005C4178">
        <w:rPr>
          <w:szCs w:val="24"/>
        </w:rPr>
        <w:t xml:space="preserve"> (</w:t>
      </w:r>
      <w:r w:rsidR="001716A1" w:rsidRPr="00EA7548">
        <w:rPr>
          <w:szCs w:val="24"/>
          <w:highlight w:val="yellow"/>
        </w:rPr>
        <w:t>Table 3, Figure 2).</w:t>
      </w:r>
      <w:r w:rsidR="00D91B63">
        <w:rPr>
          <w:szCs w:val="24"/>
        </w:rPr>
        <w:t xml:space="preserve"> Specifically, areas will be divided as follows:</w:t>
      </w:r>
    </w:p>
    <w:p w14:paraId="32E70737" w14:textId="77777777" w:rsidR="00F2231B" w:rsidRPr="00027F9A" w:rsidRDefault="00F2231B" w:rsidP="00F2231B">
      <w:pPr>
        <w:numPr>
          <w:ilvl w:val="1"/>
          <w:numId w:val="17"/>
        </w:numPr>
        <w:contextualSpacing/>
        <w:rPr>
          <w:szCs w:val="24"/>
        </w:rPr>
      </w:pPr>
      <w:r w:rsidRPr="00027F9A">
        <w:rPr>
          <w:szCs w:val="24"/>
        </w:rPr>
        <w:t xml:space="preserve">Inside waters of PWS </w:t>
      </w:r>
    </w:p>
    <w:p w14:paraId="640C9DB9" w14:textId="77777777" w:rsidR="00F2231B" w:rsidRPr="00027F9A" w:rsidRDefault="00F2231B" w:rsidP="00F2231B">
      <w:pPr>
        <w:numPr>
          <w:ilvl w:val="1"/>
          <w:numId w:val="17"/>
        </w:numPr>
        <w:contextualSpacing/>
        <w:rPr>
          <w:szCs w:val="24"/>
        </w:rPr>
      </w:pPr>
      <w:r>
        <w:rPr>
          <w:szCs w:val="24"/>
        </w:rPr>
        <w:t>Outside waters PWS</w:t>
      </w:r>
      <w:r w:rsidRPr="00027F9A">
        <w:rPr>
          <w:szCs w:val="24"/>
        </w:rPr>
        <w:t>–Area E</w:t>
      </w:r>
    </w:p>
    <w:p w14:paraId="530BACC1" w14:textId="77777777" w:rsidR="00F2231B" w:rsidRPr="00027F9A" w:rsidRDefault="00F2231B" w:rsidP="00F2231B">
      <w:pPr>
        <w:numPr>
          <w:ilvl w:val="1"/>
          <w:numId w:val="17"/>
        </w:numPr>
        <w:contextualSpacing/>
        <w:rPr>
          <w:szCs w:val="24"/>
        </w:rPr>
      </w:pPr>
      <w:r>
        <w:rPr>
          <w:szCs w:val="24"/>
        </w:rPr>
        <w:t>North Gulf/Cook Inlet Management</w:t>
      </w:r>
      <w:r w:rsidRPr="00027F9A">
        <w:rPr>
          <w:szCs w:val="24"/>
        </w:rPr>
        <w:t>–Area H</w:t>
      </w:r>
    </w:p>
    <w:p w14:paraId="5C5BB70D" w14:textId="2B0E59B6" w:rsidR="00AB4DC5" w:rsidRDefault="00AB4DC5" w:rsidP="00AB4DC5">
      <w:r w:rsidRPr="00C43DFE">
        <w:rPr>
          <w:szCs w:val="24"/>
        </w:rPr>
        <w:lastRenderedPageBreak/>
        <w:t xml:space="preserve">One spatial group will represent inside waters of PWS, and two spatial groups will represent neighboring outside waters (Areas E and H) for broad geographic distribution of fish from the NGC adjacent to PWS. </w:t>
      </w:r>
      <w:commentRangeStart w:id="31"/>
      <w:r w:rsidR="001716A1">
        <w:rPr>
          <w:szCs w:val="24"/>
        </w:rPr>
        <w:t>Data will be collected at the b</w:t>
      </w:r>
      <w:r w:rsidRPr="00C43DFE">
        <w:rPr>
          <w:szCs w:val="24"/>
        </w:rPr>
        <w:t>order statistical areas</w:t>
      </w:r>
      <w:r w:rsidR="00EA7548">
        <w:rPr>
          <w:szCs w:val="24"/>
        </w:rPr>
        <w:t xml:space="preserve"> that are not being used in ROP SF.4A.2019.01</w:t>
      </w:r>
      <w:r w:rsidRPr="00C43DFE">
        <w:rPr>
          <w:szCs w:val="24"/>
        </w:rPr>
        <w:t xml:space="preserve"> </w:t>
      </w:r>
      <w:r w:rsidR="001716A1">
        <w:rPr>
          <w:szCs w:val="24"/>
        </w:rPr>
        <w:t>but they will be lumped wi</w:t>
      </w:r>
      <w:r w:rsidR="00EA7548">
        <w:rPr>
          <w:szCs w:val="24"/>
        </w:rPr>
        <w:t xml:space="preserve">th Outside PWS </w:t>
      </w:r>
      <w:proofErr w:type="gramStart"/>
      <w:r w:rsidR="00EA7548">
        <w:rPr>
          <w:szCs w:val="24"/>
        </w:rPr>
        <w:t>waters</w:t>
      </w:r>
      <w:commentRangeStart w:id="32"/>
      <w:r w:rsidR="00EA7548">
        <w:rPr>
          <w:szCs w:val="24"/>
        </w:rPr>
        <w:t>.</w:t>
      </w:r>
      <w:r w:rsidR="001716A1">
        <w:rPr>
          <w:szCs w:val="24"/>
        </w:rPr>
        <w:t>.</w:t>
      </w:r>
      <w:commentRangeEnd w:id="31"/>
      <w:proofErr w:type="gramEnd"/>
      <w:r w:rsidR="001716A1">
        <w:rPr>
          <w:rStyle w:val="CommentReference"/>
        </w:rPr>
        <w:commentReference w:id="31"/>
      </w:r>
      <w:commentRangeEnd w:id="32"/>
      <w:r w:rsidR="00007695">
        <w:rPr>
          <w:rStyle w:val="CommentReference"/>
        </w:rPr>
        <w:commentReference w:id="32"/>
      </w:r>
      <w:r w:rsidRPr="00C43DFE">
        <w:rPr>
          <w:szCs w:val="24"/>
        </w:rPr>
        <w:t xml:space="preserve"> Neighboring statistical areas in Area H (NGC) will provide an additional outside stratum to obtain broad geographic sampling of areas exposed to coastal ocean currents in the vicinity of PWS</w:t>
      </w:r>
    </w:p>
    <w:p w14:paraId="11FAA17F" w14:textId="77777777" w:rsidR="00AB4DC5" w:rsidRDefault="00AB4DC5" w:rsidP="00AB4DC5">
      <w:pPr>
        <w:pStyle w:val="Heading4"/>
      </w:pPr>
      <w:r>
        <w:t>Prince William Sound – Inside waters</w:t>
      </w:r>
    </w:p>
    <w:p w14:paraId="08B08446" w14:textId="63B0B691" w:rsidR="001716A1" w:rsidRPr="001716A1" w:rsidRDefault="001716A1" w:rsidP="001716A1">
      <w:pPr>
        <w:rPr>
          <w:szCs w:val="24"/>
        </w:rPr>
      </w:pPr>
      <w:r w:rsidRPr="006A155B">
        <w:t xml:space="preserve">The inside waters of PWS are characterized by a diversity of coastal habitat that includes glacial fjords, high-relief rocky islands, and tidally influenced bays. </w:t>
      </w:r>
      <w:r w:rsidR="00912ACA">
        <w:t>They</w:t>
      </w:r>
      <w:r w:rsidRPr="006A155B">
        <w:t xml:space="preserve"> are separated from the GOA by a series of barrier islands, which include the expansive Montague (791 km</w:t>
      </w:r>
      <w:r w:rsidRPr="006A155B">
        <w:rPr>
          <w:vertAlign w:val="superscript"/>
        </w:rPr>
        <w:t>2</w:t>
      </w:r>
      <w:r w:rsidRPr="006A155B">
        <w:t>) and Hinchinbrook (445 km</w:t>
      </w:r>
      <w:r w:rsidRPr="006A155B">
        <w:rPr>
          <w:vertAlign w:val="superscript"/>
        </w:rPr>
        <w:t>2</w:t>
      </w:r>
      <w:r w:rsidRPr="006A155B">
        <w:t xml:space="preserve">) Islands. </w:t>
      </w:r>
      <w:proofErr w:type="gramStart"/>
      <w:r w:rsidRPr="006A155B">
        <w:t>A number of</w:t>
      </w:r>
      <w:proofErr w:type="gramEnd"/>
      <w:r w:rsidRPr="006A155B">
        <w:t xml:space="preserve"> passages and larger ocean entrances connect PWS to the northern GOA. There are strong tidal currents through most of these passages and entrances, and these </w:t>
      </w:r>
      <w:proofErr w:type="gramStart"/>
      <w:r w:rsidRPr="006A155B">
        <w:t>large scale</w:t>
      </w:r>
      <w:proofErr w:type="gramEnd"/>
      <w:r w:rsidRPr="006A155B">
        <w:t xml:space="preserve"> transports of water can influence the movement of flotsam and nutrients between PWS and the GOA (Schmidt 1977; Royer et al. 1990; </w:t>
      </w:r>
      <w:proofErr w:type="spellStart"/>
      <w:r w:rsidRPr="006A155B">
        <w:t>Neibauer</w:t>
      </w:r>
      <w:proofErr w:type="spellEnd"/>
      <w:r w:rsidRPr="006A155B">
        <w:t xml:space="preserve"> et al. 1994; Gay and Vaughan 2001; Vaughan et al. 2001). This transport can also impact the dispers</w:t>
      </w:r>
      <w:r w:rsidR="00912ACA">
        <w:t>ion of planktonic fish such as yelloweye r</w:t>
      </w:r>
      <w:r w:rsidRPr="006A155B">
        <w:t>ockfish larvae, as supported by genetic work that has been performed in the eastern Pacific (</w:t>
      </w:r>
      <w:proofErr w:type="spellStart"/>
      <w:r w:rsidRPr="006A155B">
        <w:t>Siegle</w:t>
      </w:r>
      <w:proofErr w:type="spellEnd"/>
      <w:r w:rsidRPr="006A155B">
        <w:t xml:space="preserve"> et al. 2013; Andrews et al. 2018). </w:t>
      </w:r>
    </w:p>
    <w:p w14:paraId="76CF2DAB" w14:textId="1C72E53B" w:rsidR="001716A1" w:rsidRPr="006A155B" w:rsidRDefault="00912ACA" w:rsidP="001716A1">
      <w:r w:rsidRPr="00C43DFE">
        <w:rPr>
          <w:szCs w:val="24"/>
        </w:rPr>
        <w:t>For the purposes of this study, inside waters of PWS will be defined by statistical areas that are interior to land masses and where little water transport with coastal ocean currents is expected.</w:t>
      </w:r>
      <w:r>
        <w:rPr>
          <w:szCs w:val="24"/>
        </w:rPr>
        <w:t xml:space="preserve"> T</w:t>
      </w:r>
      <w:r w:rsidR="001716A1" w:rsidRPr="006A155B">
        <w:t xml:space="preserve">he inside waters of PWS will be defined as all coastal waters north of lines between Cape Puget and Cape </w:t>
      </w:r>
      <w:proofErr w:type="spellStart"/>
      <w:r w:rsidR="001716A1" w:rsidRPr="006A155B">
        <w:t>Cleare</w:t>
      </w:r>
      <w:proofErr w:type="spellEnd"/>
      <w:r w:rsidR="001716A1" w:rsidRPr="006A155B">
        <w:t xml:space="preserve"> (southern Montague Is.), </w:t>
      </w:r>
      <w:proofErr w:type="spellStart"/>
      <w:r w:rsidR="001716A1" w:rsidRPr="006A155B">
        <w:t>Zaikof</w:t>
      </w:r>
      <w:proofErr w:type="spellEnd"/>
      <w:r w:rsidR="001716A1" w:rsidRPr="006A155B">
        <w:t xml:space="preserve"> Point (northeastern Montague Is.) and Cape Hinchinbrook (southwestern </w:t>
      </w:r>
      <w:proofErr w:type="spellStart"/>
      <w:r w:rsidR="001716A1" w:rsidRPr="006A155B">
        <w:t>Hinchenbrook</w:t>
      </w:r>
      <w:proofErr w:type="spellEnd"/>
      <w:r w:rsidR="001716A1" w:rsidRPr="006A155B">
        <w:t xml:space="preserve"> Is.), and Point Bentinck (southeastern Hinchinbrook Is.) and Point </w:t>
      </w:r>
      <w:proofErr w:type="spellStart"/>
      <w:r w:rsidR="001716A1" w:rsidRPr="006A155B">
        <w:t>Whitshed</w:t>
      </w:r>
      <w:proofErr w:type="spellEnd"/>
      <w:r w:rsidR="001716A1" w:rsidRPr="006A155B">
        <w:t xml:space="preserve"> (Figure 1). The port towns of Whittier, Valdez, and Cordova, and the native villages Tatitlek and </w:t>
      </w:r>
      <w:proofErr w:type="spellStart"/>
      <w:r w:rsidR="001716A1" w:rsidRPr="006A155B">
        <w:t>Chenaga</w:t>
      </w:r>
      <w:proofErr w:type="spellEnd"/>
      <w:r w:rsidR="001716A1" w:rsidRPr="006A155B">
        <w:t xml:space="preserve"> are contained within the inside sample area of PWS (Figure 3). </w:t>
      </w:r>
    </w:p>
    <w:p w14:paraId="1D3EDB9F" w14:textId="77777777" w:rsidR="00AB4DC5" w:rsidRDefault="00AB4DC5" w:rsidP="00AB4DC5">
      <w:pPr>
        <w:pStyle w:val="Heading4"/>
      </w:pPr>
      <w:r>
        <w:t>Prince William Sound – Outside waters</w:t>
      </w:r>
    </w:p>
    <w:p w14:paraId="2BE8F1FB" w14:textId="21D54B15" w:rsidR="00912ACA" w:rsidRDefault="00433F24" w:rsidP="00912ACA">
      <w:r>
        <w:t xml:space="preserve">Outside </w:t>
      </w:r>
      <w:r w:rsidR="00912ACA" w:rsidRPr="006A155B">
        <w:t>waters of PWS fall within the northern GOA. The outside waters are comparably more oceanic, and the coastline is noticeably more rugged likely due to erosion from large oceanic swells. Swells in excess of 2 m are not uncommon in the outside waters, and access is limited to larger vessels. The seafloor is flat and mostly comprised of soft sediment in the northern GOA. However, there are intermittent small mounds, rocky reefs, and pinnacles in the Gulf of Alaska that provide habitat for demersal fish species such as rockfish and lingcod.  Seal Rocks in Hinchinbrook entrance, Wessel Reef, and rocky outcrops of Middleton Island are well-known rocky habitat in the PWS outer waters. The outside water will be considered any marine water south of the lines previously described out to 370 km. The outside waters of PWS will be bounded in the east by a line extending south near Cape Suckling (144°00’</w:t>
      </w:r>
      <w:proofErr w:type="gramStart"/>
      <w:r w:rsidR="00912ACA" w:rsidRPr="006A155B">
        <w:t>00”W</w:t>
      </w:r>
      <w:proofErr w:type="gramEnd"/>
      <w:r w:rsidR="00912ACA" w:rsidRPr="006A155B">
        <w:t>) and in the west by a line extending south near Cape F</w:t>
      </w:r>
      <w:r w:rsidR="00912ACA">
        <w:t>airfield (148°00’25”W) (Figure map</w:t>
      </w:r>
      <w:r w:rsidR="00912ACA" w:rsidRPr="006A155B">
        <w:t xml:space="preserve">). There are no towns contained within the outside sample area of PWS, yet this area is commonly accessed from the ports of Whittier, Cordova, Valdez, and Seward by the commercial and recreational fishing fleets. </w:t>
      </w:r>
    </w:p>
    <w:p w14:paraId="4CCEE1C8" w14:textId="52966587" w:rsidR="00AB4DC5" w:rsidRDefault="00AB4DC5" w:rsidP="00AB4DC5">
      <w:pPr>
        <w:pStyle w:val="Heading4"/>
      </w:pPr>
      <w:r>
        <w:t>All other Norther</w:t>
      </w:r>
      <w:r w:rsidR="00433F24">
        <w:t>n</w:t>
      </w:r>
      <w:r>
        <w:t xml:space="preserve"> Gulf of Alaska </w:t>
      </w:r>
      <w:commentRangeStart w:id="33"/>
      <w:r>
        <w:t>waters</w:t>
      </w:r>
      <w:commentRangeEnd w:id="33"/>
      <w:r w:rsidR="00091061">
        <w:rPr>
          <w:rStyle w:val="CommentReference"/>
          <w:rFonts w:ascii="Times New Roman" w:hAnsi="Times New Roman"/>
          <w:b w:val="0"/>
          <w:bCs w:val="0"/>
          <w:i w:val="0"/>
        </w:rPr>
        <w:commentReference w:id="33"/>
      </w:r>
    </w:p>
    <w:p w14:paraId="40F80F31" w14:textId="43DBC452" w:rsidR="00AB4DC5" w:rsidRDefault="00433F24" w:rsidP="00795D11">
      <w:r>
        <w:t>Areas that do not fall within the Prince William Sound inside or outside waters will fall under Northern Gulf of Alaska. This will include Area H and not pass the North Gulf District boundary line</w:t>
      </w:r>
      <w:r w:rsidR="001716A1">
        <w:t xml:space="preserve"> (Figure 3)</w:t>
      </w:r>
      <w:r w:rsidR="00912ACA">
        <w:t>.</w:t>
      </w:r>
    </w:p>
    <w:p w14:paraId="362FA8F7" w14:textId="77777777" w:rsidR="00433F24" w:rsidRDefault="00433F24" w:rsidP="00795D11"/>
    <w:p w14:paraId="5D71EB30" w14:textId="77777777" w:rsidR="00433F24" w:rsidRDefault="00433F24" w:rsidP="00795D11"/>
    <w:p w14:paraId="76587A02" w14:textId="10780772" w:rsidR="00433F24" w:rsidRDefault="00912ACA" w:rsidP="00795D11">
      <w:r>
        <w:rPr>
          <w:noProof/>
        </w:rPr>
        <w:drawing>
          <wp:inline distT="0" distB="0" distL="0" distR="0" wp14:anchorId="67C267F8" wp14:editId="281B80D8">
            <wp:extent cx="5341620" cy="5478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41620" cy="5478780"/>
                    </a:xfrm>
                    <a:prstGeom prst="rect">
                      <a:avLst/>
                    </a:prstGeom>
                  </pic:spPr>
                </pic:pic>
              </a:graphicData>
            </a:graphic>
          </wp:inline>
        </w:drawing>
      </w:r>
    </w:p>
    <w:p w14:paraId="3B4D9C4F" w14:textId="77777777" w:rsidR="00433F24" w:rsidRDefault="00433F24" w:rsidP="00795D11"/>
    <w:p w14:paraId="2B7246A9" w14:textId="77777777" w:rsidR="00433F24" w:rsidRDefault="00433F24" w:rsidP="00795D11"/>
    <w:p w14:paraId="377BCB45" w14:textId="77777777" w:rsidR="00433F24" w:rsidRDefault="00433F24" w:rsidP="00795D11"/>
    <w:p w14:paraId="2331F3A7" w14:textId="77777777" w:rsidR="00433F24" w:rsidRDefault="00433F24" w:rsidP="00795D11"/>
    <w:p w14:paraId="4E5D227C" w14:textId="77777777" w:rsidR="00433F24" w:rsidRDefault="00433F24" w:rsidP="00795D11"/>
    <w:p w14:paraId="6600E090" w14:textId="77777777" w:rsidR="00433F24" w:rsidRDefault="00433F24" w:rsidP="00795D11"/>
    <w:p w14:paraId="4AB3D545" w14:textId="77777777" w:rsidR="00433F24" w:rsidRDefault="00433F24" w:rsidP="00795D11"/>
    <w:p w14:paraId="7009938D" w14:textId="77777777" w:rsidR="00433F24" w:rsidRDefault="00433F24" w:rsidP="00795D11"/>
    <w:p w14:paraId="3A6E801C" w14:textId="77777777" w:rsidR="00433F24" w:rsidRDefault="00433F24" w:rsidP="00795D11"/>
    <w:p w14:paraId="40D1AFA2" w14:textId="77777777" w:rsidR="00433F24" w:rsidRDefault="00433F24" w:rsidP="00795D11">
      <w:pPr>
        <w:sectPr w:rsidR="00433F24" w:rsidSect="00390D3B">
          <w:pgSz w:w="12240" w:h="16560"/>
          <w:pgMar w:top="1440" w:right="1440" w:bottom="1440" w:left="1440" w:header="720" w:footer="720" w:gutter="0"/>
          <w:cols w:space="720"/>
          <w:docGrid w:linePitch="360"/>
        </w:sectPr>
      </w:pPr>
    </w:p>
    <w:p w14:paraId="3C357DA0" w14:textId="513A335F" w:rsidR="00433F24" w:rsidRDefault="00433F24" w:rsidP="00795D11"/>
    <w:p w14:paraId="076BB38E" w14:textId="5F201114" w:rsidR="00AB4DC5" w:rsidRDefault="00433F24" w:rsidP="00795D11">
      <w:r>
        <w:rPr>
          <w:noProof/>
        </w:rPr>
        <w:drawing>
          <wp:inline distT="0" distB="0" distL="0" distR="0" wp14:anchorId="12CA3D3E" wp14:editId="722FC6EB">
            <wp:extent cx="8308589" cy="51046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08589" cy="5104625"/>
                    </a:xfrm>
                    <a:prstGeom prst="rect">
                      <a:avLst/>
                    </a:prstGeom>
                    <a:noFill/>
                    <a:ln>
                      <a:noFill/>
                    </a:ln>
                  </pic:spPr>
                </pic:pic>
              </a:graphicData>
            </a:graphic>
          </wp:inline>
        </w:drawing>
      </w:r>
      <w:r w:rsidRPr="00433F24">
        <w:rPr>
          <w:sz w:val="22"/>
        </w:rPr>
        <w:t xml:space="preserve"> </w:t>
      </w:r>
      <w:r>
        <w:rPr>
          <w:sz w:val="22"/>
        </w:rPr>
        <w:t xml:space="preserve">Figure </w:t>
      </w:r>
      <w:proofErr w:type="gramStart"/>
      <w:r>
        <w:rPr>
          <w:sz w:val="22"/>
        </w:rPr>
        <w:t>2.–</w:t>
      </w:r>
      <w:proofErr w:type="gramEnd"/>
      <w:r>
        <w:rPr>
          <w:sz w:val="22"/>
        </w:rPr>
        <w:t>Prince William Sound (Area E) groundfish management area for commercial fisheries, including districts and statistical areas.</w:t>
      </w:r>
    </w:p>
    <w:p w14:paraId="55964F27" w14:textId="77777777" w:rsidR="00433F24" w:rsidRDefault="00433F24" w:rsidP="00795D11"/>
    <w:p w14:paraId="2D98414F" w14:textId="77777777" w:rsidR="00433F24" w:rsidRDefault="00433F24" w:rsidP="00795D11">
      <w:pPr>
        <w:sectPr w:rsidR="00433F24" w:rsidSect="00433F24">
          <w:pgSz w:w="16560" w:h="12240" w:orient="landscape"/>
          <w:pgMar w:top="1440" w:right="1440" w:bottom="1440" w:left="1440" w:header="720" w:footer="720" w:gutter="0"/>
          <w:cols w:space="720"/>
          <w:docGrid w:linePitch="360"/>
        </w:sectPr>
      </w:pPr>
    </w:p>
    <w:p w14:paraId="50AA293C" w14:textId="77777777" w:rsidR="00433F24" w:rsidRDefault="00433F24" w:rsidP="00795D11">
      <w:pPr>
        <w:rPr>
          <w:sz w:val="22"/>
        </w:rPr>
      </w:pPr>
      <w:r>
        <w:rPr>
          <w:noProof/>
        </w:rPr>
        <w:lastRenderedPageBreak/>
        <w:drawing>
          <wp:inline distT="0" distB="0" distL="0" distR="0" wp14:anchorId="1E81E55B" wp14:editId="405CF59B">
            <wp:extent cx="8043333" cy="50154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43333" cy="5015412"/>
                    </a:xfrm>
                    <a:prstGeom prst="rect">
                      <a:avLst/>
                    </a:prstGeom>
                    <a:noFill/>
                    <a:ln>
                      <a:noFill/>
                    </a:ln>
                  </pic:spPr>
                </pic:pic>
              </a:graphicData>
            </a:graphic>
          </wp:inline>
        </w:drawing>
      </w:r>
      <w:r w:rsidRPr="00433F24">
        <w:rPr>
          <w:sz w:val="22"/>
        </w:rPr>
        <w:t xml:space="preserve"> </w:t>
      </w:r>
    </w:p>
    <w:p w14:paraId="02675F17" w14:textId="2AFCCEEC" w:rsidR="00433F24" w:rsidRDefault="00433F24" w:rsidP="00795D11">
      <w:r>
        <w:rPr>
          <w:sz w:val="22"/>
        </w:rPr>
        <w:t xml:space="preserve">Figure </w:t>
      </w:r>
      <w:proofErr w:type="gramStart"/>
      <w:r>
        <w:rPr>
          <w:sz w:val="22"/>
        </w:rPr>
        <w:t>3.–</w:t>
      </w:r>
      <w:proofErr w:type="gramEnd"/>
      <w:r>
        <w:rPr>
          <w:sz w:val="22"/>
        </w:rPr>
        <w:t>Cook Inlet (Area H) groundfish management area for commercial fisheries, including districts and statistical areas.</w:t>
      </w:r>
    </w:p>
    <w:p w14:paraId="52B7B99D" w14:textId="77777777" w:rsidR="00433F24" w:rsidRDefault="00433F24" w:rsidP="00795D11"/>
    <w:p w14:paraId="1E0DEE47" w14:textId="77777777" w:rsidR="00433F24" w:rsidRDefault="00433F24" w:rsidP="00795D11">
      <w:pPr>
        <w:sectPr w:rsidR="00433F24" w:rsidSect="00433F24">
          <w:pgSz w:w="16560" w:h="12240" w:orient="landscape"/>
          <w:pgMar w:top="1440" w:right="1440" w:bottom="1440" w:left="1440" w:header="720" w:footer="720" w:gutter="0"/>
          <w:cols w:space="720"/>
          <w:docGrid w:linePitch="360"/>
        </w:sectPr>
      </w:pPr>
    </w:p>
    <w:p w14:paraId="2FF54783" w14:textId="77777777" w:rsidR="002E7E4E" w:rsidRDefault="002E7E4E" w:rsidP="00795D11"/>
    <w:p w14:paraId="6FC5423B" w14:textId="200BC036" w:rsidR="002E7E4E" w:rsidRDefault="002E7E4E" w:rsidP="00795D11">
      <w:r>
        <w:rPr>
          <w:noProof/>
        </w:rPr>
        <w:drawing>
          <wp:inline distT="0" distB="0" distL="0" distR="0" wp14:anchorId="7DD9A77D" wp14:editId="534AC808">
            <wp:extent cx="5943600" cy="4187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 Proposal.emf"/>
                    <pic:cNvPicPr/>
                  </pic:nvPicPr>
                  <pic:blipFill rotWithShape="1">
                    <a:blip r:embed="rId28" cstate="print">
                      <a:extLst>
                        <a:ext uri="{28A0092B-C50C-407E-A947-70E740481C1C}">
                          <a14:useLocalDpi xmlns:a14="http://schemas.microsoft.com/office/drawing/2010/main" val="0"/>
                        </a:ext>
                      </a:extLst>
                    </a:blip>
                    <a:srcRect l="7693" t="10256" r="7685" b="10256"/>
                    <a:stretch/>
                  </pic:blipFill>
                  <pic:spPr bwMode="auto">
                    <a:xfrm>
                      <a:off x="0" y="0"/>
                      <a:ext cx="5943600" cy="4187190"/>
                    </a:xfrm>
                    <a:prstGeom prst="rect">
                      <a:avLst/>
                    </a:prstGeom>
                    <a:ln>
                      <a:noFill/>
                    </a:ln>
                    <a:extLst>
                      <a:ext uri="{53640926-AAD7-44D8-BBD7-CCE9431645EC}">
                        <a14:shadowObscured xmlns:a14="http://schemas.microsoft.com/office/drawing/2010/main"/>
                      </a:ext>
                    </a:extLst>
                  </pic:spPr>
                </pic:pic>
              </a:graphicData>
            </a:graphic>
          </wp:inline>
        </w:drawing>
      </w:r>
    </w:p>
    <w:p w14:paraId="29C2DCC8" w14:textId="1B20DAAD" w:rsidR="002E7E4E" w:rsidRDefault="002E7E4E" w:rsidP="002E7E4E">
      <w:pPr>
        <w:pStyle w:val="NoSpacing"/>
        <w:tabs>
          <w:tab w:val="left" w:pos="270"/>
        </w:tabs>
        <w:jc w:val="left"/>
      </w:pPr>
      <w:r>
        <w:t xml:space="preserve">Figure </w:t>
      </w:r>
      <w:proofErr w:type="gramStart"/>
      <w:r>
        <w:t>map.-</w:t>
      </w:r>
      <w:proofErr w:type="gramEnd"/>
      <w:r>
        <w:t xml:space="preserve"> The northern Gulf of Alaska with designated sample areas (Inside PWS, Outside PWS, and N. GOA supplemental area)</w:t>
      </w:r>
    </w:p>
    <w:p w14:paraId="136423A6" w14:textId="77777777" w:rsidR="00802063" w:rsidRDefault="00802063" w:rsidP="002E7E4E">
      <w:pPr>
        <w:pStyle w:val="NoSpacing"/>
        <w:tabs>
          <w:tab w:val="left" w:pos="270"/>
        </w:tabs>
        <w:jc w:val="left"/>
      </w:pPr>
    </w:p>
    <w:p w14:paraId="52389A62" w14:textId="77777777" w:rsidR="00802063" w:rsidRPr="00EA7548" w:rsidRDefault="00802063" w:rsidP="00EA7548">
      <w:pPr>
        <w:pStyle w:val="Heading3"/>
      </w:pPr>
      <w:r w:rsidRPr="00EA7548">
        <w:t>Sample Size – Length and Age at Maturity (Objectives 1 and 2)</w:t>
      </w:r>
    </w:p>
    <w:p w14:paraId="60878840" w14:textId="47CF7F61" w:rsidR="00802063" w:rsidRPr="00EA7548" w:rsidRDefault="00802063" w:rsidP="00802063">
      <w:pPr>
        <w:keepNext/>
        <w:suppressAutoHyphens/>
        <w:outlineLvl w:val="2"/>
        <w:rPr>
          <w:szCs w:val="24"/>
        </w:rPr>
      </w:pPr>
      <w:r w:rsidRPr="00EA7548">
        <w:rPr>
          <w:szCs w:val="24"/>
        </w:rPr>
        <w:t>To assess the precision of our estimates for length and age at maturity and determine appropriate sample sizes, we will conduct a series of simulations using the results obtained by Hannah et al. (2009). The simulation consists of the following steps:</w:t>
      </w:r>
    </w:p>
    <w:p w14:paraId="4A82F99C" w14:textId="77777777" w:rsidR="00802063" w:rsidRPr="00EA7548" w:rsidRDefault="00802063" w:rsidP="00802063">
      <w:pPr>
        <w:pStyle w:val="ListParagraph"/>
        <w:keepNext/>
        <w:numPr>
          <w:ilvl w:val="0"/>
          <w:numId w:val="22"/>
        </w:numPr>
        <w:suppressAutoHyphens/>
        <w:outlineLvl w:val="2"/>
        <w:rPr>
          <w:szCs w:val="24"/>
        </w:rPr>
      </w:pPr>
      <w:r w:rsidRPr="00EA7548">
        <w:rPr>
          <w:szCs w:val="24"/>
        </w:rPr>
        <w:t>For a given sample size, simulate lengths (ages) from a uniform distribution.</w:t>
      </w:r>
    </w:p>
    <w:p w14:paraId="1DAEA0E7" w14:textId="77777777" w:rsidR="00802063" w:rsidRPr="00EA7548" w:rsidRDefault="00802063" w:rsidP="00802063">
      <w:pPr>
        <w:pStyle w:val="ListParagraph"/>
        <w:keepNext/>
        <w:numPr>
          <w:ilvl w:val="0"/>
          <w:numId w:val="22"/>
        </w:numPr>
        <w:suppressAutoHyphens/>
        <w:outlineLvl w:val="2"/>
        <w:rPr>
          <w:szCs w:val="24"/>
        </w:rPr>
      </w:pPr>
      <w:r w:rsidRPr="00EA7548">
        <w:rPr>
          <w:szCs w:val="24"/>
        </w:rPr>
        <w:t>Using parameter estimates from the logistic regression performed in Hannah et al., simulate maturity status.</w:t>
      </w:r>
    </w:p>
    <w:p w14:paraId="4F5F7F7B" w14:textId="77777777" w:rsidR="00802063" w:rsidRPr="00EA7548" w:rsidRDefault="00802063" w:rsidP="00802063">
      <w:pPr>
        <w:pStyle w:val="ListParagraph"/>
        <w:keepNext/>
        <w:numPr>
          <w:ilvl w:val="0"/>
          <w:numId w:val="22"/>
        </w:numPr>
        <w:suppressAutoHyphens/>
        <w:outlineLvl w:val="2"/>
        <w:rPr>
          <w:szCs w:val="24"/>
        </w:rPr>
      </w:pPr>
      <w:r w:rsidRPr="00EA7548">
        <w:rPr>
          <w:szCs w:val="24"/>
        </w:rPr>
        <w:t>Employing the same technique described the data analysis section, create a credible interval for L50 (A50).</w:t>
      </w:r>
    </w:p>
    <w:p w14:paraId="1DAA690D" w14:textId="77777777" w:rsidR="00802063" w:rsidRPr="00EA7548" w:rsidRDefault="00802063" w:rsidP="00802063">
      <w:pPr>
        <w:pStyle w:val="ListParagraph"/>
        <w:keepNext/>
        <w:numPr>
          <w:ilvl w:val="0"/>
          <w:numId w:val="22"/>
        </w:numPr>
        <w:suppressAutoHyphens/>
        <w:outlineLvl w:val="2"/>
        <w:rPr>
          <w:szCs w:val="24"/>
        </w:rPr>
      </w:pPr>
      <w:r w:rsidRPr="00EA7548">
        <w:rPr>
          <w:szCs w:val="24"/>
        </w:rPr>
        <w:t>Record the width of the interval in terms of percent of estimate.</w:t>
      </w:r>
      <m:oMath>
        <m:r>
          <w:rPr>
            <w:rFonts w:ascii="Cambria Math" w:hAnsi="Cambria Math"/>
            <w:szCs w:val="24"/>
          </w:rPr>
          <m:t xml:space="preserve"> </m:t>
        </m:r>
        <m:d>
          <m:dPr>
            <m:ctrlPr>
              <w:rPr>
                <w:rFonts w:ascii="Cambria Math" w:hAnsi="Cambria Math"/>
                <w:i/>
                <w:szCs w:val="24"/>
              </w:rPr>
            </m:ctrlPr>
          </m:dPr>
          <m:e>
            <m:r>
              <w:rPr>
                <w:rFonts w:ascii="Cambria Math" w:hAnsi="Cambria Math"/>
                <w:szCs w:val="24"/>
              </w:rPr>
              <m:t>percent width=</m:t>
            </m:r>
            <m:f>
              <m:fPr>
                <m:ctrlPr>
                  <w:rPr>
                    <w:rFonts w:ascii="Cambria Math" w:hAnsi="Cambria Math"/>
                    <w:szCs w:val="24"/>
                  </w:rPr>
                </m:ctrlPr>
              </m:fPr>
              <m:num>
                <m:r>
                  <w:rPr>
                    <w:rFonts w:ascii="Cambria Math" w:hAnsi="Cambria Math"/>
                    <w:szCs w:val="24"/>
                  </w:rPr>
                  <m:t>interval width</m:t>
                </m:r>
                <m:ctrlPr>
                  <w:rPr>
                    <w:rFonts w:ascii="Cambria Math" w:hAnsi="Cambria Math"/>
                    <w:i/>
                    <w:szCs w:val="24"/>
                  </w:rPr>
                </m:ctrlPr>
              </m:num>
              <m:den>
                <m:r>
                  <w:rPr>
                    <w:rFonts w:ascii="Cambria Math" w:hAnsi="Cambria Math"/>
                    <w:szCs w:val="24"/>
                  </w:rPr>
                  <m:t>estimate</m:t>
                </m:r>
                <m:ctrlPr>
                  <w:rPr>
                    <w:rFonts w:ascii="Cambria Math" w:hAnsi="Cambria Math"/>
                    <w:i/>
                    <w:szCs w:val="24"/>
                  </w:rPr>
                </m:ctrlPr>
              </m:den>
            </m:f>
          </m:e>
        </m:d>
      </m:oMath>
    </w:p>
    <w:p w14:paraId="2D8CE99F" w14:textId="77777777" w:rsidR="00802063" w:rsidRPr="00EA7548" w:rsidRDefault="00802063" w:rsidP="00802063">
      <w:pPr>
        <w:keepNext/>
        <w:suppressAutoHyphens/>
        <w:outlineLvl w:val="2"/>
        <w:rPr>
          <w:szCs w:val="24"/>
        </w:rPr>
      </w:pPr>
      <w:r w:rsidRPr="00EA7548">
        <w:rPr>
          <w:szCs w:val="24"/>
        </w:rPr>
        <w:t>The above procedure will be performed 1000 times, and the maximum percent width recorded will serve as a reasonable upper bound on the possible width of credible intervals obtained using that sample size.</w:t>
      </w:r>
    </w:p>
    <w:p w14:paraId="11EB40B2" w14:textId="5E23B2BA" w:rsidR="00802063" w:rsidRPr="00EA7548" w:rsidRDefault="00802063" w:rsidP="00802063">
      <w:pPr>
        <w:keepNext/>
        <w:suppressAutoHyphens/>
        <w:outlineLvl w:val="2"/>
        <w:rPr>
          <w:szCs w:val="24"/>
        </w:rPr>
      </w:pPr>
      <w:r w:rsidRPr="00EA7548">
        <w:rPr>
          <w:szCs w:val="24"/>
        </w:rPr>
        <w:t xml:space="preserve">After performing the above procedure for both lengths and ages, we conclude that a sample size of 80 </w:t>
      </w:r>
      <w:commentRangeStart w:id="34"/>
      <w:r w:rsidR="00EA7548">
        <w:rPr>
          <w:szCs w:val="24"/>
        </w:rPr>
        <w:t>female</w:t>
      </w:r>
      <w:commentRangeEnd w:id="34"/>
      <w:r w:rsidR="00EA7548">
        <w:rPr>
          <w:rStyle w:val="CommentReference"/>
        </w:rPr>
        <w:commentReference w:id="34"/>
      </w:r>
      <w:r w:rsidR="00EA7548">
        <w:rPr>
          <w:szCs w:val="24"/>
        </w:rPr>
        <w:t xml:space="preserve"> </w:t>
      </w:r>
      <w:r w:rsidRPr="00EA7548">
        <w:rPr>
          <w:szCs w:val="24"/>
        </w:rPr>
        <w:t>rockfish</w:t>
      </w:r>
      <w:r w:rsidR="00EA7548">
        <w:rPr>
          <w:szCs w:val="24"/>
        </w:rPr>
        <w:t xml:space="preserve"> from each of the three areas for each of the </w:t>
      </w:r>
      <w:commentRangeStart w:id="35"/>
      <w:r w:rsidR="00EA7548">
        <w:rPr>
          <w:szCs w:val="24"/>
        </w:rPr>
        <w:t>three</w:t>
      </w:r>
      <w:commentRangeEnd w:id="35"/>
      <w:r w:rsidR="00005B1C">
        <w:rPr>
          <w:rStyle w:val="CommentReference"/>
        </w:rPr>
        <w:commentReference w:id="35"/>
      </w:r>
      <w:r w:rsidR="00EA7548">
        <w:rPr>
          <w:szCs w:val="24"/>
        </w:rPr>
        <w:t xml:space="preserve"> species</w:t>
      </w:r>
      <w:r w:rsidRPr="00EA7548">
        <w:rPr>
          <w:szCs w:val="24"/>
        </w:rPr>
        <w:t xml:space="preserve"> will satisfy our </w:t>
      </w:r>
      <w:r w:rsidRPr="00EA7548">
        <w:rPr>
          <w:szCs w:val="24"/>
        </w:rPr>
        <w:lastRenderedPageBreak/>
        <w:t>precision criteria.</w:t>
      </w:r>
      <w:r w:rsidR="00EA7548">
        <w:rPr>
          <w:szCs w:val="24"/>
        </w:rPr>
        <w:t xml:space="preserve"> To account for misidentification of sex, a goal not to exceed 100 total rockfish has been identified. </w:t>
      </w:r>
    </w:p>
    <w:p w14:paraId="5321C969" w14:textId="77777777" w:rsidR="00802063" w:rsidRPr="00EA7548" w:rsidRDefault="00802063" w:rsidP="002E7E4E">
      <w:pPr>
        <w:pStyle w:val="NoSpacing"/>
        <w:tabs>
          <w:tab w:val="left" w:pos="270"/>
        </w:tabs>
        <w:jc w:val="left"/>
        <w:sectPr w:rsidR="00802063" w:rsidRPr="00EA7548" w:rsidSect="00390D3B">
          <w:pgSz w:w="12240" w:h="16560"/>
          <w:pgMar w:top="1440" w:right="1440" w:bottom="1440" w:left="1440" w:header="720" w:footer="720" w:gutter="0"/>
          <w:cols w:space="720"/>
          <w:docGrid w:linePitch="360"/>
        </w:sectPr>
      </w:pPr>
    </w:p>
    <w:p w14:paraId="3FB34E64" w14:textId="77777777" w:rsidR="002E7E4E" w:rsidRPr="00EA7548" w:rsidRDefault="002E7E4E" w:rsidP="00795D11">
      <w:pPr>
        <w:rPr>
          <w:szCs w:val="24"/>
        </w:rPr>
      </w:pPr>
    </w:p>
    <w:p w14:paraId="6B8EEDA1" w14:textId="653F1F64" w:rsidR="003444F8" w:rsidRDefault="003444F8" w:rsidP="000B3B06">
      <w:pPr>
        <w:pStyle w:val="Heading3"/>
      </w:pPr>
      <w:r w:rsidRPr="00646FAE">
        <w:t>Field Collection</w:t>
      </w:r>
    </w:p>
    <w:p w14:paraId="295F5DAA" w14:textId="34C62593" w:rsidR="00EA6132" w:rsidRDefault="00912ACA" w:rsidP="00EA6132">
      <w:pPr>
        <w:rPr>
          <w:highlight w:val="yellow"/>
        </w:rPr>
      </w:pPr>
      <w:r w:rsidRPr="00657A17">
        <w:t xml:space="preserve">Yelloweye </w:t>
      </w:r>
      <w:r w:rsidR="001458F9" w:rsidRPr="00657A17">
        <w:t>and black rockfish will be collected on board vessels by hook and line or longline or at the ports by samples from April 1, 2019 through June 30, 2020</w:t>
      </w:r>
      <w:r w:rsidRPr="00657A17">
        <w:t xml:space="preserve">. </w:t>
      </w:r>
      <w:r w:rsidR="00EA7548">
        <w:t xml:space="preserve">Sample collection will be spread spatially throughout the three sample </w:t>
      </w:r>
      <w:commentRangeStart w:id="36"/>
      <w:r w:rsidR="00EA7548">
        <w:t>areas</w:t>
      </w:r>
      <w:commentRangeEnd w:id="36"/>
      <w:r w:rsidR="007F2C54">
        <w:rPr>
          <w:rStyle w:val="CommentReference"/>
        </w:rPr>
        <w:commentReference w:id="36"/>
      </w:r>
      <w:r w:rsidR="00EA7548">
        <w:t>.</w:t>
      </w:r>
      <w:r w:rsidR="00D91B63">
        <w:t xml:space="preserve"> Females will be the target</w:t>
      </w:r>
      <w:r w:rsidR="00EA7548">
        <w:t>ed sex</w:t>
      </w:r>
      <w:r w:rsidR="00D91B63">
        <w:t xml:space="preserve"> but a subsample of &lt;20% males is expected due to misidentification</w:t>
      </w:r>
      <w:r w:rsidR="00EA6132" w:rsidRPr="00646FAE">
        <w:t xml:space="preserve">. </w:t>
      </w:r>
      <w:r w:rsidR="00D91B63">
        <w:t xml:space="preserve">Length at </w:t>
      </w:r>
      <w:r w:rsidR="00802063">
        <w:t xml:space="preserve">50% </w:t>
      </w:r>
      <w:r w:rsidR="00D91B63">
        <w:t xml:space="preserve">maturity is estimated to fall between 37.5-55.0 cm </w:t>
      </w:r>
      <w:r w:rsidR="00802063">
        <w:t xml:space="preserve">in PWS based on previous sampling and </w:t>
      </w:r>
      <w:r w:rsidR="00D91B63">
        <w:t xml:space="preserve">therefore more samples in these size ranges are preferred. </w:t>
      </w:r>
      <w:r w:rsidR="00EA7548">
        <w:t>Size bins are outlined below for each species:</w:t>
      </w:r>
    </w:p>
    <w:p w14:paraId="6D66DCB6" w14:textId="070080AB" w:rsidR="00EA6132" w:rsidRPr="00091061" w:rsidRDefault="001C20FC" w:rsidP="00EA6132">
      <w:commentRangeStart w:id="37"/>
      <w:r w:rsidRPr="00091061">
        <w:t>Size goals for y</w:t>
      </w:r>
      <w:r w:rsidR="00EA6132" w:rsidRPr="00091061">
        <w:t xml:space="preserve">elloweye rockfish: </w:t>
      </w:r>
    </w:p>
    <w:p w14:paraId="0FCC1C12" w14:textId="15602C98" w:rsidR="001C20FC" w:rsidRPr="00091061" w:rsidRDefault="001C20FC" w:rsidP="001C20FC">
      <w:r w:rsidRPr="00091061">
        <w:t>15% of samples with a length of &lt;34.9cm</w:t>
      </w:r>
      <w:r w:rsidR="00802063">
        <w:t xml:space="preserve"> (</w:t>
      </w:r>
      <w:r w:rsidR="00BA7C49">
        <w:t>~</w:t>
      </w:r>
      <w:r w:rsidR="00802063">
        <w:t xml:space="preserve"> </w:t>
      </w:r>
      <w:r w:rsidR="00BA7C49">
        <w:t>10–1</w:t>
      </w:r>
      <w:r w:rsidR="00802063">
        <w:t>5 fish)</w:t>
      </w:r>
    </w:p>
    <w:p w14:paraId="245D8714" w14:textId="57874373" w:rsidR="001C20FC" w:rsidRPr="00091061" w:rsidRDefault="001C20FC" w:rsidP="001C20FC">
      <w:r w:rsidRPr="00091061">
        <w:t>65% of samples with a length of 35-55cm (</w:t>
      </w:r>
      <w:r w:rsidR="00BA7C49">
        <w:t>~</w:t>
      </w:r>
      <w:r w:rsidR="00802063">
        <w:t xml:space="preserve"> 6</w:t>
      </w:r>
      <w:r w:rsidR="00BA7C49">
        <w:t>0</w:t>
      </w:r>
      <w:r w:rsidR="00802063">
        <w:t xml:space="preserve"> fish)</w:t>
      </w:r>
    </w:p>
    <w:p w14:paraId="3313C802" w14:textId="7E4261EC" w:rsidR="001C20FC" w:rsidRPr="00091061" w:rsidRDefault="001C20FC" w:rsidP="001C20FC">
      <w:r w:rsidRPr="00091061">
        <w:t>15% of samples with a length of 55.1- 60cm</w:t>
      </w:r>
      <w:r w:rsidR="00802063">
        <w:t xml:space="preserve"> (</w:t>
      </w:r>
      <w:r w:rsidR="00BA7C49">
        <w:t>~</w:t>
      </w:r>
      <w:r w:rsidR="00802063">
        <w:t xml:space="preserve"> 15 fish)</w:t>
      </w:r>
    </w:p>
    <w:p w14:paraId="2E69DFB7" w14:textId="29EB2D4B" w:rsidR="001C20FC" w:rsidRPr="00091061" w:rsidRDefault="001C20FC" w:rsidP="001C20FC">
      <w:r w:rsidRPr="00091061">
        <w:t>5% of samples with a length of &gt;60cm</w:t>
      </w:r>
      <w:r w:rsidR="00802063">
        <w:t xml:space="preserve"> (</w:t>
      </w:r>
      <w:r w:rsidR="00BA7C49">
        <w:t>~5–10</w:t>
      </w:r>
      <w:r w:rsidR="00802063">
        <w:t xml:space="preserve"> fish)</w:t>
      </w:r>
      <w:commentRangeEnd w:id="37"/>
      <w:r w:rsidR="007F2C54">
        <w:rPr>
          <w:rStyle w:val="CommentReference"/>
        </w:rPr>
        <w:commentReference w:id="37"/>
      </w:r>
    </w:p>
    <w:p w14:paraId="6E3D9A0C" w14:textId="77777777" w:rsidR="00BA7C49" w:rsidRDefault="00BA7C49" w:rsidP="00BA7C49"/>
    <w:p w14:paraId="69C1083D" w14:textId="11BD15CE" w:rsidR="00BA7C49" w:rsidRPr="00091061" w:rsidRDefault="00BA7C49" w:rsidP="00BA7C49">
      <w:r w:rsidRPr="00091061">
        <w:t xml:space="preserve">Size goals for </w:t>
      </w:r>
      <w:r>
        <w:t>black</w:t>
      </w:r>
      <w:r w:rsidRPr="00091061">
        <w:t xml:space="preserve"> rockfish: </w:t>
      </w:r>
    </w:p>
    <w:p w14:paraId="2D65F37D" w14:textId="378ECAD3" w:rsidR="00BA7C49" w:rsidRPr="00091061" w:rsidRDefault="00BA7C49" w:rsidP="00BA7C49">
      <w:r w:rsidRPr="00091061">
        <w:t>15% of samples with a length of &lt;</w:t>
      </w:r>
      <w:r>
        <w:t>25</w:t>
      </w:r>
      <w:r w:rsidRPr="00091061">
        <w:t>cm</w:t>
      </w:r>
      <w:r>
        <w:t xml:space="preserve"> (~ 10–15 fish)</w:t>
      </w:r>
    </w:p>
    <w:p w14:paraId="3B3AC865" w14:textId="0F1CFBC6" w:rsidR="00BA7C49" w:rsidRPr="00091061" w:rsidRDefault="00BA7C49" w:rsidP="00BA7C49">
      <w:r w:rsidRPr="00091061">
        <w:t xml:space="preserve">65% of samples with a length of </w:t>
      </w:r>
      <w:r>
        <w:t xml:space="preserve">25 – 35 </w:t>
      </w:r>
      <w:r w:rsidRPr="00091061">
        <w:t>cm (</w:t>
      </w:r>
      <w:r>
        <w:t>~ 45 fish)</w:t>
      </w:r>
    </w:p>
    <w:p w14:paraId="59269731" w14:textId="30E7884F" w:rsidR="00BA7C49" w:rsidRPr="00091061" w:rsidRDefault="00BA7C49" w:rsidP="00BA7C49">
      <w:r w:rsidRPr="00091061">
        <w:t xml:space="preserve">15% of samples with a length of </w:t>
      </w:r>
      <w:r>
        <w:t>3</w:t>
      </w:r>
      <w:r w:rsidRPr="00091061">
        <w:t xml:space="preserve">5.1- </w:t>
      </w:r>
      <w:r>
        <w:t>45</w:t>
      </w:r>
      <w:r w:rsidRPr="00091061">
        <w:t>cm</w:t>
      </w:r>
      <w:r>
        <w:t xml:space="preserve"> (~ 30 fish)</w:t>
      </w:r>
    </w:p>
    <w:p w14:paraId="38831E19" w14:textId="216BDFAA" w:rsidR="00BA7C49" w:rsidRPr="00091061" w:rsidRDefault="00BA7C49" w:rsidP="00BA7C49">
      <w:r w:rsidRPr="00091061">
        <w:t>5% of samples with a length of &gt;</w:t>
      </w:r>
      <w:r>
        <w:t>45.1</w:t>
      </w:r>
      <w:r w:rsidRPr="00091061">
        <w:t>cm</w:t>
      </w:r>
      <w:r>
        <w:t xml:space="preserve"> (~10–20 fish)</w:t>
      </w:r>
    </w:p>
    <w:p w14:paraId="6A7D7366" w14:textId="77777777" w:rsidR="00BA7C49" w:rsidRPr="00646FAE" w:rsidRDefault="00BA7C49" w:rsidP="00EA6132"/>
    <w:p w14:paraId="71911726" w14:textId="77777777" w:rsidR="00EA6132" w:rsidRPr="00C43DFE" w:rsidRDefault="00EA6132" w:rsidP="00EA6132">
      <w:pPr>
        <w:pStyle w:val="ListParagraph"/>
        <w:spacing w:after="0"/>
        <w:ind w:left="1440"/>
        <w:rPr>
          <w:sz w:val="22"/>
        </w:rPr>
      </w:pPr>
    </w:p>
    <w:p w14:paraId="743803C7" w14:textId="01E22CE9" w:rsidR="00EA6132" w:rsidRPr="00EA6132" w:rsidRDefault="001E7963" w:rsidP="001E7963">
      <w:pPr>
        <w:pStyle w:val="Heading4"/>
      </w:pPr>
      <w:r>
        <w:t xml:space="preserve">Timing of </w:t>
      </w:r>
      <w:commentRangeStart w:id="38"/>
      <w:commentRangeStart w:id="39"/>
      <w:commentRangeStart w:id="40"/>
      <w:r>
        <w:t>Collection</w:t>
      </w:r>
      <w:commentRangeEnd w:id="38"/>
      <w:r w:rsidR="00802063">
        <w:rPr>
          <w:rStyle w:val="CommentReference"/>
          <w:rFonts w:ascii="Times New Roman" w:hAnsi="Times New Roman"/>
          <w:b w:val="0"/>
          <w:bCs w:val="0"/>
          <w:i w:val="0"/>
        </w:rPr>
        <w:commentReference w:id="38"/>
      </w:r>
      <w:commentRangeEnd w:id="39"/>
      <w:commentRangeEnd w:id="40"/>
      <w:r w:rsidR="00213BBB">
        <w:rPr>
          <w:rStyle w:val="CommentReference"/>
          <w:rFonts w:ascii="Times New Roman" w:hAnsi="Times New Roman"/>
          <w:b w:val="0"/>
          <w:bCs w:val="0"/>
          <w:i w:val="0"/>
        </w:rPr>
        <w:commentReference w:id="39"/>
      </w:r>
      <w:r w:rsidR="00BA7C49">
        <w:rPr>
          <w:rStyle w:val="CommentReference"/>
          <w:rFonts w:ascii="Times New Roman" w:hAnsi="Times New Roman"/>
          <w:b w:val="0"/>
          <w:bCs w:val="0"/>
          <w:i w:val="0"/>
        </w:rPr>
        <w:commentReference w:id="40"/>
      </w:r>
    </w:p>
    <w:p w14:paraId="2138FE5D" w14:textId="3DCFCED6" w:rsidR="00323DCD" w:rsidRDefault="001E7963" w:rsidP="00646FAE">
      <w:r>
        <w:t>Samples will be collected starting in April 2019 and will continue through June 2020</w:t>
      </w:r>
      <w:r w:rsidR="00AE74D4">
        <w:t xml:space="preserve"> from each location</w:t>
      </w:r>
      <w:r>
        <w:t>. To collect enough fecundity samples</w:t>
      </w:r>
      <w:r w:rsidR="001458F9">
        <w:t>,</w:t>
      </w:r>
      <w:r w:rsidR="008625FA">
        <w:t xml:space="preserve"> more </w:t>
      </w:r>
      <w:r w:rsidR="00BA7C49">
        <w:t xml:space="preserve">sampling pressure is needed </w:t>
      </w:r>
      <w:r w:rsidR="008625FA">
        <w:t>in April –</w:t>
      </w:r>
      <w:r w:rsidR="00BA7C49">
        <w:t xml:space="preserve"> early</w:t>
      </w:r>
      <w:r w:rsidR="008625FA">
        <w:t xml:space="preserve"> June. </w:t>
      </w:r>
      <w:commentRangeStart w:id="41"/>
      <w:commentRangeEnd w:id="41"/>
      <w:r w:rsidR="00091061">
        <w:rPr>
          <w:rStyle w:val="CommentReference"/>
        </w:rPr>
        <w:commentReference w:id="41"/>
      </w:r>
    </w:p>
    <w:p w14:paraId="27A687C3" w14:textId="478A45D9" w:rsidR="002E7E4E" w:rsidRDefault="00646FAE" w:rsidP="00646FAE">
      <w:r w:rsidRPr="00646FAE">
        <w:t xml:space="preserve">Field collection will be </w:t>
      </w:r>
      <w:proofErr w:type="gramStart"/>
      <w:r w:rsidRPr="00646FAE">
        <w:t>onboard</w:t>
      </w:r>
      <w:proofErr w:type="gramEnd"/>
      <w:r w:rsidRPr="00646FAE">
        <w:t xml:space="preserve"> a marine vessel using hook-and-line sampling or long line gear. When</w:t>
      </w:r>
      <w:r w:rsidR="00C13A46">
        <w:t xml:space="preserve"> on board a marine vessel and</w:t>
      </w:r>
      <w:r w:rsidRPr="00646FAE">
        <w:t xml:space="preserve"> a target species is caught</w:t>
      </w:r>
      <w:r w:rsidR="002E7E4E">
        <w:t xml:space="preserve"> the following will be documented/occur:</w:t>
      </w:r>
    </w:p>
    <w:p w14:paraId="4B5DDE28" w14:textId="740A7144" w:rsidR="002E7E4E" w:rsidRDefault="002E7E4E" w:rsidP="002E7E4E">
      <w:pPr>
        <w:pStyle w:val="ListParagraph"/>
        <w:numPr>
          <w:ilvl w:val="0"/>
          <w:numId w:val="16"/>
        </w:numPr>
      </w:pPr>
      <w:r>
        <w:t>Record capture d</w:t>
      </w:r>
      <w:r w:rsidR="00646FAE" w:rsidRPr="00646FAE">
        <w:t xml:space="preserve">epth (m) and GPS location (DDD.DDDD°) from the vessel’s </w:t>
      </w:r>
      <w:proofErr w:type="spellStart"/>
      <w:r w:rsidR="00646FAE" w:rsidRPr="00646FAE">
        <w:t>depthfinder</w:t>
      </w:r>
      <w:proofErr w:type="spellEnd"/>
      <w:r w:rsidR="00646FAE" w:rsidRPr="00646FAE">
        <w:t xml:space="preserve"> at t</w:t>
      </w:r>
      <w:r>
        <w:t>he time that the fish is hooked;</w:t>
      </w:r>
      <w:r w:rsidR="00646FAE" w:rsidRPr="00646FAE">
        <w:t xml:space="preserve"> </w:t>
      </w:r>
    </w:p>
    <w:p w14:paraId="00E563E3" w14:textId="44F66D5E" w:rsidR="002E7E4E" w:rsidRDefault="002E7E4E" w:rsidP="002E7E4E">
      <w:pPr>
        <w:pStyle w:val="ListParagraph"/>
        <w:numPr>
          <w:ilvl w:val="0"/>
          <w:numId w:val="16"/>
        </w:numPr>
      </w:pPr>
      <w:r>
        <w:t>Record the gea</w:t>
      </w:r>
      <w:r w:rsidR="001E52B5">
        <w:t>r type used to collect the fish;</w:t>
      </w:r>
    </w:p>
    <w:p w14:paraId="020746D0" w14:textId="74B52C54" w:rsidR="00646FAE" w:rsidRDefault="002E7E4E" w:rsidP="002E7E4E">
      <w:pPr>
        <w:pStyle w:val="ListParagraph"/>
        <w:numPr>
          <w:ilvl w:val="0"/>
          <w:numId w:val="16"/>
        </w:numPr>
      </w:pPr>
      <w:r>
        <w:t>For fish that will be retained, a</w:t>
      </w:r>
      <w:r w:rsidR="00646FAE" w:rsidRPr="00646FAE">
        <w:t xml:space="preserve"> numbered </w:t>
      </w:r>
      <w:proofErr w:type="spellStart"/>
      <w:r w:rsidR="00646FAE" w:rsidRPr="00646FAE">
        <w:t>floy</w:t>
      </w:r>
      <w:proofErr w:type="spellEnd"/>
      <w:r w:rsidR="00646FAE" w:rsidRPr="00646FAE">
        <w:t xml:space="preserve">-tag or zip-tie will be placed on the dead fish to assign the fish an ID number to pair </w:t>
      </w:r>
      <w:r w:rsidR="001E52B5">
        <w:t>data and samples for each fish;</w:t>
      </w:r>
    </w:p>
    <w:p w14:paraId="53FE36D0" w14:textId="6CB8FED0" w:rsidR="002E7E4E" w:rsidRDefault="002E7E4E" w:rsidP="002E7E4E">
      <w:pPr>
        <w:pStyle w:val="ListParagraph"/>
        <w:numPr>
          <w:ilvl w:val="0"/>
          <w:numId w:val="16"/>
        </w:numPr>
      </w:pPr>
      <w:r>
        <w:t>Temperature at depth and at the surface will be collected from each sampling location.</w:t>
      </w:r>
    </w:p>
    <w:p w14:paraId="6F0594FC" w14:textId="77777777" w:rsidR="000B3B06" w:rsidRPr="000B3B06" w:rsidRDefault="000B3B06" w:rsidP="000B3B06">
      <w:pPr>
        <w:pStyle w:val="Heading4"/>
      </w:pPr>
      <w:r w:rsidRPr="000B3B06">
        <w:t>External assessment</w:t>
      </w:r>
    </w:p>
    <w:p w14:paraId="58ACEB8D" w14:textId="2EF96EF3" w:rsidR="00A828F8" w:rsidRDefault="00A828F8" w:rsidP="000B3B06">
      <w:r>
        <w:t>All black and yelloweye rockfish caught will have the following</w:t>
      </w:r>
      <w:r w:rsidR="002E7E4E">
        <w:t xml:space="preserve"> external feature</w:t>
      </w:r>
      <w:r>
        <w:t xml:space="preserve"> data collected</w:t>
      </w:r>
      <w:r w:rsidR="002E7E4E">
        <w:t xml:space="preserve"> immediately following capture regardless of if the fish is being released or retained</w:t>
      </w:r>
      <w:r>
        <w:t>:</w:t>
      </w:r>
    </w:p>
    <w:p w14:paraId="234EE1E4" w14:textId="337FA911" w:rsidR="00A828F8" w:rsidRDefault="00A828F8" w:rsidP="00A828F8">
      <w:pPr>
        <w:pStyle w:val="ListParagraph"/>
        <w:numPr>
          <w:ilvl w:val="0"/>
          <w:numId w:val="11"/>
        </w:numPr>
      </w:pPr>
      <w:r>
        <w:lastRenderedPageBreak/>
        <w:t>External barotrauma injuries will be</w:t>
      </w:r>
      <w:r w:rsidR="00B422DC" w:rsidRPr="00B422DC">
        <w:t xml:space="preserve"> </w:t>
      </w:r>
      <w:r w:rsidR="00B422DC" w:rsidRPr="00A85FF6">
        <w:t>assessed for six external signs of barotrauma: exophthalmia</w:t>
      </w:r>
      <w:r w:rsidR="00B422DC">
        <w:t xml:space="preserve"> (</w:t>
      </w:r>
      <w:proofErr w:type="spellStart"/>
      <w:r w:rsidR="00B422DC">
        <w:t>popeye</w:t>
      </w:r>
      <w:proofErr w:type="spellEnd"/>
      <w:r w:rsidR="00B422DC">
        <w:t>)</w:t>
      </w:r>
      <w:r w:rsidR="00B422DC" w:rsidRPr="00A85FF6">
        <w:t xml:space="preserve">, distended </w:t>
      </w:r>
      <w:r w:rsidR="00B422DC">
        <w:t xml:space="preserve">(tight) </w:t>
      </w:r>
      <w:r w:rsidR="00B422DC" w:rsidRPr="00A85FF6">
        <w:t>abdomen, corneal emphysema, prolapsed cloaca, branchial protrusions, and everted esophageal</w:t>
      </w:r>
      <w:r w:rsidR="00B422DC">
        <w:t xml:space="preserve"> (stomach) tissue</w:t>
      </w:r>
      <w:r>
        <w:t>;</w:t>
      </w:r>
    </w:p>
    <w:p w14:paraId="56708FBD" w14:textId="7C37ADC0" w:rsidR="00A828F8" w:rsidRPr="00667C0B" w:rsidRDefault="000B3B06" w:rsidP="000B3B06">
      <w:pPr>
        <w:pStyle w:val="ListParagraph"/>
        <w:numPr>
          <w:ilvl w:val="0"/>
          <w:numId w:val="11"/>
        </w:numPr>
      </w:pPr>
      <w:r w:rsidRPr="000B3B06">
        <w:t xml:space="preserve">Sex will be identified by </w:t>
      </w:r>
      <w:r w:rsidR="00B422DC">
        <w:t xml:space="preserve">the </w:t>
      </w:r>
      <w:r w:rsidR="00667C0B">
        <w:t>external genitalia</w:t>
      </w:r>
      <w:r w:rsidRPr="006B7DDD">
        <w:rPr>
          <w:color w:val="FF0000"/>
        </w:rPr>
        <w:t xml:space="preserve"> </w:t>
      </w:r>
      <w:r w:rsidRPr="00667C0B">
        <w:t>(pictures</w:t>
      </w:r>
      <w:r w:rsidR="00667C0B" w:rsidRPr="00667C0B">
        <w:t xml:space="preserve"> below</w:t>
      </w:r>
      <w:r w:rsidRPr="00667C0B">
        <w:t>)</w:t>
      </w:r>
      <w:r w:rsidR="00A828F8" w:rsidRPr="00667C0B">
        <w:t xml:space="preserve"> and macroscopic observation of the stage of gonads (if applicable</w:t>
      </w:r>
      <w:r w:rsidR="00752020" w:rsidRPr="00667C0B">
        <w:t xml:space="preserve">; </w:t>
      </w:r>
      <w:r w:rsidR="00752020" w:rsidRPr="00903851">
        <w:rPr>
          <w:highlight w:val="yellow"/>
        </w:rPr>
        <w:t>Table ovary</w:t>
      </w:r>
      <w:r w:rsidR="00A828F8" w:rsidRPr="00903851">
        <w:rPr>
          <w:highlight w:val="yellow"/>
        </w:rPr>
        <w:t>);</w:t>
      </w:r>
    </w:p>
    <w:p w14:paraId="27618A51" w14:textId="3075D4E0" w:rsidR="002E7E4E" w:rsidRDefault="002E7E4E" w:rsidP="002E7E4E">
      <w:pPr>
        <w:pStyle w:val="ListParagraph"/>
        <w:numPr>
          <w:ilvl w:val="1"/>
          <w:numId w:val="11"/>
        </w:numPr>
      </w:pPr>
      <w:r w:rsidRPr="00646FAE">
        <w:t xml:space="preserve">Notes on each fish </w:t>
      </w:r>
      <w:r w:rsidR="00B422DC">
        <w:t xml:space="preserve">will </w:t>
      </w:r>
      <w:r w:rsidRPr="00646FAE">
        <w:t>be recorded on the data</w:t>
      </w:r>
      <w:r w:rsidR="00B422DC">
        <w:t>sheet</w:t>
      </w:r>
      <w:r w:rsidRPr="00646FAE">
        <w:t xml:space="preserve">, including if the fish is losing eggs or larvae due to the change of pressure. If </w:t>
      </w:r>
      <w:r w:rsidR="00B422DC">
        <w:t>loss is occurring,</w:t>
      </w:r>
      <w:r w:rsidRPr="00646FAE">
        <w:t xml:space="preserve"> the fish </w:t>
      </w:r>
      <w:r w:rsidR="00B422DC">
        <w:t xml:space="preserve">will immediately </w:t>
      </w:r>
      <w:r w:rsidRPr="00646FAE">
        <w:t xml:space="preserve">be placed in a </w:t>
      </w:r>
      <w:r w:rsidR="00903851" w:rsidRPr="00646FAE">
        <w:t>2-gallon</w:t>
      </w:r>
      <w:r w:rsidRPr="00646FAE">
        <w:t xml:space="preserve"> plastic bag or dissected for ovary extraction immediately.</w:t>
      </w:r>
    </w:p>
    <w:p w14:paraId="749F9FD9" w14:textId="1ECFE79A" w:rsidR="000B3B06" w:rsidRDefault="00A828F8" w:rsidP="00D00DD4">
      <w:pPr>
        <w:pStyle w:val="ListParagraph"/>
        <w:numPr>
          <w:ilvl w:val="0"/>
          <w:numId w:val="11"/>
        </w:numPr>
      </w:pPr>
      <w:r>
        <w:t>Fork</w:t>
      </w:r>
      <w:r w:rsidR="00D25CC6" w:rsidRPr="000B3B06">
        <w:t xml:space="preserve"> </w:t>
      </w:r>
      <w:r w:rsidR="006B7DDD">
        <w:t>l</w:t>
      </w:r>
      <w:r w:rsidR="00D25CC6" w:rsidRPr="000B3B06">
        <w:t xml:space="preserve">ength </w:t>
      </w:r>
      <w:r>
        <w:t xml:space="preserve">(FL) </w:t>
      </w:r>
      <w:r w:rsidR="00D25CC6" w:rsidRPr="000B3B06">
        <w:t xml:space="preserve">will be measured for each yelloweye </w:t>
      </w:r>
      <w:r w:rsidR="00307417" w:rsidRPr="000B3B06">
        <w:t xml:space="preserve">rockfish </w:t>
      </w:r>
      <w:r w:rsidR="00B422DC">
        <w:t>to the nearest m</w:t>
      </w:r>
      <w:r w:rsidR="00D25CC6" w:rsidRPr="000B3B06">
        <w:t>m using a measuring board.</w:t>
      </w:r>
    </w:p>
    <w:p w14:paraId="056B151E" w14:textId="523BA198" w:rsidR="00A828F8" w:rsidRPr="006B7DDD" w:rsidRDefault="00A828F8" w:rsidP="00D00DD4">
      <w:pPr>
        <w:pStyle w:val="ListParagraph"/>
        <w:numPr>
          <w:ilvl w:val="0"/>
          <w:numId w:val="11"/>
        </w:numPr>
      </w:pPr>
      <w:r>
        <w:t xml:space="preserve">If food is observed coming out of the </w:t>
      </w:r>
      <w:proofErr w:type="gramStart"/>
      <w:r>
        <w:t>fishes</w:t>
      </w:r>
      <w:proofErr w:type="gramEnd"/>
      <w:r>
        <w:t xml:space="preserve"> mouth </w:t>
      </w:r>
      <w:r w:rsidR="001E52B5">
        <w:t xml:space="preserve">or it has not lost its stomach contents </w:t>
      </w:r>
      <w:r>
        <w:t>it</w:t>
      </w:r>
      <w:r w:rsidR="001E52B5">
        <w:t>ems</w:t>
      </w:r>
      <w:r>
        <w:t xml:space="preserve"> will be collected </w:t>
      </w:r>
      <w:r w:rsidRPr="001E52B5">
        <w:t xml:space="preserve">stored </w:t>
      </w:r>
      <w:r w:rsidRPr="006B7DDD">
        <w:t>in a zip lock bag.</w:t>
      </w:r>
    </w:p>
    <w:p w14:paraId="06BC73FD" w14:textId="1549A91F" w:rsidR="006038F4" w:rsidRDefault="006038F4" w:rsidP="00D00DD4">
      <w:pPr>
        <w:pStyle w:val="ListParagraph"/>
        <w:numPr>
          <w:ilvl w:val="0"/>
          <w:numId w:val="11"/>
        </w:numPr>
      </w:pPr>
      <w:r w:rsidRPr="006B7DDD">
        <w:t xml:space="preserve">A fin clip for genetic processing will be collected following methods of ROP </w:t>
      </w:r>
      <w:r w:rsidR="00B422DC" w:rsidRPr="006B7DDD">
        <w:t>SF.4A.2019.01</w:t>
      </w:r>
      <w:r w:rsidR="00667C0B">
        <w:t>. Final samples will be</w:t>
      </w:r>
      <w:r w:rsidR="00752020" w:rsidRPr="006B7DDD">
        <w:t xml:space="preserve"> </w:t>
      </w:r>
      <w:r w:rsidR="00752020">
        <w:t>delivered to the ADF&amp;G Genetics lab.</w:t>
      </w:r>
    </w:p>
    <w:p w14:paraId="08430EEB" w14:textId="77777777" w:rsidR="00667C0B" w:rsidRDefault="00667C0B" w:rsidP="00667C0B"/>
    <w:p w14:paraId="0FA0063F" w14:textId="32F4AEC9" w:rsidR="00667C0B" w:rsidRDefault="00667C0B" w:rsidP="00667C0B">
      <w:pPr>
        <w:rPr>
          <w:noProof/>
        </w:rPr>
      </w:pPr>
      <w:r>
        <w:rPr>
          <w:noProof/>
        </w:rPr>
        <w:drawing>
          <wp:inline distT="0" distB="0" distL="0" distR="0" wp14:anchorId="6C91406F" wp14:editId="41D76EA8">
            <wp:extent cx="1808359" cy="2585844"/>
            <wp:effectExtent l="0" t="7937" r="0" b="0"/>
            <wp:docPr id="7" name="Picture 7" descr="https://scontent-sjc3-1.xx.fbcdn.net/v/t1.15752-9/32512181_1982829581748159_2471062738869157888_n.jpg?_nc_cat=0&amp;oh=2b5ce67fc00042bd846660b2e2953c88&amp;oe=5B95BF2B"/>
            <wp:cNvGraphicFramePr/>
            <a:graphic xmlns:a="http://schemas.openxmlformats.org/drawingml/2006/main">
              <a:graphicData uri="http://schemas.openxmlformats.org/drawingml/2006/picture">
                <pic:pic xmlns:pic="http://schemas.openxmlformats.org/drawingml/2006/picture">
                  <pic:nvPicPr>
                    <pic:cNvPr id="1" name="Picture 1" descr="https://scontent-sjc3-1.xx.fbcdn.net/v/t1.15752-9/32512181_1982829581748159_2471062738869157888_n.jpg?_nc_cat=0&amp;oh=2b5ce67fc00042bd846660b2e2953c88&amp;oe=5B95BF2B"/>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1812592" cy="2591897"/>
                    </a:xfrm>
                    <a:prstGeom prst="rect">
                      <a:avLst/>
                    </a:prstGeom>
                    <a:noFill/>
                    <a:ln>
                      <a:noFill/>
                    </a:ln>
                  </pic:spPr>
                </pic:pic>
              </a:graphicData>
            </a:graphic>
          </wp:inline>
        </w:drawing>
      </w:r>
      <w:r w:rsidRPr="00667C0B">
        <w:rPr>
          <w:noProof/>
        </w:rPr>
        <w:t xml:space="preserve"> </w:t>
      </w:r>
      <w:r>
        <w:rPr>
          <w:noProof/>
        </w:rPr>
        <w:drawing>
          <wp:inline distT="0" distB="0" distL="0" distR="0" wp14:anchorId="431598F2" wp14:editId="1A385B9D">
            <wp:extent cx="1787897" cy="2397497"/>
            <wp:effectExtent l="0" t="0" r="3175" b="3175"/>
            <wp:docPr id="9" name="Picture 9" descr="https://scontent-sjc3-1.xx.fbcdn.net/v/t1.15752-9/32642946_1982831165081334_1096383508605042688_n.jpg?_nc_cat=0&amp;oh=8443f1646b139aef2ef6d89b9c94368f&amp;oe=5B9792DB"/>
            <wp:cNvGraphicFramePr/>
            <a:graphic xmlns:a="http://schemas.openxmlformats.org/drawingml/2006/main">
              <a:graphicData uri="http://schemas.openxmlformats.org/drawingml/2006/picture">
                <pic:pic xmlns:pic="http://schemas.openxmlformats.org/drawingml/2006/picture">
                  <pic:nvPicPr>
                    <pic:cNvPr id="2" name="Picture 2" descr="https://scontent-sjc3-1.xx.fbcdn.net/v/t1.15752-9/32642946_1982831165081334_1096383508605042688_n.jpg?_nc_cat=0&amp;oh=8443f1646b139aef2ef6d89b9c94368f&amp;oe=5B9792DB"/>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1793314" cy="2404761"/>
                    </a:xfrm>
                    <a:prstGeom prst="rect">
                      <a:avLst/>
                    </a:prstGeom>
                    <a:noFill/>
                    <a:ln>
                      <a:noFill/>
                    </a:ln>
                  </pic:spPr>
                </pic:pic>
              </a:graphicData>
            </a:graphic>
          </wp:inline>
        </w:drawing>
      </w:r>
      <w:r>
        <w:rPr>
          <w:noProof/>
        </w:rPr>
        <w:t>\</w:t>
      </w:r>
    </w:p>
    <w:p w14:paraId="1EB27F3D" w14:textId="77777777" w:rsidR="00667C0B" w:rsidRDefault="00667C0B" w:rsidP="00667C0B">
      <w:pPr>
        <w:pStyle w:val="NoSpacing"/>
        <w:tabs>
          <w:tab w:val="left" w:pos="4680"/>
          <w:tab w:val="left" w:pos="4770"/>
        </w:tabs>
      </w:pPr>
      <w:r>
        <w:rPr>
          <w:b/>
        </w:rPr>
        <w:t>Female External Genitalia</w:t>
      </w:r>
      <w:r>
        <w:tab/>
      </w:r>
      <w:r>
        <w:tab/>
      </w:r>
      <w:r>
        <w:rPr>
          <w:b/>
        </w:rPr>
        <w:t>Male External Genitalia</w:t>
      </w:r>
    </w:p>
    <w:p w14:paraId="40C802F4" w14:textId="77777777" w:rsidR="00667C0B" w:rsidRDefault="00667C0B" w:rsidP="00667C0B">
      <w:pPr>
        <w:pStyle w:val="NoSpacing"/>
        <w:numPr>
          <w:ilvl w:val="0"/>
          <w:numId w:val="20"/>
        </w:numPr>
        <w:tabs>
          <w:tab w:val="left" w:pos="360"/>
          <w:tab w:val="left" w:pos="4680"/>
          <w:tab w:val="left" w:pos="4770"/>
        </w:tabs>
        <w:jc w:val="left"/>
      </w:pPr>
      <w:r>
        <w:t>Plug-like, triangular projection</w:t>
      </w:r>
      <w:r>
        <w:tab/>
      </w:r>
      <w:r>
        <w:tab/>
      </w:r>
      <w:r>
        <w:tab/>
        <w:t>-    Elongated projection</w:t>
      </w:r>
    </w:p>
    <w:p w14:paraId="54262288" w14:textId="77777777" w:rsidR="00667C0B" w:rsidRDefault="00667C0B" w:rsidP="00667C0B">
      <w:pPr>
        <w:pStyle w:val="NoSpacing"/>
        <w:numPr>
          <w:ilvl w:val="0"/>
          <w:numId w:val="20"/>
        </w:numPr>
        <w:tabs>
          <w:tab w:val="left" w:pos="360"/>
          <w:tab w:val="left" w:pos="4680"/>
          <w:tab w:val="left" w:pos="4770"/>
        </w:tabs>
        <w:jc w:val="left"/>
      </w:pPr>
      <w:r>
        <w:t>Eggs or larvae sometimes present</w:t>
      </w:r>
      <w:r>
        <w:tab/>
      </w:r>
      <w:r>
        <w:tab/>
      </w:r>
      <w:r>
        <w:tab/>
        <w:t>-    Bulbous head</w:t>
      </w:r>
    </w:p>
    <w:p w14:paraId="6FE229C3" w14:textId="3067B5A5" w:rsidR="00667C0B" w:rsidRDefault="00667C0B" w:rsidP="00667C0B">
      <w:pPr>
        <w:pStyle w:val="ListParagraph"/>
        <w:numPr>
          <w:ilvl w:val="0"/>
          <w:numId w:val="20"/>
        </w:numPr>
        <w:rPr>
          <w:noProof/>
        </w:rPr>
      </w:pPr>
      <w:r w:rsidRPr="00667C0B">
        <w:rPr>
          <w:szCs w:val="24"/>
        </w:rPr>
        <w:t>Large body cavity (not perfect identifier)</w:t>
      </w:r>
      <w:r w:rsidRPr="00667C0B">
        <w:rPr>
          <w:szCs w:val="24"/>
        </w:rPr>
        <w:tab/>
        <w:t>-    Sperm released during spawning (winter</w:t>
      </w:r>
    </w:p>
    <w:p w14:paraId="2273A332" w14:textId="767F71EE" w:rsidR="00667C0B" w:rsidRDefault="00667C0B" w:rsidP="00667C0B">
      <w:pPr>
        <w:rPr>
          <w:noProof/>
        </w:rPr>
      </w:pPr>
      <w:r>
        <w:rPr>
          <w:noProof/>
        </w:rPr>
        <w:drawing>
          <wp:inline distT="0" distB="0" distL="0" distR="0" wp14:anchorId="12429E44" wp14:editId="20BE5246">
            <wp:extent cx="2041525" cy="2722245"/>
            <wp:effectExtent l="2540" t="0" r="0" b="0"/>
            <wp:docPr id="10" name="Picture 10" descr="https://scontent-sjc3-1.xx.fbcdn.net/v/t1.15752-9/32293836_1982847518413032_7630071893118156800_n.jpg?_nc_cat=0&amp;oh=ed4a3793290f85d89ce23db1bf6b7b52&amp;oe=5B4EB862"/>
            <wp:cNvGraphicFramePr/>
            <a:graphic xmlns:a="http://schemas.openxmlformats.org/drawingml/2006/main">
              <a:graphicData uri="http://schemas.openxmlformats.org/drawingml/2006/picture">
                <pic:pic xmlns:pic="http://schemas.openxmlformats.org/drawingml/2006/picture">
                  <pic:nvPicPr>
                    <pic:cNvPr id="3" name="Picture 3" descr="https://scontent-sjc3-1.xx.fbcdn.net/v/t1.15752-9/32293836_1982847518413032_7630071893118156800_n.jpg?_nc_cat=0&amp;oh=ed4a3793290f85d89ce23db1bf6b7b52&amp;oe=5B4EB862"/>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041525" cy="2722245"/>
                    </a:xfrm>
                    <a:prstGeom prst="rect">
                      <a:avLst/>
                    </a:prstGeom>
                    <a:noFill/>
                    <a:ln>
                      <a:noFill/>
                    </a:ln>
                  </pic:spPr>
                </pic:pic>
              </a:graphicData>
            </a:graphic>
          </wp:inline>
        </w:drawing>
      </w:r>
    </w:p>
    <w:p w14:paraId="494877DA" w14:textId="53F47465" w:rsidR="00667C0B" w:rsidRPr="00667C0B" w:rsidRDefault="00667C0B" w:rsidP="00667C0B">
      <w:pPr>
        <w:rPr>
          <w:b/>
        </w:rPr>
      </w:pPr>
      <w:r>
        <w:rPr>
          <w:b/>
        </w:rPr>
        <w:t>*</w:t>
      </w:r>
      <w:r w:rsidRPr="00667C0B">
        <w:rPr>
          <w:b/>
        </w:rPr>
        <w:t>Unknown</w:t>
      </w:r>
      <w:r>
        <w:rPr>
          <w:b/>
        </w:rPr>
        <w:t>*</w:t>
      </w:r>
    </w:p>
    <w:p w14:paraId="4C0F8D61" w14:textId="77777777" w:rsidR="00667C0B" w:rsidRDefault="00667C0B" w:rsidP="00667C0B">
      <w:pPr>
        <w:rPr>
          <w:color w:val="FF0000"/>
        </w:rPr>
      </w:pPr>
    </w:p>
    <w:p w14:paraId="0CEBE5BF" w14:textId="77777777" w:rsidR="00667C0B" w:rsidRPr="00C13A46" w:rsidRDefault="00667C0B" w:rsidP="00667C0B">
      <w:pPr>
        <w:rPr>
          <w:szCs w:val="24"/>
        </w:rPr>
      </w:pPr>
      <w:r w:rsidRPr="00752020">
        <w:rPr>
          <w:color w:val="FF0000"/>
        </w:rPr>
        <w:lastRenderedPageBreak/>
        <w:t xml:space="preserve">Table </w:t>
      </w:r>
      <w:proofErr w:type="gramStart"/>
      <w:r w:rsidRPr="00752020">
        <w:rPr>
          <w:color w:val="FF0000"/>
        </w:rPr>
        <w:t>ovary</w:t>
      </w:r>
      <w:r w:rsidRPr="00C13A46">
        <w:t>.–</w:t>
      </w:r>
      <w:proofErr w:type="gramEnd"/>
      <w:r w:rsidRPr="00C13A46">
        <w:rPr>
          <w:szCs w:val="24"/>
        </w:rPr>
        <w:t xml:space="preserve"> Macroscopic observation of rockfish ovary for assessment of maturity and development stage (</w:t>
      </w:r>
      <w:proofErr w:type="spellStart"/>
      <w:r w:rsidRPr="00C13A46">
        <w:rPr>
          <w:szCs w:val="24"/>
        </w:rPr>
        <w:t>Westrheim</w:t>
      </w:r>
      <w:proofErr w:type="spellEnd"/>
      <w:r w:rsidRPr="00C13A46">
        <w:rPr>
          <w:szCs w:val="24"/>
        </w:rPr>
        <w:t xml:space="preserve"> 1975).</w:t>
      </w:r>
    </w:p>
    <w:tbl>
      <w:tblPr>
        <w:tblW w:w="9360" w:type="dxa"/>
        <w:tblLayout w:type="fixed"/>
        <w:tblLook w:val="04A0" w:firstRow="1" w:lastRow="0" w:firstColumn="1" w:lastColumn="0" w:noHBand="0" w:noVBand="1"/>
      </w:tblPr>
      <w:tblGrid>
        <w:gridCol w:w="360"/>
        <w:gridCol w:w="2700"/>
        <w:gridCol w:w="6300"/>
      </w:tblGrid>
      <w:tr w:rsidR="00667C0B" w:rsidRPr="00C13A46" w14:paraId="27A3F220" w14:textId="77777777" w:rsidTr="003D23AE">
        <w:tc>
          <w:tcPr>
            <w:tcW w:w="360" w:type="dxa"/>
            <w:tcBorders>
              <w:top w:val="single" w:sz="4" w:space="0" w:color="auto"/>
              <w:left w:val="nil"/>
              <w:bottom w:val="single" w:sz="4" w:space="0" w:color="auto"/>
              <w:right w:val="nil"/>
            </w:tcBorders>
          </w:tcPr>
          <w:p w14:paraId="50D999BE" w14:textId="77777777" w:rsidR="00667C0B" w:rsidRPr="00C13A46" w:rsidRDefault="00667C0B" w:rsidP="003D23AE">
            <w:pPr>
              <w:rPr>
                <w:szCs w:val="24"/>
              </w:rPr>
            </w:pPr>
          </w:p>
        </w:tc>
        <w:tc>
          <w:tcPr>
            <w:tcW w:w="2700" w:type="dxa"/>
            <w:tcBorders>
              <w:top w:val="single" w:sz="4" w:space="0" w:color="auto"/>
              <w:left w:val="nil"/>
              <w:bottom w:val="single" w:sz="4" w:space="0" w:color="auto"/>
              <w:right w:val="nil"/>
            </w:tcBorders>
          </w:tcPr>
          <w:p w14:paraId="46EBE132" w14:textId="77777777" w:rsidR="00667C0B" w:rsidRPr="00C13A46" w:rsidRDefault="00667C0B" w:rsidP="003D23AE">
            <w:pPr>
              <w:rPr>
                <w:szCs w:val="24"/>
              </w:rPr>
            </w:pPr>
            <w:r w:rsidRPr="00C13A46">
              <w:rPr>
                <w:szCs w:val="24"/>
              </w:rPr>
              <w:t>Stage of Development</w:t>
            </w:r>
          </w:p>
        </w:tc>
        <w:tc>
          <w:tcPr>
            <w:tcW w:w="6300" w:type="dxa"/>
            <w:tcBorders>
              <w:top w:val="single" w:sz="4" w:space="0" w:color="auto"/>
              <w:left w:val="nil"/>
              <w:bottom w:val="single" w:sz="4" w:space="0" w:color="auto"/>
              <w:right w:val="nil"/>
            </w:tcBorders>
          </w:tcPr>
          <w:p w14:paraId="622B0677" w14:textId="77777777" w:rsidR="00667C0B" w:rsidRPr="00C13A46" w:rsidRDefault="00667C0B" w:rsidP="003D23AE">
            <w:pPr>
              <w:jc w:val="center"/>
              <w:rPr>
                <w:szCs w:val="24"/>
              </w:rPr>
            </w:pPr>
            <w:r w:rsidRPr="00C13A46">
              <w:rPr>
                <w:szCs w:val="24"/>
              </w:rPr>
              <w:t>Macroscopic Description</w:t>
            </w:r>
          </w:p>
        </w:tc>
      </w:tr>
      <w:tr w:rsidR="00667C0B" w:rsidRPr="00C13A46" w14:paraId="0CDA6F16" w14:textId="77777777" w:rsidTr="003D23AE">
        <w:tc>
          <w:tcPr>
            <w:tcW w:w="360" w:type="dxa"/>
            <w:tcBorders>
              <w:top w:val="single" w:sz="4" w:space="0" w:color="auto"/>
              <w:left w:val="nil"/>
              <w:bottom w:val="nil"/>
              <w:right w:val="nil"/>
            </w:tcBorders>
          </w:tcPr>
          <w:p w14:paraId="578C88DF" w14:textId="77777777" w:rsidR="00667C0B" w:rsidRPr="00C13A46" w:rsidRDefault="00667C0B" w:rsidP="003D23AE">
            <w:pPr>
              <w:jc w:val="left"/>
              <w:rPr>
                <w:sz w:val="20"/>
                <w:szCs w:val="20"/>
              </w:rPr>
            </w:pPr>
            <w:r w:rsidRPr="00C13A46">
              <w:rPr>
                <w:sz w:val="20"/>
                <w:szCs w:val="20"/>
              </w:rPr>
              <w:t>1</w:t>
            </w:r>
          </w:p>
        </w:tc>
        <w:tc>
          <w:tcPr>
            <w:tcW w:w="2700" w:type="dxa"/>
            <w:tcBorders>
              <w:top w:val="single" w:sz="4" w:space="0" w:color="auto"/>
              <w:left w:val="nil"/>
              <w:bottom w:val="nil"/>
              <w:right w:val="nil"/>
            </w:tcBorders>
          </w:tcPr>
          <w:p w14:paraId="456BA548" w14:textId="77777777" w:rsidR="00667C0B" w:rsidRPr="00C13A46" w:rsidRDefault="00667C0B" w:rsidP="003D23AE">
            <w:pPr>
              <w:jc w:val="left"/>
              <w:rPr>
                <w:sz w:val="20"/>
                <w:szCs w:val="20"/>
              </w:rPr>
            </w:pPr>
            <w:r w:rsidRPr="00C13A46">
              <w:rPr>
                <w:sz w:val="20"/>
                <w:szCs w:val="20"/>
              </w:rPr>
              <w:t>Immature</w:t>
            </w:r>
          </w:p>
        </w:tc>
        <w:tc>
          <w:tcPr>
            <w:tcW w:w="6300" w:type="dxa"/>
            <w:tcBorders>
              <w:top w:val="single" w:sz="4" w:space="0" w:color="auto"/>
              <w:left w:val="nil"/>
              <w:bottom w:val="nil"/>
              <w:right w:val="nil"/>
            </w:tcBorders>
          </w:tcPr>
          <w:p w14:paraId="4DB0A5EE" w14:textId="77777777" w:rsidR="00667C0B" w:rsidRPr="00C13A46" w:rsidRDefault="00667C0B" w:rsidP="003D23AE">
            <w:pPr>
              <w:rPr>
                <w:sz w:val="20"/>
                <w:szCs w:val="20"/>
              </w:rPr>
            </w:pPr>
            <w:r w:rsidRPr="00C13A46">
              <w:rPr>
                <w:sz w:val="20"/>
                <w:szCs w:val="20"/>
              </w:rPr>
              <w:t>Ovaries small, translucent, and peach or yellow in color.</w:t>
            </w:r>
          </w:p>
        </w:tc>
      </w:tr>
      <w:tr w:rsidR="00667C0B" w:rsidRPr="00C13A46" w14:paraId="65DA3A02" w14:textId="77777777" w:rsidTr="003D23AE">
        <w:tc>
          <w:tcPr>
            <w:tcW w:w="360" w:type="dxa"/>
            <w:tcBorders>
              <w:top w:val="nil"/>
              <w:left w:val="nil"/>
              <w:bottom w:val="nil"/>
              <w:right w:val="nil"/>
            </w:tcBorders>
          </w:tcPr>
          <w:p w14:paraId="32E44761" w14:textId="77777777" w:rsidR="00667C0B" w:rsidRPr="00C13A46" w:rsidRDefault="00667C0B" w:rsidP="003D23AE">
            <w:pPr>
              <w:jc w:val="left"/>
              <w:rPr>
                <w:sz w:val="20"/>
                <w:szCs w:val="20"/>
              </w:rPr>
            </w:pPr>
            <w:r w:rsidRPr="00C13A46">
              <w:rPr>
                <w:sz w:val="20"/>
                <w:szCs w:val="20"/>
              </w:rPr>
              <w:t>2</w:t>
            </w:r>
          </w:p>
        </w:tc>
        <w:tc>
          <w:tcPr>
            <w:tcW w:w="2700" w:type="dxa"/>
            <w:tcBorders>
              <w:top w:val="nil"/>
              <w:left w:val="nil"/>
              <w:bottom w:val="nil"/>
              <w:right w:val="nil"/>
            </w:tcBorders>
          </w:tcPr>
          <w:p w14:paraId="7A932A67" w14:textId="77777777" w:rsidR="00667C0B" w:rsidRPr="00C13A46" w:rsidRDefault="00667C0B" w:rsidP="003D23AE">
            <w:pPr>
              <w:jc w:val="left"/>
              <w:rPr>
                <w:sz w:val="20"/>
                <w:szCs w:val="20"/>
              </w:rPr>
            </w:pPr>
            <w:r w:rsidRPr="00C13A46">
              <w:rPr>
                <w:sz w:val="20"/>
                <w:szCs w:val="20"/>
              </w:rPr>
              <w:t>Maturing (Immature)</w:t>
            </w:r>
          </w:p>
        </w:tc>
        <w:tc>
          <w:tcPr>
            <w:tcW w:w="6300" w:type="dxa"/>
            <w:tcBorders>
              <w:top w:val="nil"/>
              <w:left w:val="nil"/>
              <w:bottom w:val="nil"/>
              <w:right w:val="nil"/>
            </w:tcBorders>
          </w:tcPr>
          <w:p w14:paraId="7ACEAD45" w14:textId="77777777" w:rsidR="00667C0B" w:rsidRPr="00C13A46" w:rsidRDefault="00667C0B" w:rsidP="003D23AE">
            <w:pPr>
              <w:jc w:val="left"/>
              <w:rPr>
                <w:sz w:val="20"/>
                <w:szCs w:val="20"/>
              </w:rPr>
            </w:pPr>
            <w:r w:rsidRPr="00C13A46">
              <w:rPr>
                <w:sz w:val="20"/>
                <w:szCs w:val="20"/>
              </w:rPr>
              <w:t>Ovaries small to medium, firm, translucent or opaque, yellowish in color.</w:t>
            </w:r>
          </w:p>
        </w:tc>
      </w:tr>
      <w:tr w:rsidR="00667C0B" w:rsidRPr="00C13A46" w14:paraId="14FB2834" w14:textId="77777777" w:rsidTr="003D23AE">
        <w:tc>
          <w:tcPr>
            <w:tcW w:w="360" w:type="dxa"/>
            <w:tcBorders>
              <w:top w:val="nil"/>
              <w:left w:val="nil"/>
              <w:bottom w:val="nil"/>
              <w:right w:val="nil"/>
            </w:tcBorders>
          </w:tcPr>
          <w:p w14:paraId="7FF047FF" w14:textId="77777777" w:rsidR="00667C0B" w:rsidRPr="00C13A46" w:rsidRDefault="00667C0B" w:rsidP="003D23AE">
            <w:pPr>
              <w:jc w:val="left"/>
              <w:rPr>
                <w:sz w:val="20"/>
                <w:szCs w:val="20"/>
              </w:rPr>
            </w:pPr>
            <w:r w:rsidRPr="00C13A46">
              <w:rPr>
                <w:sz w:val="20"/>
                <w:szCs w:val="20"/>
              </w:rPr>
              <w:t>3</w:t>
            </w:r>
          </w:p>
        </w:tc>
        <w:tc>
          <w:tcPr>
            <w:tcW w:w="2700" w:type="dxa"/>
            <w:tcBorders>
              <w:top w:val="nil"/>
              <w:left w:val="nil"/>
              <w:bottom w:val="nil"/>
              <w:right w:val="nil"/>
            </w:tcBorders>
          </w:tcPr>
          <w:p w14:paraId="400709B5" w14:textId="77777777" w:rsidR="00667C0B" w:rsidRPr="00C13A46" w:rsidRDefault="00667C0B" w:rsidP="003D23AE">
            <w:pPr>
              <w:jc w:val="left"/>
              <w:rPr>
                <w:sz w:val="20"/>
                <w:szCs w:val="20"/>
              </w:rPr>
            </w:pPr>
            <w:r w:rsidRPr="00C13A46">
              <w:rPr>
                <w:sz w:val="20"/>
                <w:szCs w:val="20"/>
              </w:rPr>
              <w:t>Mature</w:t>
            </w:r>
          </w:p>
        </w:tc>
        <w:tc>
          <w:tcPr>
            <w:tcW w:w="6300" w:type="dxa"/>
            <w:tcBorders>
              <w:top w:val="nil"/>
              <w:left w:val="nil"/>
              <w:bottom w:val="nil"/>
              <w:right w:val="nil"/>
            </w:tcBorders>
          </w:tcPr>
          <w:p w14:paraId="690C3932" w14:textId="77777777" w:rsidR="00667C0B" w:rsidRPr="00C13A46" w:rsidRDefault="00667C0B" w:rsidP="003D23AE">
            <w:pPr>
              <w:jc w:val="left"/>
              <w:rPr>
                <w:sz w:val="20"/>
                <w:szCs w:val="20"/>
              </w:rPr>
            </w:pPr>
            <w:r w:rsidRPr="00C13A46">
              <w:rPr>
                <w:sz w:val="20"/>
                <w:szCs w:val="20"/>
              </w:rPr>
              <w:t>Ovaries large, translucent or opaque, yellow in color.</w:t>
            </w:r>
          </w:p>
        </w:tc>
      </w:tr>
      <w:tr w:rsidR="00667C0B" w:rsidRPr="00C13A46" w14:paraId="6236CD76" w14:textId="77777777" w:rsidTr="003D23AE">
        <w:tc>
          <w:tcPr>
            <w:tcW w:w="360" w:type="dxa"/>
            <w:tcBorders>
              <w:top w:val="nil"/>
              <w:left w:val="nil"/>
              <w:bottom w:val="nil"/>
              <w:right w:val="nil"/>
            </w:tcBorders>
          </w:tcPr>
          <w:p w14:paraId="02422218" w14:textId="77777777" w:rsidR="00667C0B" w:rsidRPr="00C13A46" w:rsidRDefault="00667C0B" w:rsidP="003D23AE">
            <w:pPr>
              <w:jc w:val="left"/>
              <w:rPr>
                <w:sz w:val="20"/>
                <w:szCs w:val="20"/>
              </w:rPr>
            </w:pPr>
            <w:r w:rsidRPr="00C13A46">
              <w:rPr>
                <w:sz w:val="20"/>
                <w:szCs w:val="20"/>
              </w:rPr>
              <w:t>4</w:t>
            </w:r>
          </w:p>
        </w:tc>
        <w:tc>
          <w:tcPr>
            <w:tcW w:w="2700" w:type="dxa"/>
            <w:tcBorders>
              <w:top w:val="nil"/>
              <w:left w:val="nil"/>
              <w:bottom w:val="nil"/>
              <w:right w:val="nil"/>
            </w:tcBorders>
          </w:tcPr>
          <w:p w14:paraId="3E22A5F8" w14:textId="77777777" w:rsidR="00667C0B" w:rsidRPr="00C13A46" w:rsidRDefault="00667C0B" w:rsidP="003D23AE">
            <w:pPr>
              <w:jc w:val="left"/>
              <w:rPr>
                <w:sz w:val="20"/>
                <w:szCs w:val="20"/>
              </w:rPr>
            </w:pPr>
            <w:r w:rsidRPr="00C13A46">
              <w:rPr>
                <w:sz w:val="20"/>
                <w:szCs w:val="20"/>
              </w:rPr>
              <w:t>Fertilized</w:t>
            </w:r>
          </w:p>
        </w:tc>
        <w:tc>
          <w:tcPr>
            <w:tcW w:w="6300" w:type="dxa"/>
            <w:tcBorders>
              <w:top w:val="nil"/>
              <w:left w:val="nil"/>
              <w:bottom w:val="nil"/>
              <w:right w:val="nil"/>
            </w:tcBorders>
          </w:tcPr>
          <w:p w14:paraId="5245FE3A" w14:textId="77777777" w:rsidR="00667C0B" w:rsidRPr="00C13A46" w:rsidRDefault="00667C0B" w:rsidP="003D23AE">
            <w:pPr>
              <w:jc w:val="left"/>
              <w:rPr>
                <w:sz w:val="20"/>
                <w:szCs w:val="20"/>
              </w:rPr>
            </w:pPr>
            <w:r w:rsidRPr="00C13A46">
              <w:rPr>
                <w:sz w:val="20"/>
                <w:szCs w:val="20"/>
              </w:rPr>
              <w:t>Ovaries large, may be hydrated or loose (not firm), translucent, yellow-orange in color.</w:t>
            </w:r>
          </w:p>
        </w:tc>
      </w:tr>
      <w:tr w:rsidR="00667C0B" w:rsidRPr="00C13A46" w14:paraId="15DEC8D2" w14:textId="77777777" w:rsidTr="003D23AE">
        <w:tc>
          <w:tcPr>
            <w:tcW w:w="360" w:type="dxa"/>
            <w:tcBorders>
              <w:top w:val="nil"/>
              <w:left w:val="nil"/>
              <w:bottom w:val="nil"/>
              <w:right w:val="nil"/>
            </w:tcBorders>
          </w:tcPr>
          <w:p w14:paraId="6B751243" w14:textId="77777777" w:rsidR="00667C0B" w:rsidRPr="00C13A46" w:rsidRDefault="00667C0B" w:rsidP="003D23AE">
            <w:pPr>
              <w:jc w:val="left"/>
              <w:rPr>
                <w:sz w:val="20"/>
                <w:szCs w:val="20"/>
              </w:rPr>
            </w:pPr>
            <w:r w:rsidRPr="00C13A46">
              <w:rPr>
                <w:sz w:val="20"/>
                <w:szCs w:val="20"/>
              </w:rPr>
              <w:t>5</w:t>
            </w:r>
          </w:p>
        </w:tc>
        <w:tc>
          <w:tcPr>
            <w:tcW w:w="2700" w:type="dxa"/>
            <w:tcBorders>
              <w:top w:val="nil"/>
              <w:left w:val="nil"/>
              <w:bottom w:val="nil"/>
              <w:right w:val="nil"/>
            </w:tcBorders>
          </w:tcPr>
          <w:p w14:paraId="054A91D9" w14:textId="77777777" w:rsidR="00667C0B" w:rsidRPr="00C13A46" w:rsidRDefault="00667C0B" w:rsidP="003D23AE">
            <w:pPr>
              <w:jc w:val="left"/>
              <w:rPr>
                <w:sz w:val="20"/>
                <w:szCs w:val="20"/>
              </w:rPr>
            </w:pPr>
            <w:r w:rsidRPr="00C13A46">
              <w:rPr>
                <w:sz w:val="20"/>
                <w:szCs w:val="20"/>
              </w:rPr>
              <w:t>Ripe</w:t>
            </w:r>
          </w:p>
        </w:tc>
        <w:tc>
          <w:tcPr>
            <w:tcW w:w="6300" w:type="dxa"/>
            <w:tcBorders>
              <w:top w:val="nil"/>
              <w:left w:val="nil"/>
              <w:bottom w:val="nil"/>
              <w:right w:val="nil"/>
            </w:tcBorders>
          </w:tcPr>
          <w:p w14:paraId="18C9EEE7" w14:textId="77777777" w:rsidR="00667C0B" w:rsidRPr="00C13A46" w:rsidRDefault="00667C0B" w:rsidP="003D23AE">
            <w:pPr>
              <w:jc w:val="left"/>
              <w:rPr>
                <w:sz w:val="20"/>
                <w:szCs w:val="20"/>
              </w:rPr>
            </w:pPr>
            <w:r w:rsidRPr="00C13A46">
              <w:rPr>
                <w:sz w:val="20"/>
                <w:szCs w:val="20"/>
              </w:rPr>
              <w:t>Ovaries large, hydrated or loose, yellow or gray in color with black dots (presence of eye pigment from embryos or larvae).</w:t>
            </w:r>
          </w:p>
        </w:tc>
      </w:tr>
      <w:tr w:rsidR="00667C0B" w:rsidRPr="00C13A46" w14:paraId="327EB72B" w14:textId="77777777" w:rsidTr="003D23AE">
        <w:trPr>
          <w:trHeight w:val="68"/>
        </w:trPr>
        <w:tc>
          <w:tcPr>
            <w:tcW w:w="360" w:type="dxa"/>
            <w:tcBorders>
              <w:top w:val="nil"/>
              <w:left w:val="nil"/>
              <w:right w:val="nil"/>
            </w:tcBorders>
          </w:tcPr>
          <w:p w14:paraId="1ECADCE9" w14:textId="77777777" w:rsidR="00667C0B" w:rsidRPr="00C13A46" w:rsidRDefault="00667C0B" w:rsidP="003D23AE">
            <w:pPr>
              <w:jc w:val="left"/>
              <w:rPr>
                <w:sz w:val="20"/>
                <w:szCs w:val="20"/>
              </w:rPr>
            </w:pPr>
            <w:r w:rsidRPr="00C13A46">
              <w:rPr>
                <w:sz w:val="20"/>
                <w:szCs w:val="20"/>
              </w:rPr>
              <w:t>6</w:t>
            </w:r>
          </w:p>
        </w:tc>
        <w:tc>
          <w:tcPr>
            <w:tcW w:w="2700" w:type="dxa"/>
            <w:tcBorders>
              <w:top w:val="nil"/>
              <w:left w:val="nil"/>
              <w:right w:val="nil"/>
            </w:tcBorders>
          </w:tcPr>
          <w:p w14:paraId="67898818" w14:textId="77777777" w:rsidR="00667C0B" w:rsidRPr="00C13A46" w:rsidRDefault="00667C0B" w:rsidP="003D23AE">
            <w:pPr>
              <w:jc w:val="left"/>
              <w:rPr>
                <w:sz w:val="20"/>
                <w:szCs w:val="20"/>
              </w:rPr>
            </w:pPr>
            <w:r w:rsidRPr="00C13A46">
              <w:rPr>
                <w:sz w:val="20"/>
                <w:szCs w:val="20"/>
              </w:rPr>
              <w:t>Spent</w:t>
            </w:r>
          </w:p>
        </w:tc>
        <w:tc>
          <w:tcPr>
            <w:tcW w:w="6300" w:type="dxa"/>
            <w:tcBorders>
              <w:top w:val="nil"/>
              <w:left w:val="nil"/>
              <w:right w:val="nil"/>
            </w:tcBorders>
          </w:tcPr>
          <w:p w14:paraId="2236FC6D" w14:textId="77777777" w:rsidR="00667C0B" w:rsidRPr="00C13A46" w:rsidRDefault="00667C0B" w:rsidP="003D23AE">
            <w:pPr>
              <w:jc w:val="left"/>
              <w:rPr>
                <w:sz w:val="20"/>
                <w:szCs w:val="20"/>
              </w:rPr>
            </w:pPr>
            <w:r w:rsidRPr="00C13A46">
              <w:rPr>
                <w:sz w:val="20"/>
                <w:szCs w:val="20"/>
              </w:rPr>
              <w:t>Ovaries medium to large, flaccid, gray, red, or purple in color, residual larvae may be present.</w:t>
            </w:r>
          </w:p>
        </w:tc>
      </w:tr>
      <w:tr w:rsidR="00667C0B" w:rsidRPr="000F1203" w14:paraId="0365711B" w14:textId="77777777" w:rsidTr="003D23AE">
        <w:tc>
          <w:tcPr>
            <w:tcW w:w="360" w:type="dxa"/>
            <w:tcBorders>
              <w:top w:val="nil"/>
              <w:left w:val="nil"/>
              <w:bottom w:val="single" w:sz="4" w:space="0" w:color="auto"/>
              <w:right w:val="nil"/>
            </w:tcBorders>
          </w:tcPr>
          <w:p w14:paraId="4245B0BB" w14:textId="77777777" w:rsidR="00667C0B" w:rsidRPr="00C13A46" w:rsidRDefault="00667C0B" w:rsidP="003D23AE">
            <w:pPr>
              <w:jc w:val="left"/>
              <w:rPr>
                <w:sz w:val="20"/>
                <w:szCs w:val="20"/>
              </w:rPr>
            </w:pPr>
            <w:r w:rsidRPr="00C13A46">
              <w:rPr>
                <w:sz w:val="20"/>
                <w:szCs w:val="20"/>
              </w:rPr>
              <w:t>7</w:t>
            </w:r>
          </w:p>
        </w:tc>
        <w:tc>
          <w:tcPr>
            <w:tcW w:w="2700" w:type="dxa"/>
            <w:tcBorders>
              <w:top w:val="nil"/>
              <w:left w:val="nil"/>
              <w:bottom w:val="single" w:sz="4" w:space="0" w:color="auto"/>
              <w:right w:val="nil"/>
            </w:tcBorders>
          </w:tcPr>
          <w:p w14:paraId="0699D40C" w14:textId="77777777" w:rsidR="00667C0B" w:rsidRPr="00C13A46" w:rsidRDefault="00667C0B" w:rsidP="003D23AE">
            <w:pPr>
              <w:jc w:val="left"/>
              <w:rPr>
                <w:sz w:val="20"/>
                <w:szCs w:val="20"/>
              </w:rPr>
            </w:pPr>
            <w:r w:rsidRPr="00C13A46">
              <w:rPr>
                <w:sz w:val="20"/>
                <w:szCs w:val="20"/>
              </w:rPr>
              <w:t xml:space="preserve">Resting </w:t>
            </w:r>
          </w:p>
        </w:tc>
        <w:tc>
          <w:tcPr>
            <w:tcW w:w="6300" w:type="dxa"/>
            <w:tcBorders>
              <w:top w:val="nil"/>
              <w:left w:val="nil"/>
              <w:bottom w:val="single" w:sz="4" w:space="0" w:color="auto"/>
              <w:right w:val="nil"/>
            </w:tcBorders>
          </w:tcPr>
          <w:p w14:paraId="5668893B" w14:textId="77777777" w:rsidR="00667C0B" w:rsidRPr="00C13A46" w:rsidRDefault="00667C0B" w:rsidP="003D23AE">
            <w:pPr>
              <w:jc w:val="left"/>
              <w:rPr>
                <w:sz w:val="20"/>
                <w:szCs w:val="20"/>
              </w:rPr>
            </w:pPr>
            <w:r w:rsidRPr="00C13A46">
              <w:rPr>
                <w:sz w:val="20"/>
                <w:szCs w:val="20"/>
              </w:rPr>
              <w:t>Ovaries medium, firm, gray-red, dark or black blotches.</w:t>
            </w:r>
          </w:p>
        </w:tc>
      </w:tr>
    </w:tbl>
    <w:p w14:paraId="152BDF09" w14:textId="77777777" w:rsidR="00903851" w:rsidRDefault="00903851" w:rsidP="000B3B06">
      <w:pPr>
        <w:pStyle w:val="Heading4"/>
      </w:pPr>
    </w:p>
    <w:p w14:paraId="1D19F85C" w14:textId="33747150" w:rsidR="000B3B06" w:rsidRPr="000B3B06" w:rsidRDefault="000B3B06" w:rsidP="000B3B06">
      <w:pPr>
        <w:pStyle w:val="Heading4"/>
      </w:pPr>
      <w:r w:rsidRPr="000B3B06">
        <w:t>Internal assess</w:t>
      </w:r>
      <w:r>
        <w:t>ment</w:t>
      </w:r>
      <w:r w:rsidR="006038F4">
        <w:t>/Field processing</w:t>
      </w:r>
    </w:p>
    <w:p w14:paraId="58A77EF7" w14:textId="14C7CFEE" w:rsidR="006038F4" w:rsidRDefault="006038F4" w:rsidP="006038F4">
      <w:r>
        <w:t>If an individual</w:t>
      </w:r>
      <w:r w:rsidR="00752020">
        <w:t xml:space="preserve"> (black or yelloweye rockfish)</w:t>
      </w:r>
      <w:r>
        <w:t xml:space="preserve"> is going to be killed the</w:t>
      </w:r>
      <w:r w:rsidR="002E7E4E">
        <w:t xml:space="preserve"> fish</w:t>
      </w:r>
      <w:r w:rsidR="002E7E4E" w:rsidRPr="002E7E4E">
        <w:t xml:space="preserve"> </w:t>
      </w:r>
      <w:r w:rsidR="002E7E4E" w:rsidRPr="00646FAE">
        <w:t>will be subdued with a concussive blow to the top of the head</w:t>
      </w:r>
      <w:r>
        <w:t xml:space="preserve"> </w:t>
      </w:r>
      <w:r w:rsidR="002E7E4E">
        <w:t xml:space="preserve">and have the </w:t>
      </w:r>
      <w:r>
        <w:t>following data collected:</w:t>
      </w:r>
    </w:p>
    <w:p w14:paraId="4ABA32CA" w14:textId="643B4F84" w:rsidR="001E52B5" w:rsidRDefault="001E52B5" w:rsidP="006038F4">
      <w:pPr>
        <w:pStyle w:val="ListParagraph"/>
        <w:numPr>
          <w:ilvl w:val="0"/>
          <w:numId w:val="14"/>
        </w:numPr>
      </w:pPr>
      <w:r>
        <w:t>Sex will be verified and recorded;</w:t>
      </w:r>
    </w:p>
    <w:p w14:paraId="2CBEAD16" w14:textId="378F82BF" w:rsidR="006038F4" w:rsidRDefault="006038F4" w:rsidP="006038F4">
      <w:pPr>
        <w:pStyle w:val="ListParagraph"/>
        <w:numPr>
          <w:ilvl w:val="0"/>
          <w:numId w:val="14"/>
        </w:numPr>
      </w:pPr>
      <w:r>
        <w:t>Weight will be determined using a hanging scale</w:t>
      </w:r>
      <w:r w:rsidRPr="000B3B06">
        <w:t xml:space="preserve"> to the neares</w:t>
      </w:r>
      <w:r w:rsidR="001E52B5">
        <w:t>t 0.01kg;</w:t>
      </w:r>
    </w:p>
    <w:p w14:paraId="3B421C68" w14:textId="26270F3C" w:rsidR="006038F4" w:rsidRDefault="006038F4" w:rsidP="006038F4">
      <w:pPr>
        <w:pStyle w:val="ListParagraph"/>
        <w:numPr>
          <w:ilvl w:val="0"/>
          <w:numId w:val="14"/>
        </w:numPr>
      </w:pPr>
      <w:r>
        <w:t xml:space="preserve">Gonad stage will be identified following methods of </w:t>
      </w:r>
      <w:proofErr w:type="spellStart"/>
      <w:r w:rsidR="006B7DDD" w:rsidRPr="00C13A46">
        <w:t>Westrheim</w:t>
      </w:r>
      <w:proofErr w:type="spellEnd"/>
      <w:r w:rsidR="006B7DDD" w:rsidRPr="00C13A46">
        <w:t xml:space="preserve"> 1975 </w:t>
      </w:r>
      <w:r>
        <w:t>and removed (see methods below)</w:t>
      </w:r>
      <w:r w:rsidR="001E52B5">
        <w:t>;</w:t>
      </w:r>
    </w:p>
    <w:p w14:paraId="6EA63481" w14:textId="6FD7ABCC" w:rsidR="00CF39DB" w:rsidRDefault="006038F4" w:rsidP="006B7DDD">
      <w:pPr>
        <w:pStyle w:val="ListParagraph"/>
        <w:numPr>
          <w:ilvl w:val="1"/>
          <w:numId w:val="14"/>
        </w:numPr>
      </w:pPr>
      <w:r>
        <w:t xml:space="preserve">The liver will be </w:t>
      </w:r>
      <w:proofErr w:type="gramStart"/>
      <w:r>
        <w:t>removed</w:t>
      </w:r>
      <w:proofErr w:type="gramEnd"/>
      <w:r>
        <w:t xml:space="preserve"> and </w:t>
      </w:r>
      <w:r w:rsidR="00CF39DB">
        <w:t xml:space="preserve">liver </w:t>
      </w:r>
      <w:r>
        <w:t xml:space="preserve">weights will be recorded to the </w:t>
      </w:r>
      <w:r w:rsidRPr="00CF39DB">
        <w:rPr>
          <w:color w:val="FF0000"/>
          <w:highlight w:val="yellow"/>
        </w:rPr>
        <w:t>nearest 0.00</w:t>
      </w:r>
      <w:r w:rsidR="00451C18">
        <w:rPr>
          <w:color w:val="FF0000"/>
          <w:highlight w:val="yellow"/>
        </w:rPr>
        <w:t>1</w:t>
      </w:r>
      <w:r w:rsidRPr="00CF39DB">
        <w:rPr>
          <w:color w:val="FF0000"/>
          <w:highlight w:val="yellow"/>
        </w:rPr>
        <w:t xml:space="preserve"> kg</w:t>
      </w:r>
      <w:r>
        <w:t xml:space="preserve">. In </w:t>
      </w:r>
      <w:proofErr w:type="gramStart"/>
      <w:r>
        <w:t>addition</w:t>
      </w:r>
      <w:proofErr w:type="gramEnd"/>
      <w:r>
        <w:t xml:space="preserve"> the condition of the liv</w:t>
      </w:r>
      <w:r w:rsidR="00CF39DB">
        <w:t xml:space="preserve">er will be noted on data sheets based </w:t>
      </w:r>
      <w:r w:rsidR="006B7DDD">
        <w:t xml:space="preserve">on color as well as evidence of bleeding or tearing. </w:t>
      </w:r>
    </w:p>
    <w:p w14:paraId="456857AE" w14:textId="63F4778F" w:rsidR="006B7DDD" w:rsidRDefault="006B7DDD" w:rsidP="00CF39DB">
      <w:pPr>
        <w:pStyle w:val="ListParagraph"/>
        <w:ind w:left="1440"/>
      </w:pPr>
      <w:r>
        <w:t>Four classification</w:t>
      </w:r>
      <w:r w:rsidR="00CF39DB">
        <w:t>s will be used</w:t>
      </w:r>
      <w:r>
        <w:t>:</w:t>
      </w:r>
    </w:p>
    <w:p w14:paraId="31095B11" w14:textId="3FE6B5BC" w:rsidR="006B7DDD" w:rsidRDefault="006B7DDD" w:rsidP="006B7DDD">
      <w:pPr>
        <w:pStyle w:val="ListParagraph"/>
        <w:ind w:left="1440"/>
      </w:pPr>
      <w:r>
        <w:t xml:space="preserve">(1) normal — usually white, cream, or yellow; </w:t>
      </w:r>
    </w:p>
    <w:p w14:paraId="03FB0707" w14:textId="77777777" w:rsidR="006B7DDD" w:rsidRDefault="006B7DDD" w:rsidP="006B7DDD">
      <w:pPr>
        <w:pStyle w:val="ListParagraph"/>
        <w:ind w:left="1440"/>
      </w:pPr>
      <w:r>
        <w:t xml:space="preserve">(2) minor hemorrhage — some pink or red blotches; </w:t>
      </w:r>
    </w:p>
    <w:p w14:paraId="28B87A81" w14:textId="77777777" w:rsidR="006B7DDD" w:rsidRDefault="006B7DDD" w:rsidP="006B7DDD">
      <w:pPr>
        <w:pStyle w:val="ListParagraph"/>
        <w:ind w:left="1440"/>
      </w:pPr>
      <w:r>
        <w:t xml:space="preserve">(3) moderate hemorrhage — mostly pink; and </w:t>
      </w:r>
    </w:p>
    <w:p w14:paraId="572C83CF" w14:textId="48407636" w:rsidR="006B7DDD" w:rsidRPr="00B607DE" w:rsidRDefault="006B7DDD" w:rsidP="006B7DDD">
      <w:pPr>
        <w:pStyle w:val="ListParagraph"/>
        <w:ind w:left="1440"/>
      </w:pPr>
      <w:r w:rsidRPr="00B607DE">
        <w:t>(4) severe hemorrhage — mostly red, torn, or bloody.</w:t>
      </w:r>
    </w:p>
    <w:p w14:paraId="46410A29" w14:textId="460FA34B" w:rsidR="00CF39DB" w:rsidRDefault="00CF39DB" w:rsidP="006038F4">
      <w:pPr>
        <w:pStyle w:val="ListParagraph"/>
        <w:numPr>
          <w:ilvl w:val="0"/>
          <w:numId w:val="14"/>
        </w:numPr>
      </w:pPr>
      <w:r w:rsidRPr="00B607DE">
        <w:t>F</w:t>
      </w:r>
      <w:r w:rsidR="00B607DE" w:rsidRPr="00B607DE">
        <w:t xml:space="preserve">ollowing liver and gonad removal, fish will be reweighed to </w:t>
      </w:r>
      <w:r w:rsidRPr="00B607DE">
        <w:t>determine the wet mass and determine the liver index.</w:t>
      </w:r>
    </w:p>
    <w:p w14:paraId="6B5752BA" w14:textId="7907D358" w:rsidR="006038F4" w:rsidRPr="00B607DE" w:rsidRDefault="006038F4" w:rsidP="00B607DE">
      <w:pPr>
        <w:pStyle w:val="ListParagraph"/>
        <w:numPr>
          <w:ilvl w:val="0"/>
          <w:numId w:val="14"/>
        </w:numPr>
      </w:pPr>
      <w:r w:rsidRPr="00B607DE">
        <w:t>A tissue sample (with no skin) will be collected from the left upper dorsal area of the fish (</w:t>
      </w:r>
      <w:r w:rsidRPr="00B607DE">
        <w:rPr>
          <w:color w:val="FF0000"/>
        </w:rPr>
        <w:t>Figure x</w:t>
      </w:r>
      <w:r w:rsidRPr="00B607DE">
        <w:t>). The</w:t>
      </w:r>
      <w:r w:rsidR="006B7DDD" w:rsidRPr="00B607DE">
        <w:t xml:space="preserve"> tissue</w:t>
      </w:r>
      <w:r w:rsidRPr="00B607DE">
        <w:t xml:space="preserve"> sample will be put in </w:t>
      </w:r>
      <w:r w:rsidR="006B7DDD" w:rsidRPr="00B607DE">
        <w:t xml:space="preserve">a zip lock bag and frozen for future analysis. Samples will be stored with Anchorage DSF staff until project is complete and samples can be sent to the </w:t>
      </w:r>
      <w:r w:rsidR="006B7DDD">
        <w:t>appropriate location for analysis</w:t>
      </w:r>
      <w:r w:rsidR="001E52B5" w:rsidRPr="00B607DE">
        <w:rPr>
          <w:color w:val="FF0000"/>
        </w:rPr>
        <w:t>;</w:t>
      </w:r>
    </w:p>
    <w:p w14:paraId="43E0ED53" w14:textId="28FCD625" w:rsidR="006038F4" w:rsidRDefault="006038F4" w:rsidP="006038F4">
      <w:pPr>
        <w:pStyle w:val="ListParagraph"/>
        <w:numPr>
          <w:ilvl w:val="0"/>
          <w:numId w:val="14"/>
        </w:numPr>
      </w:pPr>
      <w:r>
        <w:t xml:space="preserve">Following the methods </w:t>
      </w:r>
      <w:r w:rsidRPr="006038F4">
        <w:rPr>
          <w:highlight w:val="yellow"/>
        </w:rPr>
        <w:t xml:space="preserve">of </w:t>
      </w:r>
      <w:proofErr w:type="spellStart"/>
      <w:r w:rsidRPr="006038F4">
        <w:rPr>
          <w:highlight w:val="yellow"/>
        </w:rPr>
        <w:t>xxxx</w:t>
      </w:r>
      <w:proofErr w:type="spellEnd"/>
      <w:r>
        <w:t xml:space="preserve">, otoliths will be removed using </w:t>
      </w:r>
      <w:r w:rsidR="00451C18" w:rsidRPr="00451C18">
        <w:rPr>
          <w:highlight w:val="yellow"/>
        </w:rPr>
        <w:t>slice and dice</w:t>
      </w:r>
      <w:r>
        <w:t xml:space="preserve"> technique. The excess tissu</w:t>
      </w:r>
      <w:r w:rsidR="00451C18">
        <w:t>e will be removed from the otolit</w:t>
      </w:r>
      <w:r>
        <w:t>h</w:t>
      </w:r>
      <w:r w:rsidR="00451C18">
        <w:t>s</w:t>
      </w:r>
      <w:r>
        <w:t xml:space="preserve"> and they will be stored. Storage vial numbers will be recorded with c</w:t>
      </w:r>
      <w:r w:rsidR="001E52B5">
        <w:t>orresponding fish on data sheet;</w:t>
      </w:r>
    </w:p>
    <w:p w14:paraId="0B4DCDF6" w14:textId="7B64A04D" w:rsidR="006038F4" w:rsidRPr="00752020" w:rsidRDefault="006038F4" w:rsidP="006038F4">
      <w:pPr>
        <w:pStyle w:val="ListParagraph"/>
        <w:numPr>
          <w:ilvl w:val="0"/>
          <w:numId w:val="14"/>
        </w:numPr>
      </w:pPr>
      <w:r w:rsidRPr="006038F4">
        <w:t>A sample of the stomach contents will be collected whenever possible.</w:t>
      </w:r>
      <w:r w:rsidRPr="006038F4">
        <w:rPr>
          <w:highlight w:val="yellow"/>
        </w:rPr>
        <w:t xml:space="preserve"> Contents will be stored in a zip lock bag and frozen for future analysis</w:t>
      </w:r>
      <w:r w:rsidR="00752020">
        <w:t xml:space="preserve">. </w:t>
      </w:r>
      <w:r w:rsidR="00903851" w:rsidRPr="00903851">
        <w:rPr>
          <w:color w:val="FF0000"/>
        </w:rPr>
        <w:t xml:space="preserve">Add </w:t>
      </w:r>
      <w:r w:rsidR="00752020" w:rsidRPr="00752020">
        <w:rPr>
          <w:color w:val="FF0000"/>
        </w:rPr>
        <w:t>Removal method</w:t>
      </w:r>
      <w:r w:rsidR="00752020">
        <w:t xml:space="preserve">. </w:t>
      </w:r>
      <w:r w:rsidRPr="006038F4">
        <w:rPr>
          <w:color w:val="FF0000"/>
        </w:rPr>
        <w:t>These samples will be sent to the xxx ADF&amp;G office for storage.</w:t>
      </w:r>
    </w:p>
    <w:p w14:paraId="22BEA172" w14:textId="77777777" w:rsidR="00752020" w:rsidRDefault="00752020" w:rsidP="00752020">
      <w:pPr>
        <w:pStyle w:val="ListParagraph"/>
      </w:pPr>
    </w:p>
    <w:p w14:paraId="30D9F06A" w14:textId="21C0D084" w:rsidR="006038F4" w:rsidRDefault="00752020" w:rsidP="006038F4">
      <w:pPr>
        <w:pStyle w:val="Heading5"/>
      </w:pPr>
      <w:r>
        <w:rPr>
          <w:noProof/>
          <w:color w:val="FF0000"/>
        </w:rPr>
        <w:lastRenderedPageBreak/>
        <w:drawing>
          <wp:inline distT="0" distB="0" distL="0" distR="0" wp14:anchorId="7D0C2CEB" wp14:editId="1A86753A">
            <wp:extent cx="3771900" cy="2092630"/>
            <wp:effectExtent l="19050" t="19050" r="19050" b="22225"/>
            <wp:docPr id="5" name="Picture 5" descr="C:\Users\bjblain\AppData\Local\Microsoft\Windows\Temporary Internet Files\Content.Outlook\XPUEK64U\rockfish_tiss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blain\AppData\Local\Microsoft\Windows\Temporary Internet Files\Content.Outlook\XPUEK64U\rockfish_tissu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2092630"/>
                    </a:xfrm>
                    <a:prstGeom prst="rect">
                      <a:avLst/>
                    </a:prstGeom>
                    <a:noFill/>
                    <a:ln>
                      <a:solidFill>
                        <a:schemeClr val="tx1"/>
                      </a:solidFill>
                    </a:ln>
                  </pic:spPr>
                </pic:pic>
              </a:graphicData>
            </a:graphic>
          </wp:inline>
        </w:drawing>
      </w:r>
    </w:p>
    <w:p w14:paraId="334BE266" w14:textId="0BC2C000" w:rsidR="00752020" w:rsidRDefault="00752020" w:rsidP="00752020">
      <w:r>
        <w:rPr>
          <w:color w:val="FF0000"/>
        </w:rPr>
        <w:t xml:space="preserve">Figure x. </w:t>
      </w:r>
      <w:r w:rsidRPr="006038F4">
        <w:t>– Location of tissue sample collection</w:t>
      </w:r>
    </w:p>
    <w:p w14:paraId="494C89BB" w14:textId="77777777" w:rsidR="00752020" w:rsidRPr="00752020" w:rsidRDefault="00752020" w:rsidP="00752020"/>
    <w:p w14:paraId="6D8E8991" w14:textId="00B415C8" w:rsidR="000B3B06" w:rsidRPr="000B3B06" w:rsidRDefault="000B3B06" w:rsidP="006038F4">
      <w:pPr>
        <w:pStyle w:val="Heading5"/>
      </w:pPr>
      <w:r w:rsidRPr="000B3B06">
        <w:t xml:space="preserve">Gonad </w:t>
      </w:r>
      <w:r w:rsidR="0055335F">
        <w:t xml:space="preserve">identification and </w:t>
      </w:r>
      <w:r w:rsidRPr="000B3B06">
        <w:t>removal</w:t>
      </w:r>
    </w:p>
    <w:p w14:paraId="10736903" w14:textId="40761F4D" w:rsidR="000B3B06" w:rsidRDefault="00D00DD4" w:rsidP="00D00DD4">
      <w:r w:rsidRPr="000B3B06">
        <w:t>A</w:t>
      </w:r>
      <w:r w:rsidR="00307417" w:rsidRPr="000B3B06">
        <w:t>n</w:t>
      </w:r>
      <w:r w:rsidRPr="000B3B06">
        <w:t xml:space="preserve"> incision will be made from the vent along the ventral side of the fish</w:t>
      </w:r>
      <w:r w:rsidR="00307417" w:rsidRPr="000B3B06">
        <w:t xml:space="preserve"> to remove the gonads</w:t>
      </w:r>
      <w:r w:rsidRPr="000B3B06">
        <w:t>. Flesh and skin along the side of the gut cavity will be cut away</w:t>
      </w:r>
      <w:r w:rsidR="00307417" w:rsidRPr="000B3B06">
        <w:t xml:space="preserve"> carefully</w:t>
      </w:r>
      <w:r w:rsidRPr="000B3B06">
        <w:t xml:space="preserve">, exposing the organs. Gonads can be removed by separating the gonads from membranous connective tissue. </w:t>
      </w:r>
      <w:r w:rsidR="00307417" w:rsidRPr="000B3B06">
        <w:t>G</w:t>
      </w:r>
      <w:r w:rsidRPr="000B3B06">
        <w:t xml:space="preserve">onads </w:t>
      </w:r>
      <w:r w:rsidR="00307417" w:rsidRPr="000B3B06">
        <w:t>must not be p</w:t>
      </w:r>
      <w:r w:rsidRPr="000B3B06">
        <w:t xml:space="preserve">unctured. </w:t>
      </w:r>
      <w:r w:rsidR="00E0651B" w:rsidRPr="000B3B06">
        <w:t>Whole g</w:t>
      </w:r>
      <w:r w:rsidRPr="000B3B06">
        <w:t xml:space="preserve">onads will temporarily be stored in plastic bags labeled with the corresponding fish ID number and chilled in a cooler or refrigerator. The gonads will never be placed directly in contact with ice or in a freezer to avoid cell lysis due to freezing. A photograph will be taken of each set of gonads, and notes describing the </w:t>
      </w:r>
      <w:r w:rsidR="00CF305D">
        <w:t xml:space="preserve">potential </w:t>
      </w:r>
      <w:r w:rsidR="0055335F">
        <w:t xml:space="preserve">stage of </w:t>
      </w:r>
      <w:r w:rsidRPr="000B3B06">
        <w:t xml:space="preserve">gonads </w:t>
      </w:r>
      <w:r w:rsidR="00CF305D">
        <w:t xml:space="preserve">will be </w:t>
      </w:r>
      <w:r w:rsidRPr="000B3B06">
        <w:t xml:space="preserve">recorded on data sheets. A </w:t>
      </w:r>
      <w:r w:rsidR="00FC2BB6" w:rsidRPr="000B3B06">
        <w:t>fresh</w:t>
      </w:r>
      <w:r w:rsidRPr="000B3B06">
        <w:t xml:space="preserve"> gonad weight will be collected, whenever possible. The gonads will then be transferred to storage jars and fixed in a glyoxal-based fixative (</w:t>
      </w:r>
      <w:proofErr w:type="spellStart"/>
      <w:r w:rsidRPr="000B3B06">
        <w:t>Glyo-Fixx</w:t>
      </w:r>
      <w:proofErr w:type="spellEnd"/>
      <w:r w:rsidRPr="000B3B06">
        <w:t>)</w:t>
      </w:r>
      <w:r w:rsidR="00D25CC6" w:rsidRPr="000B3B06">
        <w:t xml:space="preserve"> with a ratio of 10:1 </w:t>
      </w:r>
      <w:r w:rsidR="00E0651B" w:rsidRPr="000B3B06">
        <w:t>of fixative to tissue volume</w:t>
      </w:r>
      <w:r w:rsidRPr="000B3B06">
        <w:t xml:space="preserve">. </w:t>
      </w:r>
    </w:p>
    <w:p w14:paraId="3D6E15E2" w14:textId="5FE2E1B4" w:rsidR="000B3B06" w:rsidRPr="006038F4" w:rsidRDefault="0055335F" w:rsidP="006038F4">
      <w:pPr>
        <w:pStyle w:val="Heading5"/>
        <w:rPr>
          <w:color w:val="FF0000"/>
        </w:rPr>
      </w:pPr>
      <w:r w:rsidRPr="00752020">
        <w:t>S</w:t>
      </w:r>
      <w:r w:rsidR="000B3B06" w:rsidRPr="00752020">
        <w:t>tomach</w:t>
      </w:r>
      <w:r w:rsidR="006038F4" w:rsidRPr="00752020">
        <w:t xml:space="preserve"> </w:t>
      </w:r>
      <w:r w:rsidR="00752020" w:rsidRPr="00752020">
        <w:t xml:space="preserve">content collection </w:t>
      </w:r>
      <w:r w:rsidR="006038F4" w:rsidRPr="00752020">
        <w:t xml:space="preserve">methods </w:t>
      </w:r>
      <w:r w:rsidR="006038F4" w:rsidRPr="006038F4">
        <w:rPr>
          <w:color w:val="FF0000"/>
        </w:rPr>
        <w:t>(</w:t>
      </w:r>
      <w:commentRangeStart w:id="42"/>
      <w:r w:rsidR="006038F4" w:rsidRPr="006038F4">
        <w:rPr>
          <w:color w:val="FF0000"/>
        </w:rPr>
        <w:t xml:space="preserve">need to work on this, </w:t>
      </w:r>
      <w:r w:rsidR="00451C18">
        <w:rPr>
          <w:color w:val="FF0000"/>
        </w:rPr>
        <w:t>will request more info from Ben Williams on whether he wants all 3 evaluation methods completed</w:t>
      </w:r>
      <w:r w:rsidR="006038F4" w:rsidRPr="006038F4">
        <w:rPr>
          <w:color w:val="FF0000"/>
        </w:rPr>
        <w:t>)</w:t>
      </w:r>
    </w:p>
    <w:p w14:paraId="4F9F93AD" w14:textId="3C7A6033" w:rsidR="0055335F" w:rsidRPr="006038F4" w:rsidRDefault="00A828F8" w:rsidP="00D00DD4">
      <w:pPr>
        <w:rPr>
          <w:color w:val="FF0000"/>
        </w:rPr>
      </w:pPr>
      <w:r w:rsidRPr="00752020">
        <w:t xml:space="preserve">Analysis of </w:t>
      </w:r>
      <w:r w:rsidR="006038F4" w:rsidRPr="00752020">
        <w:t>f</w:t>
      </w:r>
      <w:r w:rsidRPr="00752020">
        <w:t xml:space="preserve">ood </w:t>
      </w:r>
      <w:r w:rsidR="006038F4" w:rsidRPr="00752020">
        <w:t>i</w:t>
      </w:r>
      <w:r w:rsidRPr="00752020">
        <w:t xml:space="preserve">tems </w:t>
      </w:r>
      <w:r w:rsidR="006038F4" w:rsidRPr="00752020">
        <w:t>in the stomach will be evaluated by</w:t>
      </w:r>
      <w:r w:rsidRPr="006038F4">
        <w:rPr>
          <w:color w:val="FF0000"/>
        </w:rPr>
        <w:t xml:space="preserve"> three basic methods: (1) volumetric, (2) numerical, (3) frequency of occurrence. </w:t>
      </w:r>
      <w:r w:rsidRPr="00752020">
        <w:t>Empty stomachs</w:t>
      </w:r>
      <w:r w:rsidR="006038F4" w:rsidRPr="00752020">
        <w:t xml:space="preserve"> due to barotrauma will be noted</w:t>
      </w:r>
      <w:r w:rsidR="00752020" w:rsidRPr="00752020">
        <w:t>. Stomach parasite</w:t>
      </w:r>
      <w:r w:rsidRPr="00752020">
        <w:t xml:space="preserve">s and bait </w:t>
      </w:r>
      <w:r w:rsidR="00752020" w:rsidRPr="00752020">
        <w:t>will be</w:t>
      </w:r>
      <w:r w:rsidRPr="00752020">
        <w:t xml:space="preserve"> discarded and not counted as part of the stomach contents</w:t>
      </w:r>
      <w:commentRangeEnd w:id="42"/>
      <w:r w:rsidR="00091061">
        <w:rPr>
          <w:rStyle w:val="CommentReference"/>
        </w:rPr>
        <w:commentReference w:id="42"/>
      </w:r>
      <w:r w:rsidRPr="00752020">
        <w:t xml:space="preserve">. </w:t>
      </w:r>
    </w:p>
    <w:p w14:paraId="12A9F691" w14:textId="77777777" w:rsidR="00171BB1" w:rsidRPr="00397D93" w:rsidRDefault="00171BB1" w:rsidP="00171BB1">
      <w:pPr>
        <w:pStyle w:val="Heading2"/>
      </w:pPr>
      <w:r w:rsidRPr="00397D93">
        <w:t>Data Reduction</w:t>
      </w:r>
    </w:p>
    <w:p w14:paraId="1D64CF4D" w14:textId="77777777" w:rsidR="00171BB1" w:rsidRPr="00397D93" w:rsidRDefault="00171BB1" w:rsidP="00171BB1">
      <w:r w:rsidRPr="00397D93">
        <w:t xml:space="preserve">For field collected samples, data will be compiled on field datasheets printed on Rite-in-the-Rain paper. The project lead will ensure that all field data is entered in a Microsoft Excel spreadsheet upon return from the field. The fields and data in the Excel file will be set up so that input into R software or </w:t>
      </w:r>
      <w:proofErr w:type="spellStart"/>
      <w:r w:rsidRPr="00397D93">
        <w:t>OceanAK</w:t>
      </w:r>
      <w:proofErr w:type="spellEnd"/>
      <w:r w:rsidRPr="00397D93">
        <w:t xml:space="preserve"> is easily achieved. A separate datasheet is to be used for data collected in the laboratory such as fecundity, development stage from histology, and fixed ovary weight. This data can be entered into Excel simultaneously as it recorded on the datasheet. The datasheet is simply to act as a back-up for the data. Datasheets will be retained and filed for future data quality control. Storage of data in </w:t>
      </w:r>
      <w:proofErr w:type="spellStart"/>
      <w:r w:rsidRPr="00397D93">
        <w:t>OceanAK</w:t>
      </w:r>
      <w:proofErr w:type="spellEnd"/>
      <w:r w:rsidRPr="00397D93">
        <w:t xml:space="preserve"> will occur when appropriate.</w:t>
      </w:r>
    </w:p>
    <w:p w14:paraId="3F718069" w14:textId="13A726B2" w:rsidR="00171BB1" w:rsidRDefault="00171BB1" w:rsidP="00171BB1">
      <w:pPr>
        <w:pStyle w:val="Heading2"/>
      </w:pPr>
      <w:r w:rsidRPr="00171BB1">
        <w:lastRenderedPageBreak/>
        <w:t>Data Analysis</w:t>
      </w:r>
    </w:p>
    <w:p w14:paraId="03FE5DCF" w14:textId="77777777" w:rsidR="00005B1C" w:rsidRPr="00EA7548" w:rsidRDefault="00005B1C" w:rsidP="00005B1C">
      <w:pPr>
        <w:pStyle w:val="Heading3"/>
      </w:pPr>
      <w:commentRangeStart w:id="43"/>
      <w:r w:rsidRPr="00EA7548">
        <w:t>Length and Age at Maturity (Objectives 1 and 2)</w:t>
      </w:r>
      <w:commentRangeEnd w:id="43"/>
      <w:r>
        <w:rPr>
          <w:rStyle w:val="CommentReference"/>
          <w:b w:val="0"/>
        </w:rPr>
        <w:commentReference w:id="43"/>
      </w:r>
    </w:p>
    <w:p w14:paraId="50618173" w14:textId="77777777" w:rsidR="00005B1C" w:rsidRPr="00EA7548" w:rsidRDefault="00005B1C" w:rsidP="00005B1C">
      <w:pPr>
        <w:keepNext/>
        <w:suppressAutoHyphens/>
        <w:outlineLvl w:val="2"/>
        <w:rPr>
          <w:szCs w:val="24"/>
        </w:rPr>
      </w:pPr>
      <w:r w:rsidRPr="00EA7548">
        <w:rPr>
          <w:szCs w:val="24"/>
        </w:rPr>
        <w:t>The final maturity values from histological examination of black and yelloweye Rockfish will be used to estimate the probability of maturity as a function of length (age). We will perform a Bayesian analysis to obtain estimates and credible intervals for L50 and A50. Maturity status will be modeled as a Bernoulli(</w:t>
      </w:r>
      <w:r w:rsidRPr="00EA7548">
        <w:rPr>
          <w:i/>
          <w:szCs w:val="24"/>
        </w:rPr>
        <w:t>p</w:t>
      </w:r>
      <w:r w:rsidRPr="00EA7548">
        <w:rPr>
          <w:szCs w:val="24"/>
        </w:rPr>
        <w:t>) random variable where:</w:t>
      </w:r>
    </w:p>
    <w:p w14:paraId="47AFFBE8" w14:textId="154DC742" w:rsidR="00005B1C" w:rsidRPr="00EA7548" w:rsidRDefault="00005B1C" w:rsidP="00005B1C">
      <w:pPr>
        <w:rPr>
          <w:szCs w:val="24"/>
        </w:rPr>
      </w:pPr>
      <w:r w:rsidRPr="00EA7548">
        <w:rPr>
          <w:iCs/>
          <w:color w:val="000000" w:themeColor="text1"/>
          <w:kern w:val="24"/>
          <w:szCs w:val="24"/>
        </w:rPr>
        <w:t xml:space="preserve">                                                      </w:t>
      </w:r>
      <m:oMath>
        <m:r>
          <w:rPr>
            <w:rFonts w:ascii="Cambria Math" w:eastAsiaTheme="minorEastAsia" w:hAnsi="Cambria Math"/>
            <w:color w:val="000000" w:themeColor="text1"/>
            <w:kern w:val="24"/>
            <w:szCs w:val="24"/>
          </w:rPr>
          <m:t>p =</m:t>
        </m:r>
        <m:f>
          <m:fPr>
            <m:ctrlPr>
              <w:rPr>
                <w:rFonts w:ascii="Cambria Math" w:eastAsiaTheme="minorEastAsia" w:hAnsi="Cambria Math"/>
                <w:iCs/>
                <w:color w:val="000000" w:themeColor="text1"/>
                <w:kern w:val="24"/>
                <w:szCs w:val="24"/>
              </w:rPr>
            </m:ctrlPr>
          </m:fPr>
          <m:num>
            <m:r>
              <w:rPr>
                <w:rFonts w:ascii="Cambria Math" w:eastAsiaTheme="minorEastAsia" w:hAnsi="Cambria Math"/>
                <w:color w:val="000000" w:themeColor="text1"/>
                <w:kern w:val="24"/>
                <w:szCs w:val="24"/>
              </w:rPr>
              <m:t>1</m:t>
            </m:r>
            <m:ctrlPr>
              <w:rPr>
                <w:rFonts w:ascii="Cambria Math" w:eastAsiaTheme="minorEastAsia" w:hAnsi="Cambria Math"/>
                <w:i/>
                <w:iCs/>
                <w:color w:val="000000" w:themeColor="text1"/>
                <w:kern w:val="24"/>
                <w:szCs w:val="24"/>
              </w:rPr>
            </m:ctrlPr>
          </m:num>
          <m:den>
            <m:r>
              <w:rPr>
                <w:rFonts w:ascii="Cambria Math" w:eastAsiaTheme="minorEastAsia" w:hAnsi="Cambria Math"/>
                <w:color w:val="000000" w:themeColor="text1"/>
                <w:kern w:val="24"/>
                <w:szCs w:val="24"/>
              </w:rPr>
              <m:t>1+</m:t>
            </m:r>
            <m:sSup>
              <m:sSupPr>
                <m:ctrlPr>
                  <w:rPr>
                    <w:rFonts w:ascii="Cambria Math" w:eastAsiaTheme="minorEastAsia" w:hAnsi="Cambria Math"/>
                    <w:i/>
                    <w:iCs/>
                    <w:color w:val="000000" w:themeColor="text1"/>
                    <w:kern w:val="24"/>
                    <w:szCs w:val="24"/>
                  </w:rPr>
                </m:ctrlPr>
              </m:sSupPr>
              <m:e>
                <m:r>
                  <w:rPr>
                    <w:rFonts w:ascii="Cambria Math" w:eastAsiaTheme="minorEastAsia" w:hAnsi="Cambria Math"/>
                    <w:color w:val="000000" w:themeColor="text1"/>
                    <w:kern w:val="24"/>
                    <w:szCs w:val="24"/>
                  </w:rPr>
                  <m:t>e</m:t>
                </m:r>
              </m:e>
              <m:sup>
                <m:r>
                  <w:rPr>
                    <w:rFonts w:ascii="Cambria Math" w:eastAsiaTheme="minorEastAsia" w:hAnsi="Cambria Math"/>
                    <w:color w:val="000000" w:themeColor="text1"/>
                    <w:kern w:val="24"/>
                    <w:szCs w:val="24"/>
                  </w:rPr>
                  <m:t>-</m:t>
                </m:r>
                <m:d>
                  <m:dPr>
                    <m:ctrlPr>
                      <w:rPr>
                        <w:rFonts w:ascii="Cambria Math" w:eastAsiaTheme="minorEastAsia" w:hAnsi="Cambria Math"/>
                        <w:i/>
                        <w:iCs/>
                        <w:color w:val="000000" w:themeColor="text1"/>
                        <w:kern w:val="24"/>
                        <w:szCs w:val="24"/>
                      </w:rPr>
                    </m:ctrlPr>
                  </m:dPr>
                  <m:e>
                    <m:sSub>
                      <m:sSubPr>
                        <m:ctrlPr>
                          <w:rPr>
                            <w:rFonts w:ascii="Cambria Math" w:eastAsiaTheme="minorEastAsia" w:hAnsi="Cambria Math"/>
                            <w:i/>
                            <w:iCs/>
                            <w:color w:val="000000" w:themeColor="text1"/>
                            <w:kern w:val="24"/>
                            <w:szCs w:val="24"/>
                          </w:rPr>
                        </m:ctrlPr>
                      </m:sSubPr>
                      <m:e>
                        <m:r>
                          <m:rPr>
                            <m:sty m:val="p"/>
                          </m:rPr>
                          <w:rPr>
                            <w:rFonts w:ascii="Cambria Math" w:eastAsiaTheme="minorEastAsia" w:hAnsi="Cambria Math"/>
                            <w:color w:val="000000" w:themeColor="text1"/>
                            <w:kern w:val="24"/>
                            <w:szCs w:val="24"/>
                          </w:rPr>
                          <m:t>β</m:t>
                        </m:r>
                      </m:e>
                      <m:sub>
                        <m:r>
                          <w:rPr>
                            <w:rFonts w:ascii="Cambria Math" w:eastAsiaTheme="minorEastAsia" w:hAnsi="Cambria Math"/>
                            <w:color w:val="000000" w:themeColor="text1"/>
                            <w:kern w:val="24"/>
                            <w:szCs w:val="24"/>
                          </w:rPr>
                          <m:t>o</m:t>
                        </m:r>
                      </m:sub>
                    </m:sSub>
                    <m:r>
                      <w:rPr>
                        <w:rFonts w:ascii="Cambria Math" w:eastAsiaTheme="minorEastAsia" w:hAnsi="Cambria Math"/>
                        <w:color w:val="000000" w:themeColor="text1"/>
                        <w:kern w:val="24"/>
                        <w:szCs w:val="24"/>
                      </w:rPr>
                      <m:t> +</m:t>
                    </m:r>
                    <m:sSub>
                      <m:sSubPr>
                        <m:ctrlPr>
                          <w:rPr>
                            <w:rFonts w:ascii="Cambria Math" w:eastAsiaTheme="minorEastAsia" w:hAnsi="Cambria Math"/>
                            <w:i/>
                            <w:iCs/>
                            <w:color w:val="000000" w:themeColor="text1"/>
                            <w:kern w:val="24"/>
                            <w:szCs w:val="24"/>
                          </w:rPr>
                        </m:ctrlPr>
                      </m:sSubPr>
                      <m:e>
                        <m:r>
                          <m:rPr>
                            <m:sty m:val="p"/>
                          </m:rPr>
                          <w:rPr>
                            <w:rFonts w:ascii="Cambria Math" w:eastAsiaTheme="minorEastAsia" w:hAnsi="Cambria Math"/>
                            <w:color w:val="000000" w:themeColor="text1"/>
                            <w:kern w:val="24"/>
                            <w:szCs w:val="24"/>
                          </w:rPr>
                          <m:t>β</m:t>
                        </m:r>
                      </m:e>
                      <m:sub>
                        <m:r>
                          <w:rPr>
                            <w:rFonts w:ascii="Cambria Math" w:eastAsiaTheme="minorEastAsia" w:hAnsi="Cambria Math"/>
                            <w:color w:val="000000" w:themeColor="text1"/>
                            <w:kern w:val="24"/>
                            <w:szCs w:val="24"/>
                          </w:rPr>
                          <m:t>1</m:t>
                        </m:r>
                      </m:sub>
                    </m:sSub>
                    <m:r>
                      <w:rPr>
                        <w:rFonts w:ascii="Cambria Math" w:eastAsiaTheme="minorEastAsia" w:hAnsi="Cambria Math"/>
                        <w:color w:val="000000" w:themeColor="text1"/>
                        <w:kern w:val="24"/>
                        <w:szCs w:val="24"/>
                      </w:rPr>
                      <m:t>x</m:t>
                    </m:r>
                  </m:e>
                </m:d>
              </m:sup>
            </m:sSup>
            <m:ctrlPr>
              <w:rPr>
                <w:rFonts w:ascii="Cambria Math" w:eastAsiaTheme="minorEastAsia" w:hAnsi="Cambria Math"/>
                <w:i/>
                <w:iCs/>
                <w:color w:val="000000" w:themeColor="text1"/>
                <w:kern w:val="24"/>
                <w:szCs w:val="24"/>
              </w:rPr>
            </m:ctrlPr>
          </m:den>
        </m:f>
      </m:oMath>
      <w:r w:rsidRPr="00EA7548">
        <w:rPr>
          <w:iCs/>
          <w:color w:val="000000" w:themeColor="text1"/>
          <w:kern w:val="24"/>
          <w:szCs w:val="24"/>
        </w:rPr>
        <w:t xml:space="preserve">                                                 </w:t>
      </w:r>
      <w:r>
        <w:rPr>
          <w:iCs/>
          <w:color w:val="000000" w:themeColor="text1"/>
          <w:kern w:val="24"/>
          <w:szCs w:val="24"/>
        </w:rPr>
        <w:tab/>
      </w:r>
      <w:r w:rsidRPr="00EA7548">
        <w:rPr>
          <w:iCs/>
          <w:color w:val="000000" w:themeColor="text1"/>
          <w:kern w:val="24"/>
          <w:szCs w:val="24"/>
        </w:rPr>
        <w:t xml:space="preserve"> </w:t>
      </w:r>
      <w:r>
        <w:rPr>
          <w:iCs/>
          <w:color w:val="000000" w:themeColor="text1"/>
          <w:kern w:val="24"/>
          <w:szCs w:val="24"/>
        </w:rPr>
        <w:tab/>
      </w:r>
      <w:r w:rsidRPr="00EA7548">
        <w:rPr>
          <w:iCs/>
          <w:color w:val="000000" w:themeColor="text1"/>
          <w:kern w:val="24"/>
          <w:szCs w:val="24"/>
        </w:rPr>
        <w:t>(6)</w:t>
      </w:r>
    </w:p>
    <w:p w14:paraId="455FD909" w14:textId="77777777" w:rsidR="00005B1C" w:rsidRPr="00EA7548" w:rsidRDefault="00005B1C" w:rsidP="00005B1C">
      <w:pPr>
        <w:keepNext/>
        <w:suppressAutoHyphens/>
        <w:outlineLvl w:val="2"/>
        <w:rPr>
          <w:b/>
          <w:szCs w:val="24"/>
        </w:rPr>
      </w:pPr>
    </w:p>
    <w:p w14:paraId="0915FB60" w14:textId="77777777" w:rsidR="00005B1C" w:rsidRPr="00EA7548" w:rsidRDefault="00005B1C" w:rsidP="00005B1C">
      <w:pPr>
        <w:rPr>
          <w:szCs w:val="24"/>
        </w:rPr>
      </w:pPr>
      <w:r w:rsidRPr="00EA7548">
        <w:rPr>
          <w:szCs w:val="24"/>
        </w:rPr>
        <w:t xml:space="preserve">We will use weakly informative </w:t>
      </w:r>
      <w:proofErr w:type="gramStart"/>
      <w:r w:rsidRPr="00EA7548">
        <w:rPr>
          <w:szCs w:val="24"/>
        </w:rPr>
        <w:t>Normal(</w:t>
      </w:r>
      <w:proofErr w:type="gramEnd"/>
      <w:r w:rsidRPr="00EA7548">
        <w:rPr>
          <w:szCs w:val="24"/>
        </w:rPr>
        <w:t xml:space="preserve">0, 100) priors for both </w:t>
      </w:r>
      <m:oMath>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0</m:t>
            </m:r>
          </m:sub>
        </m:sSub>
        <m:r>
          <m:rPr>
            <m:sty m:val="p"/>
          </m:rPr>
          <w:rPr>
            <w:rFonts w:ascii="Cambria Math" w:hAnsi="Cambria Math"/>
            <w:szCs w:val="24"/>
          </w:rPr>
          <m:t xml:space="preserve"> and </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m:t>
            </m:r>
          </m:sub>
        </m:sSub>
      </m:oMath>
      <w:r w:rsidRPr="00EA7548">
        <w:rPr>
          <w:szCs w:val="24"/>
        </w:rPr>
        <w:t xml:space="preserve">. Draws from the posterior distribution of </w:t>
      </w:r>
      <m:oMath>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0</m:t>
            </m:r>
          </m:sub>
        </m:sSub>
        <m:r>
          <m:rPr>
            <m:sty m:val="p"/>
          </m:rPr>
          <w:rPr>
            <w:rFonts w:ascii="Cambria Math" w:hAnsi="Cambria Math"/>
            <w:szCs w:val="24"/>
          </w:rPr>
          <m:t xml:space="preserve"> and </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m:t>
            </m:r>
          </m:sub>
        </m:sSub>
      </m:oMath>
      <w:r w:rsidRPr="00EA7548">
        <w:rPr>
          <w:szCs w:val="24"/>
        </w:rPr>
        <w:t xml:space="preserve"> will be obtained using Program R (R Core Team 2017) and the </w:t>
      </w:r>
      <w:proofErr w:type="spellStart"/>
      <w:r w:rsidRPr="00EA7548">
        <w:rPr>
          <w:szCs w:val="24"/>
        </w:rPr>
        <w:t>rjags</w:t>
      </w:r>
      <w:proofErr w:type="spellEnd"/>
      <w:r w:rsidRPr="00EA7548">
        <w:rPr>
          <w:szCs w:val="24"/>
        </w:rPr>
        <w:t xml:space="preserve"> package (Martyn Plummer 2016). After obtaining draws for </w:t>
      </w:r>
      <m:oMath>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0</m:t>
            </m:r>
          </m:sub>
        </m:sSub>
        <m:r>
          <m:rPr>
            <m:sty m:val="p"/>
          </m:rPr>
          <w:rPr>
            <w:rFonts w:ascii="Cambria Math" w:hAnsi="Cambria Math"/>
            <w:szCs w:val="24"/>
          </w:rPr>
          <m:t xml:space="preserve"> and </m:t>
        </m:r>
        <m:sSub>
          <m:sSubPr>
            <m:ctrlPr>
              <w:rPr>
                <w:rFonts w:ascii="Cambria Math" w:hAnsi="Cambria Math"/>
                <w:szCs w:val="24"/>
              </w:rPr>
            </m:ctrlPr>
          </m:sSubPr>
          <m:e>
            <m:r>
              <w:rPr>
                <w:rFonts w:ascii="Cambria Math" w:hAnsi="Cambria Math"/>
                <w:szCs w:val="24"/>
              </w:rPr>
              <m:t>β</m:t>
            </m:r>
          </m:e>
          <m:sub>
            <m:r>
              <m:rPr>
                <m:sty m:val="p"/>
              </m:rPr>
              <w:rPr>
                <w:rFonts w:ascii="Cambria Math" w:hAnsi="Cambria Math"/>
                <w:szCs w:val="24"/>
              </w:rPr>
              <m:t>1</m:t>
            </m:r>
          </m:sub>
        </m:sSub>
      </m:oMath>
      <w:r w:rsidRPr="00EA7548">
        <w:rPr>
          <w:szCs w:val="24"/>
        </w:rPr>
        <w:t>, draws from the posterior distribution of L50 (A50) will be calculated as:</w:t>
      </w:r>
    </w:p>
    <w:p w14:paraId="2B5941D5" w14:textId="459B62B2" w:rsidR="00005B1C" w:rsidRPr="00EA7548" w:rsidRDefault="00213BBB" w:rsidP="00005B1C">
      <w:pPr>
        <w:ind w:left="2160" w:firstLine="720"/>
        <w:rPr>
          <w:szCs w:val="24"/>
        </w:rPr>
      </w:pPr>
      <m:oMath>
        <m:r>
          <w:rPr>
            <w:rFonts w:ascii="Cambria Math" w:hAnsi="Cambria Math"/>
            <w:color w:val="000000" w:themeColor="text1"/>
            <w:kern w:val="24"/>
            <w:szCs w:val="24"/>
          </w:rPr>
          <m:t>L</m:t>
        </m:r>
        <m:sSup>
          <m:sSupPr>
            <m:ctrlPr>
              <w:rPr>
                <w:rFonts w:ascii="Cambria Math" w:hAnsi="Cambria Math"/>
                <w:i/>
                <w:color w:val="000000" w:themeColor="text1"/>
                <w:kern w:val="24"/>
                <w:szCs w:val="24"/>
              </w:rPr>
            </m:ctrlPr>
          </m:sSupPr>
          <m:e>
            <m:r>
              <w:rPr>
                <w:rFonts w:ascii="Cambria Math" w:hAnsi="Cambria Math"/>
                <w:color w:val="000000" w:themeColor="text1"/>
                <w:kern w:val="24"/>
                <w:szCs w:val="24"/>
              </w:rPr>
              <m:t>50</m:t>
            </m:r>
          </m:e>
          <m:sup>
            <m:r>
              <w:rPr>
                <w:rFonts w:ascii="Cambria Math" w:hAnsi="Cambria Math"/>
                <w:color w:val="000000" w:themeColor="text1"/>
                <w:kern w:val="24"/>
                <w:szCs w:val="24"/>
              </w:rPr>
              <m:t>*</m:t>
            </m:r>
          </m:sup>
        </m:sSup>
        <m:r>
          <w:rPr>
            <w:rFonts w:ascii="Cambria Math" w:hAnsi="Cambria Math"/>
            <w:color w:val="000000" w:themeColor="text1"/>
            <w:kern w:val="24"/>
            <w:szCs w:val="24"/>
          </w:rPr>
          <m:t>=</m:t>
        </m:r>
        <m:f>
          <m:fPr>
            <m:ctrlPr>
              <w:rPr>
                <w:rFonts w:ascii="Cambria Math" w:hAnsi="Cambria Math"/>
                <w:iCs/>
                <w:color w:val="000000" w:themeColor="text1"/>
                <w:kern w:val="24"/>
                <w:szCs w:val="24"/>
              </w:rPr>
            </m:ctrlPr>
          </m:fPr>
          <m:num>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-β</m:t>
                </m:r>
              </m:e>
              <m:sub>
                <m:r>
                  <w:rPr>
                    <w:rFonts w:ascii="Cambria Math" w:hAnsi="Cambria Math"/>
                    <w:color w:val="000000" w:themeColor="text1"/>
                    <w:kern w:val="24"/>
                    <w:szCs w:val="24"/>
                  </w:rPr>
                  <m:t>0</m:t>
                </m:r>
              </m:sub>
            </m:sSub>
            <m:ctrlPr>
              <w:rPr>
                <w:rFonts w:ascii="Cambria Math" w:hAnsi="Cambria Math"/>
                <w:i/>
                <w:iCs/>
                <w:color w:val="000000" w:themeColor="text1"/>
                <w:kern w:val="24"/>
                <w:szCs w:val="24"/>
              </w:rPr>
            </m:ctrlPr>
          </m:num>
          <m:den>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β</m:t>
                </m:r>
              </m:e>
              <m:sub>
                <m:r>
                  <w:rPr>
                    <w:rFonts w:ascii="Cambria Math" w:hAnsi="Cambria Math"/>
                    <w:color w:val="000000" w:themeColor="text1"/>
                    <w:kern w:val="24"/>
                    <w:szCs w:val="24"/>
                  </w:rPr>
                  <m:t>1</m:t>
                </m:r>
              </m:sub>
            </m:sSub>
            <m:ctrlPr>
              <w:rPr>
                <w:rFonts w:ascii="Cambria Math" w:hAnsi="Cambria Math"/>
                <w:i/>
                <w:iCs/>
                <w:color w:val="000000" w:themeColor="text1"/>
                <w:kern w:val="24"/>
                <w:szCs w:val="24"/>
              </w:rPr>
            </m:ctrlPr>
          </m:den>
        </m:f>
      </m:oMath>
      <w:r w:rsidR="00005B1C" w:rsidRPr="00EA7548">
        <w:rPr>
          <w:iCs/>
          <w:color w:val="000000" w:themeColor="text1"/>
          <w:kern w:val="24"/>
          <w:szCs w:val="24"/>
        </w:rPr>
        <w:t xml:space="preserve">                                           </w:t>
      </w:r>
      <w:r w:rsidR="00005B1C" w:rsidRPr="00EA7548">
        <w:rPr>
          <w:iCs/>
          <w:color w:val="000000" w:themeColor="text1"/>
          <w:kern w:val="24"/>
          <w:szCs w:val="24"/>
        </w:rPr>
        <w:tab/>
      </w:r>
      <w:r w:rsidR="00005B1C" w:rsidRPr="00EA7548">
        <w:rPr>
          <w:iCs/>
          <w:color w:val="000000" w:themeColor="text1"/>
          <w:kern w:val="24"/>
          <w:szCs w:val="24"/>
        </w:rPr>
        <w:tab/>
        <w:t xml:space="preserve">            (7)</w:t>
      </w:r>
    </w:p>
    <w:p w14:paraId="0E844958" w14:textId="2A835337" w:rsidR="00005B1C" w:rsidRPr="00005B1C" w:rsidRDefault="00005B1C" w:rsidP="00005B1C">
      <w:pPr>
        <w:rPr>
          <w:szCs w:val="24"/>
        </w:rPr>
      </w:pPr>
      <w:r w:rsidRPr="00EA7548">
        <w:rPr>
          <w:szCs w:val="24"/>
        </w:rPr>
        <w:t>A 90% central credible interval will be calculated from the posterior distribution. The median of the posterior distribution will be used as our estimate. The model will be fit once using length as the explanatory variable and once using age, resulting in unique estimates and credible intervals for L50 and A50.</w:t>
      </w:r>
    </w:p>
    <w:p w14:paraId="0BC6452C" w14:textId="4DD32330" w:rsidR="003444F8" w:rsidRPr="000B3B06" w:rsidRDefault="003444F8" w:rsidP="000B3B06">
      <w:pPr>
        <w:pStyle w:val="Heading3"/>
      </w:pPr>
      <w:r w:rsidRPr="0055335F">
        <w:t xml:space="preserve">Lab </w:t>
      </w:r>
      <w:r w:rsidR="00C13A46" w:rsidRPr="0055335F">
        <w:t>Processing</w:t>
      </w:r>
      <w:r w:rsidR="00752020">
        <w:t>/Non-field processing</w:t>
      </w:r>
    </w:p>
    <w:p w14:paraId="233F9E9F" w14:textId="77777777" w:rsidR="00171BB1" w:rsidRDefault="00171BB1" w:rsidP="00171BB1">
      <w:pPr>
        <w:pStyle w:val="Heading5"/>
      </w:pPr>
      <w:r>
        <w:t>Fecundity</w:t>
      </w:r>
    </w:p>
    <w:p w14:paraId="5AB50D88" w14:textId="55A4EAA1" w:rsidR="00171BB1" w:rsidRDefault="00171BB1" w:rsidP="00171BB1">
      <w:pPr>
        <w:pStyle w:val="NoSpacing"/>
      </w:pPr>
      <w:r w:rsidRPr="00CA380E">
        <w:t xml:space="preserve">Fecundity </w:t>
      </w:r>
      <w:r>
        <w:t>will be estimated</w:t>
      </w:r>
      <w:r w:rsidRPr="00CA380E">
        <w:t xml:space="preserve"> using </w:t>
      </w:r>
      <w:r>
        <w:t>the</w:t>
      </w:r>
      <w:r w:rsidRPr="00CA380E">
        <w:t xml:space="preserve"> gravimetric method (</w:t>
      </w:r>
      <w:proofErr w:type="spellStart"/>
      <w:r w:rsidRPr="00CA380E">
        <w:t>Zwieker</w:t>
      </w:r>
      <w:proofErr w:type="spellEnd"/>
      <w:r w:rsidRPr="00CA380E">
        <w:t xml:space="preserve"> 1967</w:t>
      </w:r>
      <w:r>
        <w:t xml:space="preserve">, </w:t>
      </w:r>
      <w:proofErr w:type="spellStart"/>
      <w:r>
        <w:t>Murua</w:t>
      </w:r>
      <w:proofErr w:type="spellEnd"/>
      <w:r>
        <w:t xml:space="preserve"> et al. 2003</w:t>
      </w:r>
      <w:r w:rsidRPr="00CA380E">
        <w:t>). Each ovary will be weighed in the lab to produce a fixed total weight</w:t>
      </w:r>
      <w:r>
        <w:t xml:space="preserve"> (</w:t>
      </w:r>
      <w:proofErr w:type="spellStart"/>
      <w:r w:rsidRPr="00581993">
        <w:t>w</w:t>
      </w:r>
      <w:r w:rsidRPr="00581993">
        <w:rPr>
          <w:vertAlign w:val="subscript"/>
        </w:rPr>
        <w:t>i</w:t>
      </w:r>
      <w:proofErr w:type="spellEnd"/>
      <w:r w:rsidRPr="00581993">
        <w:t>)</w:t>
      </w:r>
      <w:r>
        <w:t xml:space="preserve"> in grams</w:t>
      </w:r>
      <w:r w:rsidRPr="00CA380E">
        <w:t>.</w:t>
      </w:r>
      <w:r>
        <w:t xml:space="preserve"> Three </w:t>
      </w:r>
      <w:r w:rsidRPr="00CA380E">
        <w:t xml:space="preserve">spatial subsamples from each ovary will be used to assess fecundity for each </w:t>
      </w:r>
      <w:r>
        <w:t>y</w:t>
      </w:r>
      <w:r w:rsidRPr="00CA380E">
        <w:t>elloweye</w:t>
      </w:r>
      <w:r>
        <w:t xml:space="preserve"> ovary (</w:t>
      </w:r>
      <w:proofErr w:type="spellStart"/>
      <w:r>
        <w:t>Bobko</w:t>
      </w:r>
      <w:proofErr w:type="spellEnd"/>
      <w:r>
        <w:t xml:space="preserve"> and Berkeley 2004)</w:t>
      </w:r>
      <w:r w:rsidRPr="00CA380E">
        <w:t>.</w:t>
      </w:r>
      <w:r>
        <w:t xml:space="preserve"> A subsample</w:t>
      </w:r>
      <w:r w:rsidRPr="00CA380E">
        <w:t xml:space="preserve"> will be taken from the anterior, interior, and posterior sections of each ovary. </w:t>
      </w:r>
      <w:r>
        <w:t>S</w:t>
      </w:r>
      <w:r w:rsidRPr="00CA380E">
        <w:t>ubsamples will be weighed</w:t>
      </w:r>
      <w:r>
        <w:t xml:space="preserve"> to the nearest 0.001g. Eggs will be spread apart on a gridded petri-dish using a fine brush, and oocytes or embryos for each subsample</w:t>
      </w:r>
      <w:r w:rsidRPr="00CA380E">
        <w:t xml:space="preserve"> will be</w:t>
      </w:r>
      <w:r>
        <w:t xml:space="preserve"> enumerated using an automated particle counter. </w:t>
      </w:r>
      <w:r w:rsidRPr="00CA380E">
        <w:t xml:space="preserve">The number of </w:t>
      </w:r>
      <w:r>
        <w:t>oocyte or embryos</w:t>
      </w:r>
      <w:r w:rsidR="00B81560">
        <w:t xml:space="preserve"> (o</w:t>
      </w:r>
      <w:r w:rsidR="00B81560">
        <w:rPr>
          <w:vertAlign w:val="subscript"/>
        </w:rPr>
        <w:t>i</w:t>
      </w:r>
      <w:r w:rsidR="00B81560">
        <w:t>)</w:t>
      </w:r>
      <w:r w:rsidR="00B81560" w:rsidRPr="00CA380E">
        <w:t xml:space="preserve"> </w:t>
      </w:r>
      <w:r>
        <w:t>for each</w:t>
      </w:r>
      <w:r w:rsidRPr="00CA380E">
        <w:t xml:space="preserve"> subsample will be divided by the subsample weight</w:t>
      </w:r>
      <w:r>
        <w:t xml:space="preserve"> (</w:t>
      </w:r>
      <w:proofErr w:type="spellStart"/>
      <w:r>
        <w:t>w</w:t>
      </w:r>
      <w:r>
        <w:rPr>
          <w:vertAlign w:val="subscript"/>
        </w:rPr>
        <w:t>i</w:t>
      </w:r>
      <w:proofErr w:type="spellEnd"/>
      <w:r>
        <w:t>)</w:t>
      </w:r>
      <w:r w:rsidRPr="00CA380E">
        <w:t xml:space="preserve"> to produce </w:t>
      </w:r>
      <w:r>
        <w:t>a density of</w:t>
      </w:r>
      <w:r w:rsidRPr="00CA380E">
        <w:t xml:space="preserve"> </w:t>
      </w:r>
      <w:r>
        <w:t>eggs per gram of ovary (d</w:t>
      </w:r>
      <w:r>
        <w:rPr>
          <w:vertAlign w:val="superscript"/>
        </w:rPr>
        <w:t>o</w:t>
      </w:r>
      <w:r>
        <w:t>); see equation 2.  Subsamples (n) will continue to be collected until a coefficient of variation (CV) of 5% or less is achieved for the mean density of oocytes or embryos per gram of ovary (</w:t>
      </w:r>
      <w:proofErr w:type="spellStart"/>
      <w:r>
        <w:t>Kjesbu</w:t>
      </w:r>
      <w:proofErr w:type="spellEnd"/>
      <w:r>
        <w:t xml:space="preserve"> 1989, </w:t>
      </w:r>
      <w:proofErr w:type="spellStart"/>
      <w:r>
        <w:t>Murua</w:t>
      </w:r>
      <w:proofErr w:type="spellEnd"/>
      <w:r>
        <w:t xml:space="preserve"> et al. 2003), as shown below in equation 3.</w:t>
      </w:r>
    </w:p>
    <w:p w14:paraId="6ED4F717" w14:textId="77777777" w:rsidR="00171BB1" w:rsidRDefault="00171BB1" w:rsidP="00171BB1">
      <w:pPr>
        <w:pStyle w:val="NoSpacing"/>
      </w:pPr>
    </w:p>
    <w:p w14:paraId="7B1821A4" w14:textId="54728F43" w:rsidR="00171BB1" w:rsidRPr="005F61D0" w:rsidRDefault="00171BB1" w:rsidP="00171BB1">
      <w:pPr>
        <w:pStyle w:val="NoSpacing"/>
        <w:jc w:val="center"/>
      </w:pPr>
      <w:r>
        <w:t xml:space="preserve">                                                                 </w:t>
      </w:r>
      <m:oMath>
        <m:sSup>
          <m:sSupPr>
            <m:ctrlPr>
              <w:rPr>
                <w:rFonts w:ascii="Cambria Math" w:hAnsi="Cambria Math"/>
                <w:i/>
                <w:sz w:val="22"/>
              </w:rPr>
            </m:ctrlPr>
          </m:sSupPr>
          <m:e>
            <m:r>
              <w:rPr>
                <w:rFonts w:ascii="Cambria Math" w:hAnsi="Cambria Math"/>
                <w:sz w:val="22"/>
              </w:rPr>
              <m:t>d</m:t>
            </m:r>
          </m:e>
          <m:sup>
            <m:r>
              <w:rPr>
                <w:rFonts w:ascii="Cambria Math" w:hAnsi="Cambria Math"/>
                <w:sz w:val="22"/>
              </w:rPr>
              <m:t>o</m:t>
            </m:r>
          </m:sup>
        </m:sSup>
        <m:r>
          <w:rPr>
            <w:rFonts w:ascii="Cambria Math" w:hAnsi="Cambria Math"/>
            <w:sz w:val="22"/>
          </w:rPr>
          <m:t>=</m:t>
        </m:r>
        <m:f>
          <m:fPr>
            <m:ctrlPr>
              <w:rPr>
                <w:rFonts w:ascii="Cambria Math" w:hAnsi="Cambria Math"/>
                <w:i/>
                <w:sz w:val="22"/>
              </w:rPr>
            </m:ctrlPr>
          </m:fPr>
          <m:num>
            <m:nary>
              <m:naryPr>
                <m:chr m:val="∑"/>
                <m:grow m:val="1"/>
                <m:ctrlPr>
                  <w:rPr>
                    <w:rFonts w:ascii="Cambria Math" w:hAnsi="Cambria Math"/>
                    <w:sz w:val="22"/>
                  </w:rPr>
                </m:ctrlPr>
              </m:naryPr>
              <m:sub>
                <m:r>
                  <w:rPr>
                    <w:rFonts w:ascii="Cambria Math" w:hAnsi="Cambria Math"/>
                    <w:sz w:val="22"/>
                  </w:rPr>
                  <m:t>i=1</m:t>
                </m:r>
              </m:sub>
              <m:sup>
                <m:r>
                  <w:rPr>
                    <w:rFonts w:ascii="Cambria Math" w:hAnsi="Cambria Math"/>
                    <w:sz w:val="22"/>
                  </w:rPr>
                  <m:t>n</m:t>
                </m:r>
              </m:sup>
              <m:e>
                <m:d>
                  <m:dPr>
                    <m:ctrlPr>
                      <w:rPr>
                        <w:rFonts w:ascii="Cambria Math" w:hAnsi="Cambria Math"/>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o</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w</m:t>
                            </m:r>
                          </m:e>
                          <m:sub>
                            <m:r>
                              <w:rPr>
                                <w:rFonts w:ascii="Cambria Math" w:hAnsi="Cambria Math"/>
                                <w:sz w:val="22"/>
                              </w:rPr>
                              <m:t>i</m:t>
                            </m:r>
                          </m:sub>
                        </m:sSub>
                      </m:den>
                    </m:f>
                  </m:e>
                </m:d>
              </m:e>
            </m:nary>
          </m:num>
          <m:den>
            <m:r>
              <w:rPr>
                <w:rFonts w:ascii="Cambria Math" w:hAnsi="Cambria Math"/>
                <w:sz w:val="22"/>
              </w:rPr>
              <m:t>n</m:t>
            </m:r>
          </m:den>
        </m:f>
      </m:oMath>
      <w:r>
        <w:t xml:space="preserve">                                                            (2)</w:t>
      </w:r>
    </w:p>
    <w:p w14:paraId="67CF8D2F" w14:textId="77777777" w:rsidR="00171BB1" w:rsidRDefault="00171BB1" w:rsidP="00171BB1">
      <w:pPr>
        <w:pStyle w:val="NoSpacing"/>
      </w:pPr>
    </w:p>
    <w:p w14:paraId="2068209D" w14:textId="77777777" w:rsidR="00171BB1" w:rsidRDefault="00171BB1" w:rsidP="00171BB1">
      <w:pPr>
        <w:pStyle w:val="NoSpacing"/>
        <w:jc w:val="center"/>
      </w:pPr>
      <w:r>
        <w:t xml:space="preserve">                                                                  </w:t>
      </w:r>
      <m:oMath>
        <m:acc>
          <m:accPr>
            <m:ctrlPr>
              <w:rPr>
                <w:rFonts w:ascii="Cambria Math" w:hAnsi="Cambria Math"/>
                <w:i/>
              </w:rPr>
            </m:ctrlPr>
          </m:accPr>
          <m:e>
            <m:r>
              <w:rPr>
                <w:rFonts w:ascii="Cambria Math" w:hAnsi="Cambria Math"/>
              </w:rPr>
              <m:t>CV</m:t>
            </m:r>
          </m:e>
        </m:acc>
        <m:r>
          <w:rPr>
            <w:rFonts w:ascii="Cambria Math" w:hAnsi="Cambria Math"/>
          </w:rPr>
          <m:t>=</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sSup>
                  <m:sSupPr>
                    <m:ctrlPr>
                      <w:rPr>
                        <w:rFonts w:ascii="Cambria Math" w:hAnsi="Cambria Math"/>
                        <w:i/>
                      </w:rPr>
                    </m:ctrlPr>
                  </m:sSupPr>
                  <m:e>
                    <m:r>
                      <w:rPr>
                        <w:rFonts w:ascii="Cambria Math" w:hAnsi="Cambria Math"/>
                      </w:rPr>
                      <m:t>d</m:t>
                    </m:r>
                  </m:e>
                  <m:sup>
                    <m:r>
                      <w:rPr>
                        <w:rFonts w:ascii="Cambria Math" w:hAnsi="Cambria Math"/>
                      </w:rPr>
                      <m:t>o</m:t>
                    </m:r>
                  </m:sup>
                </m:sSup>
              </m:e>
            </m:acc>
          </m:den>
        </m:f>
        <m:r>
          <w:rPr>
            <w:rFonts w:ascii="Cambria Math" w:hAnsi="Cambria Math"/>
          </w:rPr>
          <m:t>*100</m:t>
        </m:r>
      </m:oMath>
      <w:r>
        <w:t xml:space="preserve">                                                         (3)</w:t>
      </w:r>
    </w:p>
    <w:p w14:paraId="55B7E706" w14:textId="77777777" w:rsidR="00171BB1" w:rsidRPr="001D2C23" w:rsidRDefault="00171BB1" w:rsidP="00171BB1">
      <w:pPr>
        <w:pStyle w:val="NoSpacing"/>
        <w:jc w:val="center"/>
      </w:pPr>
    </w:p>
    <w:p w14:paraId="0B26AFAB" w14:textId="77777777" w:rsidR="00171BB1" w:rsidRDefault="00171BB1" w:rsidP="00171BB1">
      <w:pPr>
        <w:pStyle w:val="NoSpacing"/>
      </w:pPr>
      <w:r>
        <w:t xml:space="preserve">The mean density will then be </w:t>
      </w:r>
      <w:r w:rsidRPr="00CA380E">
        <w:t>multiplied by the total weight of the ovary</w:t>
      </w:r>
      <w:r>
        <w:t xml:space="preserve"> (W</w:t>
      </w:r>
      <w:r>
        <w:rPr>
          <w:vertAlign w:val="subscript"/>
        </w:rPr>
        <w:t>o</w:t>
      </w:r>
      <w:r>
        <w:t>)</w:t>
      </w:r>
      <w:r w:rsidRPr="00CA380E">
        <w:t xml:space="preserve"> to yield an estimate of </w:t>
      </w:r>
      <w:r>
        <w:t xml:space="preserve">potential </w:t>
      </w:r>
      <w:r w:rsidRPr="00CA380E">
        <w:t>fecundity</w:t>
      </w:r>
      <w:r>
        <w:t xml:space="preserve"> (PF), as shown equation 4 from </w:t>
      </w:r>
      <w:proofErr w:type="spellStart"/>
      <w:r>
        <w:t>Murua</w:t>
      </w:r>
      <w:proofErr w:type="spellEnd"/>
      <w:r>
        <w:t xml:space="preserve"> et al. (2003)</w:t>
      </w:r>
      <w:r w:rsidRPr="00CA380E">
        <w:t xml:space="preserve">. </w:t>
      </w:r>
    </w:p>
    <w:p w14:paraId="662DE878" w14:textId="77777777" w:rsidR="00171BB1" w:rsidRDefault="00171BB1" w:rsidP="00171BB1">
      <w:pPr>
        <w:pStyle w:val="NoSpacing"/>
      </w:pPr>
    </w:p>
    <w:p w14:paraId="0A3C2A06" w14:textId="77777777" w:rsidR="00171BB1" w:rsidRDefault="00171BB1" w:rsidP="00171BB1">
      <w:pPr>
        <w:pStyle w:val="NoSpacing"/>
        <w:jc w:val="center"/>
      </w:pPr>
      <w:r>
        <w:lastRenderedPageBreak/>
        <w:t xml:space="preserve">                                                                   </w:t>
      </w:r>
      <m:oMath>
        <m:r>
          <w:rPr>
            <w:rFonts w:ascii="Cambria Math" w:hAnsi="Cambria Math"/>
          </w:rPr>
          <m:t>AF=</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nary>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m:t>
            </m:r>
          </m:sub>
        </m:sSub>
      </m:oMath>
      <w:r>
        <w:t xml:space="preserve">                                                         (4)</w:t>
      </w:r>
    </w:p>
    <w:p w14:paraId="4124E745" w14:textId="77777777" w:rsidR="00171BB1" w:rsidRDefault="00171BB1" w:rsidP="00171BB1">
      <w:pPr>
        <w:pStyle w:val="NoSpacing"/>
      </w:pPr>
    </w:p>
    <w:p w14:paraId="3FC919A8" w14:textId="77777777" w:rsidR="00171BB1" w:rsidRDefault="00171BB1" w:rsidP="00171BB1">
      <w:pPr>
        <w:pStyle w:val="NoSpacing"/>
      </w:pPr>
      <w:r>
        <w:t>Absolute fecundity will be estimated for stages 3-5 (mature through ripe) with the possibility that each stage be treated separately in the analysis of fecundity to account for the possibility of fecundity downregulation. Lastly, a relative-fecundity (RF) can be estimated by dividing the absolute fecundity a fish’s weight (</w:t>
      </w:r>
      <w:proofErr w:type="spellStart"/>
      <w:r>
        <w:t>W</w:t>
      </w:r>
      <w:r>
        <w:rPr>
          <w:vertAlign w:val="subscript"/>
        </w:rPr>
        <w:t>fish</w:t>
      </w:r>
      <w:proofErr w:type="spellEnd"/>
      <w:r>
        <w:t>).</w:t>
      </w:r>
    </w:p>
    <w:p w14:paraId="20EA28D6" w14:textId="77777777" w:rsidR="00171BB1" w:rsidRDefault="00171BB1" w:rsidP="00171BB1">
      <w:pPr>
        <w:pStyle w:val="NoSpacing"/>
      </w:pPr>
    </w:p>
    <w:p w14:paraId="522D554F" w14:textId="77777777" w:rsidR="00171BB1" w:rsidRPr="00D85E1F" w:rsidRDefault="00171BB1" w:rsidP="00171BB1">
      <w:pPr>
        <w:pStyle w:val="NoSpacing"/>
        <w:jc w:val="center"/>
      </w:pPr>
      <w:r>
        <w:t xml:space="preserve">                                                                    </w:t>
      </w:r>
      <m:oMath>
        <m:r>
          <w:rPr>
            <w:rFonts w:ascii="Cambria Math" w:hAnsi="Cambria Math"/>
          </w:rPr>
          <m:t>RF=</m:t>
        </m:r>
        <m:f>
          <m:fPr>
            <m:ctrlPr>
              <w:rPr>
                <w:rFonts w:ascii="Cambria Math" w:hAnsi="Cambria Math"/>
                <w:i/>
              </w:rPr>
            </m:ctrlPr>
          </m:fPr>
          <m:num>
            <m:r>
              <w:rPr>
                <w:rFonts w:ascii="Cambria Math" w:hAnsi="Cambria Math"/>
              </w:rPr>
              <m:t>AF</m:t>
            </m:r>
          </m:num>
          <m:den>
            <m:sSub>
              <m:sSubPr>
                <m:ctrlPr>
                  <w:rPr>
                    <w:rFonts w:ascii="Cambria Math" w:hAnsi="Cambria Math"/>
                    <w:i/>
                  </w:rPr>
                </m:ctrlPr>
              </m:sSubPr>
              <m:e>
                <m:r>
                  <w:rPr>
                    <w:rFonts w:ascii="Cambria Math" w:hAnsi="Cambria Math"/>
                  </w:rPr>
                  <m:t>W</m:t>
                </m:r>
              </m:e>
              <m:sub>
                <m:r>
                  <w:rPr>
                    <w:rFonts w:ascii="Cambria Math" w:hAnsi="Cambria Math"/>
                  </w:rPr>
                  <m:t>fish</m:t>
                </m:r>
              </m:sub>
            </m:sSub>
          </m:den>
        </m:f>
      </m:oMath>
      <w:r>
        <w:t xml:space="preserve">                                                                 (5)</w:t>
      </w:r>
    </w:p>
    <w:p w14:paraId="07E5320A" w14:textId="77777777" w:rsidR="00171BB1" w:rsidRDefault="00171BB1" w:rsidP="006038F4">
      <w:pPr>
        <w:pStyle w:val="Heading5"/>
      </w:pPr>
    </w:p>
    <w:p w14:paraId="2544528E" w14:textId="0BB9B968" w:rsidR="000B3B06" w:rsidRDefault="000B3B06" w:rsidP="006038F4">
      <w:pPr>
        <w:pStyle w:val="Heading5"/>
      </w:pPr>
      <w:r w:rsidRPr="000B3B06">
        <w:t>Gonads</w:t>
      </w:r>
      <w:r w:rsidR="001E7963">
        <w:t xml:space="preserve"> – Histology and Fecundity</w:t>
      </w:r>
    </w:p>
    <w:p w14:paraId="376635B9" w14:textId="77777777" w:rsidR="00CF305D" w:rsidRDefault="00C13A46" w:rsidP="00C13A46">
      <w:r w:rsidRPr="00C13A46">
        <w:t>O</w:t>
      </w:r>
      <w:r w:rsidR="00CF305D">
        <w:t xml:space="preserve">varies collected </w:t>
      </w:r>
      <w:r w:rsidRPr="00C13A46">
        <w:t>will be assessed for maturity (mature=1 and immature=0) and stage of ovary development (Stage 1-7)</w:t>
      </w:r>
      <w:r w:rsidR="00CF305D">
        <w:t xml:space="preserve"> in the lab</w:t>
      </w:r>
      <w:r w:rsidRPr="00C13A46">
        <w:t xml:space="preserve">. Crude maturity will be assigned based on macroscopic observations using criteria adapted from </w:t>
      </w:r>
      <w:proofErr w:type="spellStart"/>
      <w:r w:rsidRPr="00C13A46">
        <w:t>Westrheim</w:t>
      </w:r>
      <w:proofErr w:type="spellEnd"/>
      <w:r w:rsidRPr="00C13A46">
        <w:t xml:space="preserve"> 1975 (Table 2). </w:t>
      </w:r>
      <w:r w:rsidR="00CF305D">
        <w:t>Histological examinations will be used to validate</w:t>
      </w:r>
      <w:r w:rsidRPr="00C13A46">
        <w:t xml:space="preserve"> maturity values and stage of development </w:t>
      </w:r>
      <w:r w:rsidR="00CF305D">
        <w:t xml:space="preserve">which </w:t>
      </w:r>
      <w:r w:rsidRPr="00C13A46">
        <w:t xml:space="preserve">will be based on the stage of the most advanced oocyte/embryo described in keys from Bowers 1992 and </w:t>
      </w:r>
      <w:proofErr w:type="spellStart"/>
      <w:r w:rsidRPr="00C13A46">
        <w:t>Bobko</w:t>
      </w:r>
      <w:proofErr w:type="spellEnd"/>
      <w:r w:rsidRPr="00C13A46">
        <w:t xml:space="preserve"> and Berkeley 2004. </w:t>
      </w:r>
    </w:p>
    <w:p w14:paraId="6E0998BB" w14:textId="5FB852A3" w:rsidR="00C13A46" w:rsidRDefault="00CF305D" w:rsidP="00C13A46">
      <w:r>
        <w:t>To prepare h</w:t>
      </w:r>
      <w:r w:rsidR="00C13A46" w:rsidRPr="00C13A46">
        <w:t xml:space="preserve">istological </w:t>
      </w:r>
      <w:r>
        <w:t xml:space="preserve">slides, </w:t>
      </w:r>
      <w:r w:rsidR="00C13A46" w:rsidRPr="00C13A46">
        <w:t xml:space="preserve">sections will be prepped from preserved ovaries by embedding them in paraffin wax, thin-sectioned to 5-7µm, and then stained with hematoxylin and eosin Y while on a slide (West 1990, Hannah et al. 2009, </w:t>
      </w:r>
      <w:proofErr w:type="spellStart"/>
      <w:r w:rsidR="00C13A46" w:rsidRPr="00C13A46">
        <w:t>Pribyl</w:t>
      </w:r>
      <w:proofErr w:type="spellEnd"/>
      <w:r w:rsidR="00C13A46" w:rsidRPr="00C13A46">
        <w:t xml:space="preserve"> 2010). All histological preparation will be conducted through Veterinary Services at the University of Alaska Fairbanks. Later, slides will be viewed under a compound microscope. The final determination of maturity and reproductive activity will be assessed from histological observations</w:t>
      </w:r>
      <w:r w:rsidR="00451C18">
        <w:t xml:space="preserve"> following the methods of </w:t>
      </w:r>
      <w:r w:rsidRPr="00CF305D">
        <w:rPr>
          <w:color w:val="FF0000"/>
          <w:highlight w:val="yellow"/>
        </w:rPr>
        <w:t>e xxx –</w:t>
      </w:r>
      <w:r>
        <w:t>)</w:t>
      </w:r>
      <w:r w:rsidR="00C13A46">
        <w:t>.</w:t>
      </w:r>
    </w:p>
    <w:p w14:paraId="64CED1DA" w14:textId="7EBD5397" w:rsidR="000B3B06" w:rsidRPr="000B3B06" w:rsidRDefault="000B3B06" w:rsidP="006038F4">
      <w:pPr>
        <w:pStyle w:val="Heading5"/>
      </w:pPr>
      <w:r w:rsidRPr="000B3B06">
        <w:t>Otoliths</w:t>
      </w:r>
      <w:r w:rsidR="00171BB1">
        <w:t xml:space="preserve"> - ages</w:t>
      </w:r>
    </w:p>
    <w:p w14:paraId="186E1DEA" w14:textId="38A5E1BD" w:rsidR="000B3B06" w:rsidRPr="000B3B06" w:rsidRDefault="000B3B06" w:rsidP="00D00DD4">
      <w:r w:rsidRPr="000B3B06">
        <w:t xml:space="preserve">Ages will be determined using the break-and-burn method (Chilton and Beamish 1982) by ADF&amp;G Sportfish </w:t>
      </w:r>
      <w:r w:rsidR="001E52B5">
        <w:t>Division staff in Homer, Alaska.</w:t>
      </w:r>
    </w:p>
    <w:p w14:paraId="031B6867" w14:textId="7206DBA1" w:rsidR="000B3B06" w:rsidRDefault="00CF39DB" w:rsidP="006038F4">
      <w:pPr>
        <w:pStyle w:val="Heading5"/>
      </w:pPr>
      <w:r>
        <w:t xml:space="preserve">Liver </w:t>
      </w:r>
    </w:p>
    <w:p w14:paraId="688C0504" w14:textId="70083727" w:rsidR="00CF39DB" w:rsidRDefault="00CF39DB" w:rsidP="00CF39DB">
      <w:pPr>
        <w:rPr>
          <w:color w:val="1C1D1E"/>
          <w:shd w:val="clear" w:color="auto" w:fill="FFFFFF"/>
        </w:rPr>
      </w:pPr>
      <w:r w:rsidRPr="00451C18">
        <w:rPr>
          <w:color w:val="1C1D1E"/>
          <w:shd w:val="clear" w:color="auto" w:fill="FFFFFF"/>
        </w:rPr>
        <w:t xml:space="preserve">As a measure of energy reserves, a liver index </w:t>
      </w:r>
      <w:r w:rsidR="00731B6D">
        <w:rPr>
          <w:color w:val="1C1D1E"/>
          <w:shd w:val="clear" w:color="auto" w:fill="FFFFFF"/>
        </w:rPr>
        <w:t>(L)</w:t>
      </w:r>
      <w:r w:rsidRPr="00451C18">
        <w:rPr>
          <w:color w:val="1C1D1E"/>
          <w:shd w:val="clear" w:color="auto" w:fill="FFFFFF"/>
        </w:rPr>
        <w:t xml:space="preserve"> will be calculated following the methods of Berkley et al. </w:t>
      </w:r>
      <w:r w:rsidR="00451C18">
        <w:rPr>
          <w:color w:val="1C1D1E"/>
          <w:shd w:val="clear" w:color="auto" w:fill="FFFFFF"/>
        </w:rPr>
        <w:t>(</w:t>
      </w:r>
      <w:r w:rsidRPr="00451C18">
        <w:rPr>
          <w:color w:val="1C1D1E"/>
          <w:shd w:val="clear" w:color="auto" w:fill="FFFFFF"/>
        </w:rPr>
        <w:t>2004</w:t>
      </w:r>
      <w:r w:rsidR="00451C18">
        <w:rPr>
          <w:color w:val="1C1D1E"/>
          <w:shd w:val="clear" w:color="auto" w:fill="FFFFFF"/>
        </w:rPr>
        <w:t>)</w:t>
      </w:r>
      <w:r w:rsidRPr="00451C18">
        <w:rPr>
          <w:color w:val="1C1D1E"/>
          <w:shd w:val="clear" w:color="auto" w:fill="FFFFFF"/>
        </w:rPr>
        <w:t>.</w:t>
      </w:r>
      <w:r w:rsidR="00451C18">
        <w:rPr>
          <w:color w:val="1C1D1E"/>
          <w:shd w:val="clear" w:color="auto" w:fill="FFFFFF"/>
        </w:rPr>
        <w:t xml:space="preserve"> </w:t>
      </w:r>
      <w:r w:rsidRPr="00451C18">
        <w:rPr>
          <w:color w:val="1C1D1E"/>
          <w:shd w:val="clear" w:color="auto" w:fill="FFFFFF"/>
        </w:rPr>
        <w:t>Using fork length</w:t>
      </w:r>
      <w:r w:rsidR="00B56B18">
        <w:rPr>
          <w:color w:val="1C1D1E"/>
          <w:shd w:val="clear" w:color="auto" w:fill="FFFFFF"/>
        </w:rPr>
        <w:t xml:space="preserve"> (mm)</w:t>
      </w:r>
      <w:r w:rsidRPr="00451C18">
        <w:rPr>
          <w:color w:val="1C1D1E"/>
          <w:shd w:val="clear" w:color="auto" w:fill="FFFFFF"/>
        </w:rPr>
        <w:t xml:space="preserve"> and wet mass</w:t>
      </w:r>
      <w:r w:rsidR="00B56B18">
        <w:rPr>
          <w:color w:val="1C1D1E"/>
          <w:shd w:val="clear" w:color="auto" w:fill="FFFFFF"/>
        </w:rPr>
        <w:t xml:space="preserve"> (grams) after removing the liver and ovaries,</w:t>
      </w:r>
      <w:r w:rsidRPr="00451C18">
        <w:rPr>
          <w:color w:val="1C1D1E"/>
          <w:shd w:val="clear" w:color="auto" w:fill="FFFFFF"/>
        </w:rPr>
        <w:t xml:space="preserve"> the </w:t>
      </w:r>
      <w:commentRangeStart w:id="44"/>
      <w:r w:rsidRPr="00451C18">
        <w:rPr>
          <w:color w:val="1C1D1E"/>
          <w:shd w:val="clear" w:color="auto" w:fill="FFFFFF"/>
        </w:rPr>
        <w:t xml:space="preserve">condition index </w:t>
      </w:r>
      <w:commentRangeEnd w:id="44"/>
      <w:r w:rsidR="00B56B18">
        <w:rPr>
          <w:rStyle w:val="CommentReference"/>
        </w:rPr>
        <w:commentReference w:id="44"/>
      </w:r>
      <w:r w:rsidRPr="00451C18">
        <w:rPr>
          <w:color w:val="1C1D1E"/>
          <w:shd w:val="clear" w:color="auto" w:fill="FFFFFF"/>
        </w:rPr>
        <w:t xml:space="preserve">will </w:t>
      </w:r>
      <w:r w:rsidR="00B56B18" w:rsidRPr="00451C18">
        <w:rPr>
          <w:color w:val="1C1D1E"/>
          <w:shd w:val="clear" w:color="auto" w:fill="FFFFFF"/>
        </w:rPr>
        <w:t>be calculated</w:t>
      </w:r>
      <w:r w:rsidRPr="00451C18">
        <w:rPr>
          <w:color w:val="1C1D1E"/>
          <w:shd w:val="clear" w:color="auto" w:fill="FFFFFF"/>
        </w:rPr>
        <w:t xml:space="preserve"> as </w:t>
      </w:r>
      <w:r w:rsidR="00B56B18">
        <w:rPr>
          <w:color w:val="1C1D1E"/>
          <w:shd w:val="clear" w:color="auto" w:fill="FFFFFF"/>
        </w:rPr>
        <w:t>mass (</w:t>
      </w:r>
      <w:r w:rsidR="00B56B18" w:rsidRPr="00B56B18">
        <w:rPr>
          <w:i/>
          <w:color w:val="1C1D1E"/>
          <w:shd w:val="clear" w:color="auto" w:fill="FFFFFF"/>
        </w:rPr>
        <w:t>m</w:t>
      </w:r>
      <w:r w:rsidR="00B56B18">
        <w:rPr>
          <w:color w:val="1C1D1E"/>
          <w:shd w:val="clear" w:color="auto" w:fill="FFFFFF"/>
        </w:rPr>
        <w:t>) divided by the cube of fork length (</w:t>
      </w:r>
      <w:r w:rsidR="00B56B18" w:rsidRPr="00B56B18">
        <w:rPr>
          <w:i/>
          <w:color w:val="1C1D1E"/>
          <w:shd w:val="clear" w:color="auto" w:fill="FFFFFF"/>
        </w:rPr>
        <w:t>l</w:t>
      </w:r>
      <w:r w:rsidR="00B56B18">
        <w:rPr>
          <w:color w:val="1C1D1E"/>
          <w:shd w:val="clear" w:color="auto" w:fill="FFFFFF"/>
        </w:rPr>
        <w:t>)</w:t>
      </w:r>
      <w:r w:rsidRPr="00451C18">
        <w:rPr>
          <w:color w:val="1C1D1E"/>
          <w:shd w:val="clear" w:color="auto" w:fill="FFFFFF"/>
        </w:rPr>
        <w:t xml:space="preserve">. </w:t>
      </w:r>
    </w:p>
    <w:p w14:paraId="4917B400" w14:textId="14773733" w:rsidR="00B56B18" w:rsidRPr="00D85E1F" w:rsidRDefault="00B56B18" w:rsidP="00B56B18">
      <w:pPr>
        <w:pStyle w:val="NoSpacing"/>
        <w:jc w:val="center"/>
      </w:pPr>
      <w:r>
        <w:t xml:space="preserve">                                              </w:t>
      </w:r>
      <w:r w:rsidR="007D0F15">
        <w:t xml:space="preserve">         </w:t>
      </w:r>
      <w:r>
        <w:t xml:space="preserve">        </w:t>
      </w:r>
      <m:oMath>
        <m:r>
          <w:rPr>
            <w:rFonts w:ascii="Cambria Math" w:hAnsi="Cambria Math"/>
          </w:rPr>
          <m:t>L=</m:t>
        </m:r>
        <m:f>
          <m:fPr>
            <m:ctrlPr>
              <w:rPr>
                <w:rFonts w:ascii="Cambria Math" w:hAnsi="Cambria Math"/>
              </w:rPr>
            </m:ctrlPr>
          </m:fPr>
          <m:num>
            <m:r>
              <w:rPr>
                <w:rFonts w:ascii="Cambria Math" w:hAnsi="Cambria Math"/>
              </w:rPr>
              <m:t>m</m:t>
            </m:r>
            <m:ctrlPr>
              <w:rPr>
                <w:rFonts w:ascii="Cambria Math" w:hAnsi="Cambria Math"/>
                <w:i/>
              </w:rPr>
            </m:ctrlPr>
          </m:num>
          <m:den>
            <m:sSup>
              <m:sSupPr>
                <m:ctrlPr>
                  <w:rPr>
                    <w:rFonts w:ascii="Cambria Math" w:hAnsi="Cambria Math"/>
                    <w:i/>
                  </w:rPr>
                </m:ctrlPr>
              </m:sSupPr>
              <m:e>
                <m:r>
                  <w:rPr>
                    <w:rFonts w:ascii="Cambria Math" w:hAnsi="Cambria Math"/>
                  </w:rPr>
                  <m:t>l</m:t>
                </m:r>
              </m:e>
              <m:sup>
                <m:r>
                  <w:rPr>
                    <w:rFonts w:ascii="Cambria Math" w:hAnsi="Cambria Math"/>
                  </w:rPr>
                  <m:t>3</m:t>
                </m:r>
              </m:sup>
            </m:sSup>
            <m:ctrlPr>
              <w:rPr>
                <w:rFonts w:ascii="Cambria Math" w:hAnsi="Cambria Math"/>
                <w:i/>
              </w:rPr>
            </m:ctrlPr>
          </m:den>
        </m:f>
        <m:r>
          <w:rPr>
            <w:rFonts w:ascii="Cambria Math" w:hAnsi="Cambria Math"/>
          </w:rPr>
          <m:t>* 100</m:t>
        </m:r>
      </m:oMath>
      <w:r>
        <w:t xml:space="preserve">                                                          </w:t>
      </w:r>
      <w:r w:rsidR="00731B6D">
        <w:t xml:space="preserve"> </w:t>
      </w:r>
      <w:r>
        <w:t xml:space="preserve">       (6)</w:t>
      </w:r>
    </w:p>
    <w:p w14:paraId="4BE91D59" w14:textId="77777777" w:rsidR="00B56B18" w:rsidRDefault="00B56B18" w:rsidP="00CF39DB">
      <w:pPr>
        <w:rPr>
          <w:color w:val="1C1D1E"/>
          <w:shd w:val="clear" w:color="auto" w:fill="FFFFFF"/>
        </w:rPr>
      </w:pPr>
    </w:p>
    <w:p w14:paraId="290AD42B" w14:textId="77777777" w:rsidR="00B56B18" w:rsidRDefault="00B56B18" w:rsidP="00CF39DB">
      <w:pPr>
        <w:rPr>
          <w:color w:val="1C1D1E"/>
          <w:shd w:val="clear" w:color="auto" w:fill="FFFFFF"/>
        </w:rPr>
      </w:pPr>
    </w:p>
    <w:p w14:paraId="6497C157" w14:textId="364C2F85" w:rsidR="00171BB1" w:rsidRDefault="00171BB1" w:rsidP="00CF39DB">
      <w:pPr>
        <w:rPr>
          <w:color w:val="1C1D1E"/>
          <w:shd w:val="clear" w:color="auto" w:fill="FFFFFF"/>
        </w:rPr>
      </w:pPr>
      <w:proofErr w:type="gramStart"/>
      <w:r>
        <w:rPr>
          <w:color w:val="1C1D1E"/>
          <w:shd w:val="clear" w:color="auto" w:fill="FFFFFF"/>
        </w:rPr>
        <w:t>Also</w:t>
      </w:r>
      <w:proofErr w:type="gramEnd"/>
      <w:r>
        <w:rPr>
          <w:color w:val="1C1D1E"/>
          <w:shd w:val="clear" w:color="auto" w:fill="FFFFFF"/>
        </w:rPr>
        <w:t xml:space="preserve"> might do liver weight to total body weight alone.</w:t>
      </w:r>
    </w:p>
    <w:p w14:paraId="23C7CA73" w14:textId="46B5681B" w:rsidR="00731B6D" w:rsidRPr="00731B6D" w:rsidRDefault="00731B6D" w:rsidP="00731B6D">
      <w:pPr>
        <w:pStyle w:val="NoSpacing"/>
        <w:ind w:left="2880" w:firstLine="720"/>
        <w:jc w:val="center"/>
      </w:pPr>
      <w:commentRangeStart w:id="45"/>
      <w:r>
        <w:t xml:space="preserve">   </w:t>
      </w:r>
      <m:oMath>
        <m:r>
          <w:rPr>
            <w:rFonts w:ascii="Cambria Math" w:hAnsi="Cambria Math"/>
          </w:rPr>
          <m:t>L=</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l</m:t>
                </m:r>
              </m:sub>
            </m:sSub>
          </m:num>
          <m:den>
            <m:sSub>
              <m:sSubPr>
                <m:ctrlPr>
                  <w:rPr>
                    <w:rFonts w:ascii="Cambria Math" w:hAnsi="Cambria Math"/>
                  </w:rPr>
                </m:ctrlPr>
              </m:sSubPr>
              <m:e>
                <m:r>
                  <w:rPr>
                    <w:rFonts w:ascii="Cambria Math" w:hAnsi="Cambria Math"/>
                  </w:rPr>
                  <m:t>m</m:t>
                </m:r>
              </m:e>
              <m:sub>
                <m:r>
                  <w:rPr>
                    <w:rFonts w:ascii="Cambria Math" w:hAnsi="Cambria Math"/>
                  </w:rPr>
                  <m:t>b</m:t>
                </m:r>
              </m:sub>
            </m:sSub>
          </m:den>
        </m:f>
      </m:oMath>
      <w:r>
        <w:t xml:space="preserve">                                                    </w:t>
      </w:r>
      <w:commentRangeEnd w:id="45"/>
      <w:r>
        <w:rPr>
          <w:rStyle w:val="CommentReference"/>
        </w:rPr>
        <w:commentReference w:id="45"/>
      </w:r>
      <w:r>
        <w:tab/>
      </w:r>
      <w:r>
        <w:tab/>
        <w:t xml:space="preserve">       (7)</w:t>
      </w:r>
    </w:p>
    <w:p w14:paraId="424EEAA1" w14:textId="0C24AF3F" w:rsidR="00CF39DB" w:rsidRPr="00451C18" w:rsidRDefault="00CF39DB" w:rsidP="00CF39DB">
      <w:pPr>
        <w:pStyle w:val="Heading5"/>
        <w:rPr>
          <w:rFonts w:ascii="Times New Roman" w:hAnsi="Times New Roman"/>
        </w:rPr>
      </w:pPr>
      <w:r w:rsidRPr="00451C18">
        <w:rPr>
          <w:rFonts w:ascii="Times New Roman" w:hAnsi="Times New Roman"/>
        </w:rPr>
        <w:t>Other tissue</w:t>
      </w:r>
    </w:p>
    <w:p w14:paraId="38E9C25C" w14:textId="56DB5F9D" w:rsidR="00C13A46" w:rsidRPr="00C13A46" w:rsidRDefault="00903851" w:rsidP="00D00DD4">
      <w:pPr>
        <w:rPr>
          <w:highlight w:val="yellow"/>
        </w:rPr>
      </w:pPr>
      <w:r>
        <w:rPr>
          <w:highlight w:val="yellow"/>
        </w:rPr>
        <w:t>Other tissue samples will be frozen and stored for future analysis.</w:t>
      </w:r>
    </w:p>
    <w:p w14:paraId="7AD2037B" w14:textId="77777777" w:rsidR="00C13A46" w:rsidRDefault="00C13A46" w:rsidP="00D00DD4">
      <w:pPr>
        <w:rPr>
          <w:highlight w:val="lightGray"/>
        </w:rPr>
      </w:pPr>
    </w:p>
    <w:p w14:paraId="656C9C8F" w14:textId="32E1A514" w:rsidR="000F01B0" w:rsidRPr="00C13A46" w:rsidRDefault="000F01B0" w:rsidP="00A763FA">
      <w:pPr>
        <w:pStyle w:val="Heading1"/>
      </w:pPr>
      <w:bookmarkStart w:id="46" w:name="_Toc323470323"/>
      <w:bookmarkStart w:id="47" w:name="_Toc326932125"/>
      <w:bookmarkStart w:id="48" w:name="_Toc326932329"/>
      <w:bookmarkStart w:id="49" w:name="_Toc513114648"/>
      <w:r w:rsidRPr="00C13A46">
        <w:lastRenderedPageBreak/>
        <w:t xml:space="preserve">Schedule and </w:t>
      </w:r>
      <w:commentRangeStart w:id="50"/>
      <w:r w:rsidRPr="00C13A46">
        <w:t>Deliverables</w:t>
      </w:r>
      <w:bookmarkEnd w:id="46"/>
      <w:bookmarkEnd w:id="47"/>
      <w:bookmarkEnd w:id="48"/>
      <w:bookmarkEnd w:id="49"/>
      <w:commentRangeEnd w:id="50"/>
      <w:r w:rsidR="002F362E">
        <w:rPr>
          <w:rStyle w:val="CommentReference"/>
          <w:rFonts w:ascii="Times New Roman" w:hAnsi="Times New Roman"/>
          <w:b w:val="0"/>
          <w:caps w:val="0"/>
        </w:rPr>
        <w:commentReference w:id="50"/>
      </w:r>
    </w:p>
    <w:p w14:paraId="3F777639" w14:textId="77777777" w:rsidR="002F362E" w:rsidRDefault="002F362E" w:rsidP="009A67BE">
      <w:pPr>
        <w:rPr>
          <w:rFonts w:eastAsiaTheme="minorEastAsia"/>
          <w:szCs w:val="24"/>
        </w:rPr>
      </w:pPr>
    </w:p>
    <w:tbl>
      <w:tblPr>
        <w:tblW w:w="5031" w:type="pct"/>
        <w:tblLook w:val="04A0" w:firstRow="1" w:lastRow="0" w:firstColumn="1" w:lastColumn="0" w:noHBand="0" w:noVBand="1"/>
      </w:tblPr>
      <w:tblGrid>
        <w:gridCol w:w="3368"/>
        <w:gridCol w:w="6267"/>
      </w:tblGrid>
      <w:tr w:rsidR="002F362E" w:rsidRPr="002F362E" w14:paraId="19C5B2B1" w14:textId="77777777" w:rsidTr="002F362E">
        <w:trPr>
          <w:trHeight w:val="415"/>
        </w:trPr>
        <w:tc>
          <w:tcPr>
            <w:tcW w:w="1748" w:type="pct"/>
            <w:tcBorders>
              <w:top w:val="single" w:sz="4" w:space="0" w:color="auto"/>
              <w:left w:val="nil"/>
              <w:bottom w:val="single" w:sz="4" w:space="0" w:color="auto"/>
              <w:right w:val="nil"/>
            </w:tcBorders>
            <w:shd w:val="clear" w:color="auto" w:fill="auto"/>
            <w:vAlign w:val="bottom"/>
            <w:hideMark/>
          </w:tcPr>
          <w:p w14:paraId="5504A541" w14:textId="77777777" w:rsidR="002F362E" w:rsidRPr="002F362E" w:rsidRDefault="002F362E" w:rsidP="002F362E">
            <w:pPr>
              <w:spacing w:after="0"/>
              <w:rPr>
                <w:color w:val="000000"/>
                <w:sz w:val="20"/>
                <w:szCs w:val="20"/>
              </w:rPr>
            </w:pPr>
            <w:bookmarkStart w:id="51" w:name="RANGE!C4"/>
            <w:bookmarkStart w:id="52" w:name="_Toc329668930"/>
            <w:bookmarkStart w:id="53" w:name="_Toc321636722" w:colFirst="1" w:colLast="1"/>
            <w:r w:rsidRPr="002F362E">
              <w:rPr>
                <w:color w:val="000000"/>
                <w:sz w:val="20"/>
                <w:szCs w:val="20"/>
              </w:rPr>
              <w:t>Dates</w:t>
            </w:r>
            <w:bookmarkEnd w:id="51"/>
          </w:p>
        </w:tc>
        <w:tc>
          <w:tcPr>
            <w:tcW w:w="3252" w:type="pct"/>
            <w:tcBorders>
              <w:top w:val="single" w:sz="4" w:space="0" w:color="auto"/>
              <w:left w:val="nil"/>
              <w:bottom w:val="single" w:sz="4" w:space="0" w:color="auto"/>
              <w:right w:val="nil"/>
            </w:tcBorders>
            <w:shd w:val="clear" w:color="auto" w:fill="auto"/>
            <w:vAlign w:val="bottom"/>
            <w:hideMark/>
          </w:tcPr>
          <w:p w14:paraId="2E44A048" w14:textId="77777777" w:rsidR="002F362E" w:rsidRPr="002F362E" w:rsidRDefault="002F362E" w:rsidP="002F362E">
            <w:pPr>
              <w:spacing w:after="0"/>
              <w:rPr>
                <w:color w:val="000000"/>
                <w:sz w:val="20"/>
                <w:szCs w:val="20"/>
              </w:rPr>
            </w:pPr>
            <w:r w:rsidRPr="002F362E">
              <w:rPr>
                <w:color w:val="000000"/>
                <w:sz w:val="20"/>
                <w:szCs w:val="20"/>
              </w:rPr>
              <w:t>Activity</w:t>
            </w:r>
          </w:p>
        </w:tc>
      </w:tr>
      <w:tr w:rsidR="002F362E" w:rsidRPr="002F362E" w14:paraId="5D79E8BD" w14:textId="77777777" w:rsidTr="002F362E">
        <w:trPr>
          <w:trHeight w:val="438"/>
        </w:trPr>
        <w:tc>
          <w:tcPr>
            <w:tcW w:w="1748" w:type="pct"/>
            <w:tcBorders>
              <w:top w:val="nil"/>
              <w:left w:val="nil"/>
              <w:bottom w:val="nil"/>
              <w:right w:val="nil"/>
            </w:tcBorders>
            <w:shd w:val="clear" w:color="auto" w:fill="auto"/>
            <w:vAlign w:val="bottom"/>
          </w:tcPr>
          <w:p w14:paraId="5064DD2F" w14:textId="64359F6D" w:rsidR="002F362E" w:rsidRPr="002F362E" w:rsidRDefault="002F362E" w:rsidP="002F362E">
            <w:pPr>
              <w:spacing w:after="0"/>
              <w:jc w:val="left"/>
              <w:rPr>
                <w:color w:val="000000"/>
                <w:sz w:val="20"/>
                <w:szCs w:val="20"/>
              </w:rPr>
            </w:pPr>
            <w:r w:rsidRPr="002F362E">
              <w:rPr>
                <w:color w:val="000000"/>
                <w:sz w:val="20"/>
                <w:szCs w:val="20"/>
              </w:rPr>
              <w:t>Ma</w:t>
            </w:r>
            <w:r>
              <w:rPr>
                <w:color w:val="000000"/>
                <w:sz w:val="20"/>
                <w:szCs w:val="20"/>
              </w:rPr>
              <w:t xml:space="preserve">rch </w:t>
            </w:r>
            <w:r w:rsidRPr="002F362E">
              <w:rPr>
                <w:color w:val="000000"/>
                <w:sz w:val="20"/>
                <w:szCs w:val="20"/>
              </w:rPr>
              <w:t>2019</w:t>
            </w:r>
          </w:p>
        </w:tc>
        <w:tc>
          <w:tcPr>
            <w:tcW w:w="3252" w:type="pct"/>
            <w:tcBorders>
              <w:top w:val="nil"/>
              <w:left w:val="nil"/>
              <w:bottom w:val="nil"/>
              <w:right w:val="nil"/>
            </w:tcBorders>
            <w:shd w:val="clear" w:color="auto" w:fill="auto"/>
            <w:vAlign w:val="bottom"/>
          </w:tcPr>
          <w:p w14:paraId="783215F3" w14:textId="77777777" w:rsidR="002F362E" w:rsidRDefault="002F362E" w:rsidP="002F362E">
            <w:pPr>
              <w:spacing w:after="0"/>
              <w:jc w:val="left"/>
              <w:rPr>
                <w:color w:val="000000"/>
                <w:sz w:val="20"/>
                <w:szCs w:val="20"/>
              </w:rPr>
            </w:pPr>
            <w:r>
              <w:rPr>
                <w:color w:val="000000"/>
                <w:sz w:val="20"/>
                <w:szCs w:val="20"/>
              </w:rPr>
              <w:t>Prep sampling supplies and vessels.</w:t>
            </w:r>
          </w:p>
          <w:p w14:paraId="48862658" w14:textId="77777777" w:rsidR="002F362E" w:rsidRPr="002F362E" w:rsidRDefault="002F362E" w:rsidP="002F362E">
            <w:pPr>
              <w:spacing w:after="0"/>
              <w:jc w:val="left"/>
              <w:rPr>
                <w:color w:val="000000"/>
                <w:sz w:val="20"/>
                <w:szCs w:val="20"/>
              </w:rPr>
            </w:pPr>
            <w:r w:rsidRPr="002F362E">
              <w:rPr>
                <w:color w:val="000000"/>
                <w:sz w:val="20"/>
                <w:szCs w:val="20"/>
              </w:rPr>
              <w:t xml:space="preserve">Sampling trips; length will vary from </w:t>
            </w:r>
            <w:r w:rsidRPr="002F362E">
              <w:rPr>
                <w:spacing w:val="-2"/>
                <w:sz w:val="22"/>
                <w:szCs w:val="24"/>
              </w:rPr>
              <w:t>3–7 days</w:t>
            </w:r>
            <w:r w:rsidRPr="002F362E">
              <w:rPr>
                <w:spacing w:val="-2"/>
                <w:sz w:val="22"/>
                <w:szCs w:val="24"/>
                <w:vertAlign w:val="superscript"/>
              </w:rPr>
              <w:footnoteReference w:id="1"/>
            </w:r>
          </w:p>
        </w:tc>
      </w:tr>
      <w:tr w:rsidR="002F362E" w:rsidRPr="002F362E" w14:paraId="5723F878" w14:textId="77777777" w:rsidTr="002F362E">
        <w:trPr>
          <w:trHeight w:val="487"/>
        </w:trPr>
        <w:tc>
          <w:tcPr>
            <w:tcW w:w="1748" w:type="pct"/>
            <w:tcBorders>
              <w:top w:val="nil"/>
              <w:left w:val="nil"/>
              <w:right w:val="nil"/>
            </w:tcBorders>
            <w:shd w:val="clear" w:color="auto" w:fill="auto"/>
            <w:vAlign w:val="bottom"/>
          </w:tcPr>
          <w:p w14:paraId="28E294A5" w14:textId="5BBE5C25" w:rsidR="002F362E" w:rsidRPr="002F362E" w:rsidRDefault="002F362E" w:rsidP="002F362E">
            <w:pPr>
              <w:spacing w:after="0"/>
              <w:jc w:val="left"/>
              <w:rPr>
                <w:color w:val="000000"/>
                <w:sz w:val="20"/>
                <w:szCs w:val="20"/>
              </w:rPr>
            </w:pPr>
            <w:r>
              <w:rPr>
                <w:color w:val="000000"/>
                <w:sz w:val="20"/>
                <w:szCs w:val="20"/>
              </w:rPr>
              <w:t xml:space="preserve">April 1 – June 30, </w:t>
            </w:r>
            <w:r w:rsidRPr="002F362E">
              <w:rPr>
                <w:color w:val="000000"/>
                <w:sz w:val="20"/>
                <w:szCs w:val="20"/>
              </w:rPr>
              <w:t>201</w:t>
            </w:r>
            <w:r w:rsidR="00883E6D">
              <w:rPr>
                <w:color w:val="000000"/>
                <w:sz w:val="20"/>
                <w:szCs w:val="20"/>
              </w:rPr>
              <w:t>9</w:t>
            </w:r>
          </w:p>
        </w:tc>
        <w:tc>
          <w:tcPr>
            <w:tcW w:w="3252" w:type="pct"/>
            <w:tcBorders>
              <w:top w:val="nil"/>
              <w:left w:val="nil"/>
              <w:right w:val="nil"/>
            </w:tcBorders>
            <w:shd w:val="clear" w:color="auto" w:fill="auto"/>
            <w:vAlign w:val="bottom"/>
          </w:tcPr>
          <w:p w14:paraId="176D4CB2" w14:textId="497BB90B" w:rsidR="002F362E" w:rsidRPr="002F362E" w:rsidRDefault="002F362E" w:rsidP="002F362E">
            <w:pPr>
              <w:spacing w:after="0"/>
              <w:jc w:val="left"/>
              <w:rPr>
                <w:color w:val="000000"/>
                <w:sz w:val="20"/>
                <w:szCs w:val="20"/>
              </w:rPr>
            </w:pPr>
            <w:r>
              <w:rPr>
                <w:color w:val="000000"/>
                <w:sz w:val="20"/>
                <w:szCs w:val="20"/>
              </w:rPr>
              <w:t>Sampling trips in PWS, Northern GOA; d</w:t>
            </w:r>
            <w:r w:rsidRPr="002F362E">
              <w:rPr>
                <w:color w:val="000000"/>
                <w:sz w:val="20"/>
                <w:szCs w:val="20"/>
              </w:rPr>
              <w:t>ata editing and entry into spreadsheets will occur as the season progresses</w:t>
            </w:r>
            <w:r>
              <w:rPr>
                <w:color w:val="000000"/>
                <w:sz w:val="20"/>
                <w:szCs w:val="20"/>
              </w:rPr>
              <w:t>. C</w:t>
            </w:r>
            <w:r w:rsidRPr="002F362E">
              <w:rPr>
                <w:color w:val="000000"/>
                <w:sz w:val="20"/>
                <w:szCs w:val="20"/>
              </w:rPr>
              <w:t xml:space="preserve">ompleted </w:t>
            </w:r>
            <w:r>
              <w:rPr>
                <w:color w:val="000000"/>
                <w:sz w:val="20"/>
                <w:szCs w:val="20"/>
              </w:rPr>
              <w:t>by December 2019 and when funding ends (~ June 30, 2020)</w:t>
            </w:r>
            <w:r w:rsidRPr="002F362E">
              <w:rPr>
                <w:color w:val="000000"/>
                <w:sz w:val="20"/>
                <w:szCs w:val="20"/>
              </w:rPr>
              <w:t>.</w:t>
            </w:r>
          </w:p>
        </w:tc>
      </w:tr>
      <w:tr w:rsidR="002F362E" w:rsidRPr="002F362E" w14:paraId="06EDEE5F" w14:textId="77777777" w:rsidTr="002F362E">
        <w:trPr>
          <w:trHeight w:val="712"/>
        </w:trPr>
        <w:tc>
          <w:tcPr>
            <w:tcW w:w="1748" w:type="pct"/>
            <w:tcBorders>
              <w:top w:val="nil"/>
              <w:left w:val="nil"/>
              <w:bottom w:val="single" w:sz="4" w:space="0" w:color="auto"/>
              <w:right w:val="nil"/>
            </w:tcBorders>
            <w:shd w:val="clear" w:color="auto" w:fill="auto"/>
            <w:vAlign w:val="center"/>
          </w:tcPr>
          <w:p w14:paraId="63B9F9BD" w14:textId="77777777" w:rsidR="002F362E" w:rsidRDefault="002F362E" w:rsidP="002F362E">
            <w:pPr>
              <w:spacing w:after="0"/>
              <w:jc w:val="left"/>
              <w:rPr>
                <w:color w:val="000000"/>
                <w:sz w:val="20"/>
                <w:szCs w:val="20"/>
              </w:rPr>
            </w:pPr>
          </w:p>
          <w:p w14:paraId="164A7E66" w14:textId="32428CBB" w:rsidR="002F362E" w:rsidRDefault="002F362E" w:rsidP="002F362E">
            <w:pPr>
              <w:spacing w:after="0"/>
              <w:jc w:val="left"/>
              <w:rPr>
                <w:color w:val="000000"/>
                <w:sz w:val="20"/>
                <w:szCs w:val="20"/>
              </w:rPr>
            </w:pPr>
            <w:r>
              <w:rPr>
                <w:color w:val="000000"/>
                <w:sz w:val="20"/>
                <w:szCs w:val="20"/>
              </w:rPr>
              <w:t>July 1, 0219 – June 30,</w:t>
            </w:r>
            <w:r w:rsidRPr="002F362E">
              <w:rPr>
                <w:color w:val="000000"/>
                <w:sz w:val="20"/>
                <w:szCs w:val="20"/>
              </w:rPr>
              <w:t xml:space="preserve"> 2020</w:t>
            </w:r>
          </w:p>
          <w:p w14:paraId="2C8E21F8" w14:textId="77777777" w:rsidR="002F362E" w:rsidRDefault="002F362E" w:rsidP="002F362E">
            <w:pPr>
              <w:spacing w:after="0"/>
              <w:jc w:val="left"/>
              <w:rPr>
                <w:color w:val="000000"/>
                <w:sz w:val="20"/>
                <w:szCs w:val="20"/>
              </w:rPr>
            </w:pPr>
          </w:p>
          <w:p w14:paraId="19FFE917" w14:textId="5FB756AC" w:rsidR="002F362E" w:rsidRPr="002F362E" w:rsidRDefault="002F362E" w:rsidP="002F362E">
            <w:pPr>
              <w:spacing w:after="0"/>
              <w:jc w:val="left"/>
              <w:rPr>
                <w:color w:val="000000"/>
                <w:sz w:val="20"/>
                <w:szCs w:val="20"/>
              </w:rPr>
            </w:pPr>
            <w:r>
              <w:rPr>
                <w:color w:val="000000"/>
                <w:sz w:val="20"/>
                <w:szCs w:val="20"/>
              </w:rPr>
              <w:t>May 2019 – June 2020</w:t>
            </w:r>
          </w:p>
        </w:tc>
        <w:tc>
          <w:tcPr>
            <w:tcW w:w="3252" w:type="pct"/>
            <w:tcBorders>
              <w:top w:val="nil"/>
              <w:left w:val="nil"/>
              <w:bottom w:val="single" w:sz="4" w:space="0" w:color="auto"/>
              <w:right w:val="nil"/>
            </w:tcBorders>
            <w:shd w:val="clear" w:color="auto" w:fill="auto"/>
            <w:vAlign w:val="center"/>
          </w:tcPr>
          <w:p w14:paraId="110850F8" w14:textId="77777777" w:rsidR="002F362E" w:rsidRDefault="002F362E" w:rsidP="002F362E">
            <w:pPr>
              <w:spacing w:after="0"/>
              <w:jc w:val="left"/>
              <w:rPr>
                <w:sz w:val="20"/>
                <w:szCs w:val="20"/>
              </w:rPr>
            </w:pPr>
          </w:p>
          <w:p w14:paraId="171B8859" w14:textId="374AE056" w:rsidR="002F362E" w:rsidRDefault="002F362E" w:rsidP="002F362E">
            <w:pPr>
              <w:spacing w:after="0"/>
              <w:jc w:val="left"/>
              <w:rPr>
                <w:sz w:val="20"/>
                <w:szCs w:val="20"/>
              </w:rPr>
            </w:pPr>
            <w:r>
              <w:rPr>
                <w:sz w:val="20"/>
                <w:szCs w:val="20"/>
              </w:rPr>
              <w:br/>
              <w:t xml:space="preserve">Donald Arthurs </w:t>
            </w:r>
            <w:proofErr w:type="spellStart"/>
            <w:r>
              <w:rPr>
                <w:sz w:val="20"/>
                <w:szCs w:val="20"/>
              </w:rPr>
              <w:t>Masters</w:t>
            </w:r>
            <w:proofErr w:type="spellEnd"/>
            <w:r>
              <w:rPr>
                <w:sz w:val="20"/>
                <w:szCs w:val="20"/>
              </w:rPr>
              <w:t xml:space="preserve"> Thesis will be completed in June 2020; All other data collected will be documented in a memo</w:t>
            </w:r>
            <w:r w:rsidRPr="002F362E">
              <w:rPr>
                <w:sz w:val="20"/>
                <w:szCs w:val="20"/>
              </w:rPr>
              <w:t>.</w:t>
            </w:r>
          </w:p>
          <w:p w14:paraId="099DD480" w14:textId="1B028F83" w:rsidR="002F362E" w:rsidRPr="002F362E" w:rsidRDefault="002F362E" w:rsidP="002F362E">
            <w:pPr>
              <w:spacing w:after="0"/>
              <w:jc w:val="left"/>
              <w:rPr>
                <w:sz w:val="20"/>
                <w:szCs w:val="20"/>
              </w:rPr>
            </w:pPr>
            <w:r>
              <w:rPr>
                <w:sz w:val="20"/>
                <w:szCs w:val="20"/>
              </w:rPr>
              <w:t>Samples will be processed in the lab.</w:t>
            </w:r>
          </w:p>
        </w:tc>
      </w:tr>
    </w:tbl>
    <w:p w14:paraId="6F8FBE7C" w14:textId="77777777" w:rsidR="00A9337A" w:rsidRPr="000F1203" w:rsidRDefault="00A9337A" w:rsidP="00A763FA">
      <w:pPr>
        <w:pStyle w:val="Heading1"/>
      </w:pPr>
      <w:bookmarkStart w:id="54" w:name="_Toc513114649"/>
      <w:bookmarkEnd w:id="52"/>
      <w:bookmarkEnd w:id="53"/>
      <w:r w:rsidRPr="000F1203">
        <w:t>RESPONSIBILITIES</w:t>
      </w:r>
      <w:bookmarkEnd w:id="54"/>
    </w:p>
    <w:p w14:paraId="5C79BB4C" w14:textId="6BD9E06B"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Brittany Blain-Roth, Fishery Biologist II, </w:t>
      </w:r>
      <w:r>
        <w:rPr>
          <w:rFonts w:eastAsiaTheme="minorHAnsi"/>
          <w:i/>
          <w:iCs/>
          <w:color w:val="000000"/>
          <w:sz w:val="22"/>
        </w:rPr>
        <w:t>Co-</w:t>
      </w:r>
      <w:r w:rsidRPr="00397D93">
        <w:rPr>
          <w:rFonts w:eastAsiaTheme="minorHAnsi"/>
          <w:i/>
          <w:iCs/>
          <w:color w:val="000000"/>
          <w:sz w:val="22"/>
        </w:rPr>
        <w:t xml:space="preserve">Principal Investigator </w:t>
      </w:r>
    </w:p>
    <w:p w14:paraId="4513348B" w14:textId="20836BB3"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Writes operational plan. Supervises overall project</w:t>
      </w:r>
      <w:r>
        <w:rPr>
          <w:rFonts w:eastAsiaTheme="minorHAnsi"/>
          <w:color w:val="000000"/>
          <w:sz w:val="22"/>
        </w:rPr>
        <w:t xml:space="preserve"> and data compilation</w:t>
      </w:r>
      <w:r w:rsidRPr="00397D93">
        <w:rPr>
          <w:rFonts w:eastAsiaTheme="minorHAnsi"/>
          <w:color w:val="000000"/>
          <w:sz w:val="22"/>
        </w:rPr>
        <w:t xml:space="preserve">. Edits, analyzes, and reports data. </w:t>
      </w:r>
    </w:p>
    <w:p w14:paraId="3BA48AED" w14:textId="77777777" w:rsidR="00397D93" w:rsidRPr="00397D93" w:rsidRDefault="00397D93" w:rsidP="00397D93">
      <w:pPr>
        <w:autoSpaceDE w:val="0"/>
        <w:autoSpaceDN w:val="0"/>
        <w:adjustRightInd w:val="0"/>
        <w:spacing w:after="0"/>
        <w:jc w:val="left"/>
        <w:rPr>
          <w:rFonts w:eastAsiaTheme="minorHAnsi"/>
          <w:color w:val="000000"/>
          <w:sz w:val="22"/>
        </w:rPr>
      </w:pPr>
    </w:p>
    <w:p w14:paraId="0CD386F3" w14:textId="65257807"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Donald Arthur, Fishery Biologist I, Graduate Student, </w:t>
      </w:r>
      <w:r>
        <w:rPr>
          <w:rFonts w:eastAsiaTheme="minorHAnsi"/>
          <w:i/>
          <w:iCs/>
          <w:color w:val="000000"/>
          <w:sz w:val="22"/>
        </w:rPr>
        <w:t>Co-Principal Investigator</w:t>
      </w:r>
      <w:r w:rsidRPr="00397D93">
        <w:rPr>
          <w:rFonts w:eastAsiaTheme="minorHAnsi"/>
          <w:i/>
          <w:iCs/>
          <w:color w:val="000000"/>
          <w:sz w:val="22"/>
        </w:rPr>
        <w:t xml:space="preserve"> </w:t>
      </w:r>
    </w:p>
    <w:p w14:paraId="29ECD293" w14:textId="5B7B8A54"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 operational plan and all reports; assists with f</w:t>
      </w:r>
      <w:r w:rsidRPr="00397D93">
        <w:rPr>
          <w:rFonts w:eastAsiaTheme="minorHAnsi"/>
          <w:color w:val="000000"/>
          <w:sz w:val="22"/>
        </w:rPr>
        <w:t>ield work</w:t>
      </w:r>
      <w:r>
        <w:rPr>
          <w:rFonts w:eastAsiaTheme="minorHAnsi"/>
          <w:color w:val="000000"/>
          <w:sz w:val="22"/>
        </w:rPr>
        <w:t xml:space="preserve"> coordination</w:t>
      </w:r>
      <w:r w:rsidRPr="00397D93">
        <w:rPr>
          <w:rFonts w:eastAsiaTheme="minorHAnsi"/>
          <w:color w:val="000000"/>
          <w:sz w:val="22"/>
        </w:rPr>
        <w:t xml:space="preserve">, </w:t>
      </w:r>
      <w:r>
        <w:rPr>
          <w:rFonts w:eastAsiaTheme="minorHAnsi"/>
          <w:color w:val="000000"/>
          <w:sz w:val="22"/>
        </w:rPr>
        <w:t xml:space="preserve">sampling supplies, and </w:t>
      </w:r>
      <w:r w:rsidRPr="00397D93">
        <w:rPr>
          <w:rFonts w:eastAsiaTheme="minorHAnsi"/>
          <w:color w:val="000000"/>
          <w:sz w:val="22"/>
        </w:rPr>
        <w:t xml:space="preserve">data entry. </w:t>
      </w:r>
    </w:p>
    <w:p w14:paraId="2CAB9321" w14:textId="77777777" w:rsidR="00397D93" w:rsidRPr="00397D93" w:rsidRDefault="00397D93" w:rsidP="00397D93">
      <w:pPr>
        <w:autoSpaceDE w:val="0"/>
        <w:autoSpaceDN w:val="0"/>
        <w:adjustRightInd w:val="0"/>
        <w:spacing w:after="0"/>
        <w:jc w:val="left"/>
        <w:rPr>
          <w:rFonts w:eastAsiaTheme="minorHAnsi"/>
          <w:color w:val="000000"/>
          <w:sz w:val="22"/>
        </w:rPr>
      </w:pPr>
    </w:p>
    <w:p w14:paraId="4D3811EF" w14:textId="77777777"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Baumer, Jay Area Management Biologist, Co-Principal Investigator</w:t>
      </w:r>
      <w:r w:rsidRPr="00397D93">
        <w:rPr>
          <w:rFonts w:eastAsiaTheme="minorHAnsi"/>
          <w:i/>
          <w:iCs/>
          <w:color w:val="000000"/>
          <w:sz w:val="22"/>
        </w:rPr>
        <w:t xml:space="preserve"> </w:t>
      </w:r>
    </w:p>
    <w:p w14:paraId="7B14D975" w14:textId="77777777"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w:t>
      </w:r>
      <w:r w:rsidRPr="00397D93">
        <w:rPr>
          <w:rFonts w:eastAsiaTheme="minorHAnsi"/>
          <w:color w:val="000000"/>
          <w:sz w:val="22"/>
        </w:rPr>
        <w:t xml:space="preserve"> operational plan</w:t>
      </w:r>
      <w:r>
        <w:rPr>
          <w:rFonts w:eastAsiaTheme="minorHAnsi"/>
          <w:color w:val="000000"/>
          <w:sz w:val="22"/>
        </w:rPr>
        <w:t>;</w:t>
      </w:r>
    </w:p>
    <w:p w14:paraId="7D0410D8" w14:textId="77777777" w:rsidR="00397D93" w:rsidRDefault="00397D93" w:rsidP="00397D93">
      <w:pPr>
        <w:autoSpaceDE w:val="0"/>
        <w:autoSpaceDN w:val="0"/>
        <w:adjustRightInd w:val="0"/>
        <w:spacing w:after="0"/>
        <w:jc w:val="left"/>
        <w:rPr>
          <w:rFonts w:eastAsiaTheme="minorHAnsi"/>
          <w:color w:val="000000"/>
          <w:sz w:val="22"/>
        </w:rPr>
      </w:pPr>
    </w:p>
    <w:p w14:paraId="3D0055E2" w14:textId="38415582"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Adam St. Saviour</w:t>
      </w:r>
      <w:r w:rsidRPr="00397D93">
        <w:rPr>
          <w:rFonts w:eastAsiaTheme="minorHAnsi"/>
          <w:i/>
          <w:iCs/>
          <w:color w:val="000000"/>
          <w:sz w:val="22"/>
        </w:rPr>
        <w:t>, Regional Research</w:t>
      </w:r>
      <w:r>
        <w:rPr>
          <w:rFonts w:eastAsiaTheme="minorHAnsi"/>
          <w:i/>
          <w:iCs/>
          <w:color w:val="000000"/>
          <w:sz w:val="22"/>
        </w:rPr>
        <w:t xml:space="preserve"> Biologist, Co-Principal Investigator</w:t>
      </w:r>
      <w:r w:rsidRPr="00397D93">
        <w:rPr>
          <w:rFonts w:eastAsiaTheme="minorHAnsi"/>
          <w:i/>
          <w:iCs/>
          <w:color w:val="000000"/>
          <w:sz w:val="22"/>
        </w:rPr>
        <w:t xml:space="preserve"> </w:t>
      </w:r>
    </w:p>
    <w:p w14:paraId="536DF943" w14:textId="6CDA50E0"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r>
        <w:rPr>
          <w:rFonts w:eastAsiaTheme="minorHAnsi"/>
          <w:color w:val="000000"/>
          <w:sz w:val="22"/>
        </w:rPr>
        <w:t>Co-author on</w:t>
      </w:r>
      <w:r w:rsidRPr="00397D93">
        <w:rPr>
          <w:rFonts w:eastAsiaTheme="minorHAnsi"/>
          <w:color w:val="000000"/>
          <w:sz w:val="22"/>
        </w:rPr>
        <w:t xml:space="preserve"> operational plan</w:t>
      </w:r>
      <w:r>
        <w:rPr>
          <w:rFonts w:eastAsiaTheme="minorHAnsi"/>
          <w:color w:val="000000"/>
          <w:sz w:val="22"/>
        </w:rPr>
        <w:t>; coordinates NGC sampling schedule and data reporting.</w:t>
      </w:r>
    </w:p>
    <w:p w14:paraId="782954CC" w14:textId="77777777" w:rsidR="00397D93" w:rsidRPr="00397D93" w:rsidRDefault="00397D93" w:rsidP="00397D93">
      <w:pPr>
        <w:autoSpaceDE w:val="0"/>
        <w:autoSpaceDN w:val="0"/>
        <w:adjustRightInd w:val="0"/>
        <w:spacing w:after="0"/>
        <w:jc w:val="left"/>
        <w:rPr>
          <w:rFonts w:eastAsiaTheme="minorHAnsi"/>
          <w:color w:val="000000"/>
          <w:sz w:val="22"/>
        </w:rPr>
      </w:pPr>
    </w:p>
    <w:p w14:paraId="73588029" w14:textId="5B2DF531"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Howard, Katherine</w:t>
      </w:r>
      <w:r w:rsidRPr="00397D93">
        <w:rPr>
          <w:rFonts w:eastAsiaTheme="minorHAnsi"/>
          <w:i/>
          <w:iCs/>
          <w:color w:val="000000"/>
          <w:sz w:val="22"/>
        </w:rPr>
        <w:t xml:space="preserve">, </w:t>
      </w:r>
      <w:r>
        <w:rPr>
          <w:rFonts w:eastAsiaTheme="minorHAnsi"/>
          <w:i/>
          <w:iCs/>
          <w:color w:val="000000"/>
          <w:sz w:val="22"/>
        </w:rPr>
        <w:t>Fishery Scientist I,</w:t>
      </w:r>
      <w:r w:rsidRPr="00397D93">
        <w:rPr>
          <w:rFonts w:eastAsiaTheme="minorHAnsi"/>
          <w:i/>
          <w:iCs/>
          <w:color w:val="000000"/>
          <w:sz w:val="22"/>
        </w:rPr>
        <w:t xml:space="preserve"> </w:t>
      </w:r>
    </w:p>
    <w:p w14:paraId="25399763" w14:textId="34FECB46"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w:t>
      </w:r>
      <w:proofErr w:type="spellStart"/>
      <w:r>
        <w:rPr>
          <w:rFonts w:eastAsiaTheme="minorHAnsi"/>
          <w:color w:val="000000"/>
          <w:sz w:val="22"/>
        </w:rPr>
        <w:t>xxxxxxx</w:t>
      </w:r>
      <w:proofErr w:type="spellEnd"/>
    </w:p>
    <w:p w14:paraId="007732A9" w14:textId="77777777" w:rsidR="00397D93" w:rsidRPr="00397D93" w:rsidRDefault="00397D93" w:rsidP="00397D93">
      <w:pPr>
        <w:autoSpaceDE w:val="0"/>
        <w:autoSpaceDN w:val="0"/>
        <w:adjustRightInd w:val="0"/>
        <w:spacing w:after="0"/>
        <w:jc w:val="left"/>
        <w:rPr>
          <w:rFonts w:eastAsiaTheme="minorHAnsi"/>
          <w:color w:val="000000"/>
          <w:sz w:val="22"/>
        </w:rPr>
      </w:pPr>
    </w:p>
    <w:p w14:paraId="7D571103" w14:textId="3BFBF634"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Phillip Stacey, Fish and</w:t>
      </w:r>
      <w:r>
        <w:rPr>
          <w:rFonts w:eastAsiaTheme="minorHAnsi"/>
          <w:i/>
          <w:iCs/>
          <w:color w:val="000000"/>
          <w:sz w:val="22"/>
        </w:rPr>
        <w:t xml:space="preserve"> Wildlife Technician III, Crew</w:t>
      </w:r>
    </w:p>
    <w:p w14:paraId="1034A876" w14:textId="77777777"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 xml:space="preserve">Duties: Field work, data entry. </w:t>
      </w:r>
    </w:p>
    <w:p w14:paraId="057659BB" w14:textId="77777777" w:rsidR="00171BB1" w:rsidRDefault="00171BB1" w:rsidP="00397D93">
      <w:pPr>
        <w:autoSpaceDE w:val="0"/>
        <w:autoSpaceDN w:val="0"/>
        <w:adjustRightInd w:val="0"/>
        <w:spacing w:after="0"/>
        <w:jc w:val="left"/>
        <w:rPr>
          <w:rFonts w:eastAsiaTheme="minorHAnsi"/>
          <w:i/>
          <w:iCs/>
          <w:color w:val="000000"/>
          <w:sz w:val="22"/>
        </w:rPr>
      </w:pPr>
    </w:p>
    <w:p w14:paraId="4F2F80D2" w14:textId="5024CE37" w:rsidR="00397D93" w:rsidRPr="00397D93" w:rsidRDefault="00397D93" w:rsidP="00397D93">
      <w:pPr>
        <w:autoSpaceDE w:val="0"/>
        <w:autoSpaceDN w:val="0"/>
        <w:adjustRightInd w:val="0"/>
        <w:spacing w:after="0"/>
        <w:jc w:val="left"/>
        <w:rPr>
          <w:rFonts w:eastAsiaTheme="minorHAnsi"/>
          <w:color w:val="000000"/>
          <w:sz w:val="22"/>
        </w:rPr>
      </w:pPr>
      <w:r>
        <w:rPr>
          <w:rFonts w:eastAsiaTheme="minorHAnsi"/>
          <w:i/>
          <w:iCs/>
          <w:color w:val="000000"/>
          <w:sz w:val="22"/>
        </w:rPr>
        <w:t>Ben Buzzee</w:t>
      </w:r>
      <w:r w:rsidRPr="00397D93">
        <w:rPr>
          <w:rFonts w:eastAsiaTheme="minorHAnsi"/>
          <w:i/>
          <w:iCs/>
          <w:color w:val="000000"/>
          <w:sz w:val="22"/>
        </w:rPr>
        <w:t xml:space="preserve">, Biometrician </w:t>
      </w:r>
    </w:p>
    <w:p w14:paraId="6C6DDCD7" w14:textId="6DA1F13A" w:rsid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Provides input to sampling design and operational plan. Provides s</w:t>
      </w:r>
      <w:r>
        <w:rPr>
          <w:rFonts w:eastAsiaTheme="minorHAnsi"/>
          <w:color w:val="000000"/>
          <w:sz w:val="22"/>
        </w:rPr>
        <w:t>upport during data analysis and reporting.</w:t>
      </w:r>
    </w:p>
    <w:p w14:paraId="74BED2BF" w14:textId="77777777" w:rsidR="00397D93" w:rsidRDefault="00397D93" w:rsidP="00397D93">
      <w:pPr>
        <w:autoSpaceDE w:val="0"/>
        <w:autoSpaceDN w:val="0"/>
        <w:adjustRightInd w:val="0"/>
        <w:spacing w:after="0"/>
        <w:jc w:val="left"/>
        <w:rPr>
          <w:rFonts w:eastAsiaTheme="minorHAnsi"/>
          <w:color w:val="000000"/>
          <w:sz w:val="22"/>
        </w:rPr>
      </w:pPr>
    </w:p>
    <w:p w14:paraId="57A7D50F" w14:textId="77777777"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i/>
          <w:iCs/>
          <w:color w:val="000000"/>
          <w:sz w:val="22"/>
        </w:rPr>
        <w:t xml:space="preserve">Tim McKinley, Regional Research Coordinator </w:t>
      </w:r>
    </w:p>
    <w:p w14:paraId="4EE3EAD0" w14:textId="5CA57B09" w:rsidR="00397D93" w:rsidRPr="00397D93" w:rsidRDefault="00397D93" w:rsidP="00397D93">
      <w:pPr>
        <w:autoSpaceDE w:val="0"/>
        <w:autoSpaceDN w:val="0"/>
        <w:adjustRightInd w:val="0"/>
        <w:spacing w:after="0"/>
        <w:jc w:val="left"/>
        <w:rPr>
          <w:rFonts w:eastAsiaTheme="minorHAnsi"/>
          <w:color w:val="000000"/>
          <w:sz w:val="22"/>
        </w:rPr>
      </w:pPr>
      <w:r w:rsidRPr="00397D93">
        <w:rPr>
          <w:rFonts w:eastAsiaTheme="minorHAnsi"/>
          <w:color w:val="000000"/>
          <w:sz w:val="22"/>
        </w:rPr>
        <w:t>Duties: This position reviews the operational plan and the FDS report and assists in obtaining funding for the project</w:t>
      </w:r>
    </w:p>
    <w:p w14:paraId="7DE1028A" w14:textId="7691ACE3" w:rsidR="0092461A" w:rsidRPr="000F1203" w:rsidRDefault="0092461A" w:rsidP="0037300F"/>
    <w:p w14:paraId="4DA27CFF" w14:textId="53001B60" w:rsidR="0092461A" w:rsidRPr="000F1203" w:rsidRDefault="00C13A46" w:rsidP="00C13A46">
      <w:pPr>
        <w:pStyle w:val="Heading1"/>
      </w:pPr>
      <w:r w:rsidRPr="004107DC">
        <w:rPr>
          <w:highlight w:val="yellow"/>
        </w:rPr>
        <w:lastRenderedPageBreak/>
        <w:t>BUDGET SUMMARY</w:t>
      </w:r>
    </w:p>
    <w:p w14:paraId="5CC6517C" w14:textId="74231988" w:rsidR="0092461A" w:rsidRPr="000F1203" w:rsidRDefault="0092461A" w:rsidP="0037300F"/>
    <w:p w14:paraId="0E8A4331" w14:textId="01DC37C5" w:rsidR="0092461A" w:rsidRPr="000F1203" w:rsidRDefault="0092461A" w:rsidP="0037300F"/>
    <w:p w14:paraId="78544247" w14:textId="4F5A8AA7" w:rsidR="0092461A" w:rsidRDefault="00657A17" w:rsidP="0037300F">
      <w:r w:rsidRPr="00171BB1">
        <w:rPr>
          <w:highlight w:val="yellow"/>
        </w:rPr>
        <w:t>HMMMM….</w:t>
      </w:r>
      <w:r w:rsidR="00171BB1" w:rsidRPr="00171BB1">
        <w:rPr>
          <w:highlight w:val="yellow"/>
        </w:rPr>
        <w:t xml:space="preserve"> This will be fun….</w:t>
      </w:r>
    </w:p>
    <w:p w14:paraId="5F860E32" w14:textId="77777777" w:rsidR="00005B1C" w:rsidRPr="000F1203" w:rsidRDefault="00005B1C" w:rsidP="0037300F"/>
    <w:p w14:paraId="76F5C850" w14:textId="7D115B66" w:rsidR="0092461A" w:rsidRPr="000F1203" w:rsidRDefault="0092461A" w:rsidP="0037300F"/>
    <w:p w14:paraId="1DEC45AD" w14:textId="446628AE" w:rsidR="0092461A" w:rsidRPr="000F1203" w:rsidRDefault="0092461A" w:rsidP="0037300F"/>
    <w:p w14:paraId="3E7F17FF" w14:textId="55053CED" w:rsidR="00896CA4" w:rsidRPr="000F1203" w:rsidRDefault="00612869" w:rsidP="00926C37">
      <w:pPr>
        <w:pStyle w:val="Heading1"/>
      </w:pPr>
      <w:bookmarkStart w:id="55" w:name="_Toc513114650"/>
      <w:r w:rsidRPr="000F1203">
        <w:t>reference cited</w:t>
      </w:r>
      <w:bookmarkEnd w:id="55"/>
    </w:p>
    <w:p w14:paraId="6D74AB75" w14:textId="0C3E0100" w:rsidR="00B16B87" w:rsidRPr="000F1203" w:rsidRDefault="00B16B87" w:rsidP="00B16B87">
      <w:pPr>
        <w:tabs>
          <w:tab w:val="left" w:pos="360"/>
        </w:tabs>
        <w:spacing w:before="100" w:beforeAutospacing="1" w:after="100" w:afterAutospacing="1"/>
        <w:ind w:left="360" w:hanging="360"/>
        <w:rPr>
          <w:rFonts w:eastAsia="Arial Unicode MS"/>
          <w:szCs w:val="24"/>
        </w:rPr>
      </w:pPr>
      <w:r w:rsidRPr="000F1203">
        <w:rPr>
          <w:rFonts w:eastAsia="Arial Unicode MS"/>
          <w:szCs w:val="24"/>
        </w:rPr>
        <w:t>Blain-Roth, B., J. Baumer, and S. Meyer. 2017. Sport fisheries in the Prince William Sound Management Area, 2014–2016. Alaska Department of Fish and Game, Fishery Management Report No. 17-44, Anchorage.</w:t>
      </w:r>
    </w:p>
    <w:p w14:paraId="349B8962" w14:textId="6535CC75" w:rsidR="00CF39DB" w:rsidRDefault="00CF39DB" w:rsidP="000F631A">
      <w:pPr>
        <w:pStyle w:val="NormalWeb"/>
        <w:ind w:left="480" w:hanging="480"/>
        <w:rPr>
          <w:rFonts w:ascii="Times New Roman" w:hAnsi="Times New Roman" w:cs="Times New Roman"/>
          <w:szCs w:val="24"/>
        </w:rPr>
      </w:pPr>
      <w:r>
        <w:rPr>
          <w:rFonts w:ascii="Times New Roman" w:hAnsi="Times New Roman" w:cs="Times New Roman"/>
          <w:szCs w:val="24"/>
        </w:rPr>
        <w:t xml:space="preserve">Berkeley, S.A., C. Chapman, </w:t>
      </w:r>
      <w:r w:rsidR="006D44E2">
        <w:rPr>
          <w:rFonts w:ascii="Times New Roman" w:hAnsi="Times New Roman" w:cs="Times New Roman"/>
          <w:szCs w:val="24"/>
        </w:rPr>
        <w:t xml:space="preserve">and </w:t>
      </w:r>
      <w:r>
        <w:rPr>
          <w:rFonts w:ascii="Times New Roman" w:hAnsi="Times New Roman" w:cs="Times New Roman"/>
          <w:szCs w:val="24"/>
        </w:rPr>
        <w:t xml:space="preserve">S. </w:t>
      </w:r>
      <w:proofErr w:type="spellStart"/>
      <w:r>
        <w:rPr>
          <w:rFonts w:ascii="Times New Roman" w:hAnsi="Times New Roman" w:cs="Times New Roman"/>
          <w:szCs w:val="24"/>
        </w:rPr>
        <w:t>Sogard</w:t>
      </w:r>
      <w:proofErr w:type="spellEnd"/>
      <w:r>
        <w:rPr>
          <w:rFonts w:ascii="Times New Roman" w:hAnsi="Times New Roman" w:cs="Times New Roman"/>
          <w:szCs w:val="24"/>
        </w:rPr>
        <w:t xml:space="preserve">. 2004. Maternal age as a determinant of larval growth and survival in a marine fish, Sebastes </w:t>
      </w:r>
      <w:proofErr w:type="spellStart"/>
      <w:r>
        <w:rPr>
          <w:rFonts w:ascii="Times New Roman" w:hAnsi="Times New Roman" w:cs="Times New Roman"/>
          <w:szCs w:val="24"/>
        </w:rPr>
        <w:t>Melanops</w:t>
      </w:r>
      <w:proofErr w:type="spellEnd"/>
      <w:r>
        <w:rPr>
          <w:rFonts w:ascii="Times New Roman" w:hAnsi="Times New Roman" w:cs="Times New Roman"/>
          <w:szCs w:val="24"/>
        </w:rPr>
        <w:t>. Ecology: 85:5:1258-1264.</w:t>
      </w:r>
    </w:p>
    <w:p w14:paraId="7C390D7A" w14:textId="1F8FDF42"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 xml:space="preserve">Bowers, M.J. 1992. Annual reproductive cycle of oocytes and embryos of Yellowtail Rockfish Sebastes </w:t>
      </w:r>
      <w:proofErr w:type="spellStart"/>
      <w:r w:rsidRPr="000F1203">
        <w:rPr>
          <w:rFonts w:ascii="Times New Roman" w:hAnsi="Times New Roman" w:cs="Times New Roman"/>
          <w:szCs w:val="24"/>
        </w:rPr>
        <w:t>flavidus</w:t>
      </w:r>
      <w:proofErr w:type="spellEnd"/>
      <w:r w:rsidRPr="000F1203">
        <w:rPr>
          <w:rFonts w:ascii="Times New Roman" w:hAnsi="Times New Roman" w:cs="Times New Roman"/>
          <w:szCs w:val="24"/>
        </w:rPr>
        <w:t xml:space="preserve"> (family </w:t>
      </w:r>
      <w:proofErr w:type="spellStart"/>
      <w:r w:rsidRPr="000F1203">
        <w:rPr>
          <w:rFonts w:ascii="Times New Roman" w:hAnsi="Times New Roman" w:cs="Times New Roman"/>
          <w:szCs w:val="24"/>
        </w:rPr>
        <w:t>Scorpaenidae</w:t>
      </w:r>
      <w:proofErr w:type="spellEnd"/>
      <w:r w:rsidRPr="000F1203">
        <w:rPr>
          <w:rFonts w:ascii="Times New Roman" w:hAnsi="Times New Roman" w:cs="Times New Roman"/>
          <w:szCs w:val="24"/>
        </w:rPr>
        <w:t>). U.S. National Marine Fisheries Service Fishery Bulletin 90:231–242.</w:t>
      </w:r>
    </w:p>
    <w:p w14:paraId="33C6F96E" w14:textId="77777777" w:rsidR="000F631A" w:rsidRPr="000F1203" w:rsidRDefault="000F631A" w:rsidP="000F631A">
      <w:pPr>
        <w:spacing w:before="100" w:beforeAutospacing="1" w:after="100" w:afterAutospacing="1"/>
        <w:ind w:left="480" w:hanging="480"/>
      </w:pPr>
      <w:r w:rsidRPr="000F1203">
        <w:t xml:space="preserve">Clark, W.G. 1991. Groundfish exploitation rates based on life history parameters. Can. J. Fish. </w:t>
      </w:r>
      <w:proofErr w:type="spellStart"/>
      <w:r w:rsidRPr="000F1203">
        <w:t>Aquat</w:t>
      </w:r>
      <w:proofErr w:type="spellEnd"/>
      <w:r w:rsidRPr="000F1203">
        <w:t>. Sci. 48: 734-750.</w:t>
      </w:r>
    </w:p>
    <w:p w14:paraId="735BD164" w14:textId="77777777" w:rsidR="000F631A" w:rsidRPr="000F1203" w:rsidRDefault="000F631A" w:rsidP="000F631A">
      <w:pPr>
        <w:spacing w:before="100" w:beforeAutospacing="1" w:after="100" w:afterAutospacing="1"/>
        <w:ind w:left="480" w:hanging="480"/>
      </w:pPr>
      <w:proofErr w:type="spellStart"/>
      <w:r w:rsidRPr="000F1203">
        <w:t>Conrath</w:t>
      </w:r>
      <w:proofErr w:type="spellEnd"/>
      <w:r w:rsidRPr="000F1203">
        <w:t xml:space="preserve">, C.L. 2017. Maturity, spawning omission, and reproductive complexity of </w:t>
      </w:r>
      <w:proofErr w:type="spellStart"/>
      <w:r w:rsidRPr="000F1203">
        <w:t>deepwater</w:t>
      </w:r>
      <w:proofErr w:type="spellEnd"/>
      <w:r w:rsidRPr="000F1203">
        <w:t xml:space="preserve"> rockfish. Transactions of the American Fisheries Society 146(3):495–507.</w:t>
      </w:r>
    </w:p>
    <w:p w14:paraId="247CE0C4" w14:textId="77777777" w:rsidR="000F631A" w:rsidRPr="000F1203" w:rsidRDefault="000F631A" w:rsidP="000F631A">
      <w:pPr>
        <w:spacing w:before="100" w:beforeAutospacing="1" w:after="100" w:afterAutospacing="1"/>
        <w:ind w:left="480" w:hanging="480"/>
      </w:pPr>
      <w:r w:rsidRPr="000F1203">
        <w:t xml:space="preserve">Chilton, D.E., and R.J. Beamish. 1982. Age determination methods for fishes studied by the Groundfish Program at the Pacific Biological Station. Can. Spec. Publ. Fish. </w:t>
      </w:r>
      <w:proofErr w:type="spellStart"/>
      <w:r w:rsidRPr="000F1203">
        <w:t>Aquat</w:t>
      </w:r>
      <w:proofErr w:type="spellEnd"/>
      <w:r w:rsidRPr="000F1203">
        <w:t>. Sci. 60, 102 p.</w:t>
      </w:r>
    </w:p>
    <w:p w14:paraId="0EA97431" w14:textId="23C68181" w:rsidR="00DF3E01" w:rsidRPr="006D44E2" w:rsidRDefault="006D44E2" w:rsidP="006D44E2">
      <w:pPr>
        <w:ind w:left="720" w:hanging="720"/>
      </w:pPr>
      <w:proofErr w:type="spellStart"/>
      <w:r w:rsidRPr="006D44E2">
        <w:t>Dempson</w:t>
      </w:r>
      <w:proofErr w:type="spellEnd"/>
      <w:r w:rsidRPr="006D44E2">
        <w:t xml:space="preserve">, J. </w:t>
      </w:r>
      <w:proofErr w:type="gramStart"/>
      <w:r w:rsidRPr="006D44E2">
        <w:t>B,,</w:t>
      </w:r>
      <w:proofErr w:type="gramEnd"/>
      <w:r w:rsidRPr="006D44E2">
        <w:t xml:space="preserve">  V. A. Braithwaite, D.</w:t>
      </w:r>
      <w:r w:rsidR="00DF3E01" w:rsidRPr="006D44E2">
        <w:t xml:space="preserve"> Doherty,</w:t>
      </w:r>
      <w:r w:rsidRPr="006D44E2">
        <w:t xml:space="preserve"> and</w:t>
      </w:r>
      <w:r w:rsidR="00DF3E01" w:rsidRPr="006D44E2">
        <w:t xml:space="preserve"> M</w:t>
      </w:r>
      <w:r w:rsidRPr="006D44E2">
        <w:t>.</w:t>
      </w:r>
      <w:r>
        <w:t xml:space="preserve"> Power. 2010. </w:t>
      </w:r>
      <w:r w:rsidR="00DF3E01" w:rsidRPr="006D44E2">
        <w:t xml:space="preserve">Stable isotope analysis of marine feeding signatures of Atlantic salmon in the North Atlantic, </w:t>
      </w:r>
      <w:r w:rsidR="00DF3E01" w:rsidRPr="006D44E2">
        <w:rPr>
          <w:i/>
          <w:iCs/>
        </w:rPr>
        <w:t>ICES Journal of Marine Science</w:t>
      </w:r>
      <w:r>
        <w:t>, Volume 67, Issue 1:</w:t>
      </w:r>
      <w:r w:rsidR="00DF3E01" w:rsidRPr="006D44E2">
        <w:t xml:space="preserve"> 52–61, </w:t>
      </w:r>
      <w:hyperlink r:id="rId33" w:history="1">
        <w:r w:rsidR="00DF3E01" w:rsidRPr="006D44E2">
          <w:rPr>
            <w:rStyle w:val="Hyperlink"/>
          </w:rPr>
          <w:t>https://doi.org/10.1093/icesjms/fsp227</w:t>
        </w:r>
      </w:hyperlink>
    </w:p>
    <w:p w14:paraId="65C7875B" w14:textId="2343E63F" w:rsidR="000F631A" w:rsidRPr="000F1203" w:rsidRDefault="000F631A" w:rsidP="000F631A">
      <w:pPr>
        <w:spacing w:before="100" w:beforeAutospacing="1" w:after="100" w:afterAutospacing="1"/>
        <w:ind w:left="480" w:hanging="480"/>
      </w:pPr>
      <w:r w:rsidRPr="000F1203">
        <w:t xml:space="preserve">Dick, E.J., S. Beyer, M. </w:t>
      </w:r>
      <w:proofErr w:type="spellStart"/>
      <w:r w:rsidRPr="000F1203">
        <w:t>Mangel</w:t>
      </w:r>
      <w:proofErr w:type="spellEnd"/>
      <w:r w:rsidRPr="000F1203">
        <w:t>, and S. Ralston. 2017. A meta-anal</w:t>
      </w:r>
      <w:r w:rsidR="005C2F92" w:rsidRPr="000F1203">
        <w:t xml:space="preserve">ysis of fecundity in rockfishes </w:t>
      </w:r>
      <w:r w:rsidRPr="000F1203">
        <w:t>(genus Sebastes). Fisheries Research 187:73–85. Elsevier B.V.</w:t>
      </w:r>
    </w:p>
    <w:p w14:paraId="32A0AB31" w14:textId="753843FB"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t>Echeverria, T.W. 1987. Thirty-four species of California rockfishes: maturity and seasonality of reproduction. Fishery Bulletin 85(2):229–250.</w:t>
      </w:r>
    </w:p>
    <w:p w14:paraId="0A94DCB6" w14:textId="3F71AD3D" w:rsidR="00B16B87" w:rsidRPr="000F1203" w:rsidRDefault="00B16B87" w:rsidP="00B16B87">
      <w:pPr>
        <w:spacing w:before="100" w:beforeAutospacing="1" w:after="100" w:afterAutospacing="1"/>
        <w:ind w:left="360" w:hanging="360"/>
        <w:rPr>
          <w:szCs w:val="24"/>
        </w:rPr>
      </w:pPr>
      <w:r w:rsidRPr="000F1203">
        <w:rPr>
          <w:szCs w:val="24"/>
        </w:rPr>
        <w:t xml:space="preserve">Goodyear, C. P. 1993. Spawning stock biomass per recruit in fisheries management: foundation and current use. In Risk Evaluation and Biological Reference Points for Fisheries Management, 120: 67–81. </w:t>
      </w:r>
    </w:p>
    <w:p w14:paraId="58D43750" w14:textId="77777777" w:rsidR="000F631A" w:rsidRPr="000F1203" w:rsidRDefault="000F631A" w:rsidP="000F631A">
      <w:pPr>
        <w:pStyle w:val="NormalWeb"/>
        <w:ind w:left="480" w:hanging="480"/>
        <w:rPr>
          <w:rFonts w:ascii="Times New Roman" w:hAnsi="Times New Roman" w:cs="Times New Roman"/>
          <w:szCs w:val="24"/>
        </w:rPr>
      </w:pPr>
      <w:r w:rsidRPr="000F1203">
        <w:rPr>
          <w:rFonts w:ascii="Times New Roman" w:hAnsi="Times New Roman" w:cs="Times New Roman"/>
          <w:szCs w:val="24"/>
        </w:rPr>
        <w:lastRenderedPageBreak/>
        <w:t xml:space="preserve">Hannah, R.W., M.T. Blume, and J.E. Thompson. 2009. Length and age at maturity of female yelloweye rockfish (Sebastes </w:t>
      </w:r>
      <w:proofErr w:type="spellStart"/>
      <w:r w:rsidRPr="000F1203">
        <w:rPr>
          <w:rFonts w:ascii="Times New Roman" w:hAnsi="Times New Roman" w:cs="Times New Roman"/>
          <w:szCs w:val="24"/>
        </w:rPr>
        <w:t>rubberimus</w:t>
      </w:r>
      <w:proofErr w:type="spellEnd"/>
      <w:r w:rsidRPr="000F1203">
        <w:rPr>
          <w:rFonts w:ascii="Times New Roman" w:hAnsi="Times New Roman" w:cs="Times New Roman"/>
          <w:szCs w:val="24"/>
        </w:rPr>
        <w:t>) and cabezon (</w:t>
      </w:r>
      <w:proofErr w:type="spellStart"/>
      <w:r w:rsidRPr="000F1203">
        <w:rPr>
          <w:rFonts w:ascii="Times New Roman" w:hAnsi="Times New Roman" w:cs="Times New Roman"/>
          <w:szCs w:val="24"/>
        </w:rPr>
        <w:t>Scorpaenichthys</w:t>
      </w:r>
      <w:proofErr w:type="spellEnd"/>
      <w:r w:rsidRPr="000F1203">
        <w:rPr>
          <w:rFonts w:ascii="Times New Roman" w:hAnsi="Times New Roman" w:cs="Times New Roman"/>
          <w:szCs w:val="24"/>
        </w:rPr>
        <w:t xml:space="preserve"> </w:t>
      </w:r>
      <w:proofErr w:type="spellStart"/>
      <w:r w:rsidRPr="000F1203">
        <w:rPr>
          <w:rFonts w:ascii="Times New Roman" w:hAnsi="Times New Roman" w:cs="Times New Roman"/>
          <w:szCs w:val="24"/>
        </w:rPr>
        <w:t>marmoratus</w:t>
      </w:r>
      <w:proofErr w:type="spellEnd"/>
      <w:r w:rsidRPr="000F1203">
        <w:rPr>
          <w:rFonts w:ascii="Times New Roman" w:hAnsi="Times New Roman" w:cs="Times New Roman"/>
          <w:szCs w:val="24"/>
        </w:rPr>
        <w:t>) from Oregon waters based on histological evaluation of maturity.</w:t>
      </w:r>
    </w:p>
    <w:p w14:paraId="19752299" w14:textId="77777777" w:rsidR="000F631A" w:rsidRPr="000F1203" w:rsidRDefault="000F631A" w:rsidP="000F631A">
      <w:pPr>
        <w:pStyle w:val="NormalWeb"/>
        <w:ind w:left="480" w:hanging="480"/>
        <w:rPr>
          <w:rFonts w:ascii="Times New Roman" w:hAnsi="Times New Roman" w:cs="Times New Roman"/>
          <w:szCs w:val="24"/>
        </w:rPr>
      </w:pPr>
      <w:proofErr w:type="spellStart"/>
      <w:r w:rsidRPr="000F1203">
        <w:rPr>
          <w:rFonts w:ascii="Times New Roman" w:hAnsi="Times New Roman" w:cs="Times New Roman"/>
          <w:szCs w:val="24"/>
        </w:rPr>
        <w:t>Kronlund</w:t>
      </w:r>
      <w:proofErr w:type="spellEnd"/>
      <w:r w:rsidRPr="000F1203">
        <w:rPr>
          <w:rFonts w:ascii="Times New Roman" w:hAnsi="Times New Roman" w:cs="Times New Roman"/>
          <w:szCs w:val="24"/>
        </w:rPr>
        <w:t xml:space="preserve">, A.R., and K.L. Yamanaka. 2001. Yelloweye Rockfish (Sebastes </w:t>
      </w:r>
      <w:proofErr w:type="spellStart"/>
      <w:r w:rsidRPr="000F1203">
        <w:rPr>
          <w:rFonts w:ascii="Times New Roman" w:hAnsi="Times New Roman" w:cs="Times New Roman"/>
          <w:szCs w:val="24"/>
        </w:rPr>
        <w:t>ruberrimus</w:t>
      </w:r>
      <w:proofErr w:type="spellEnd"/>
      <w:r w:rsidRPr="000F1203">
        <w:rPr>
          <w:rFonts w:ascii="Times New Roman" w:hAnsi="Times New Roman" w:cs="Times New Roman"/>
          <w:szCs w:val="24"/>
        </w:rPr>
        <w:t>) Life History Parameters Assessed from Areas with Contrasting Fishing Histories. Page Spatial Processes and Management of Marine Populations.</w:t>
      </w:r>
    </w:p>
    <w:p w14:paraId="24124687" w14:textId="4CD508AD" w:rsidR="00DF3E01" w:rsidRPr="006D44E2" w:rsidRDefault="00DF3E01" w:rsidP="006D44E2">
      <w:pPr>
        <w:ind w:left="720" w:hanging="720"/>
      </w:pPr>
      <w:r w:rsidRPr="006D44E2">
        <w:t>Lambert, Y</w:t>
      </w:r>
      <w:r w:rsidR="006D44E2" w:rsidRPr="006D44E2">
        <w:t xml:space="preserve">., and </w:t>
      </w:r>
      <w:r w:rsidRPr="006D44E2">
        <w:t xml:space="preserve">J-D. </w:t>
      </w:r>
      <w:proofErr w:type="spellStart"/>
      <w:r w:rsidRPr="006D44E2">
        <w:t>Dutil</w:t>
      </w:r>
      <w:proofErr w:type="spellEnd"/>
      <w:r w:rsidRPr="006D44E2">
        <w:t>.</w:t>
      </w:r>
      <w:r w:rsidR="006D44E2">
        <w:t xml:space="preserve"> 1997.</w:t>
      </w:r>
      <w:r w:rsidRPr="006D44E2">
        <w:t xml:space="preserve"> "Can simple condition indices be used to monitor and quantify seasonal changes in the energy reserves of cod (</w:t>
      </w:r>
      <w:proofErr w:type="spellStart"/>
      <w:r w:rsidRPr="006D44E2">
        <w:t>Gadus</w:t>
      </w:r>
      <w:proofErr w:type="spellEnd"/>
      <w:r w:rsidRPr="006D44E2">
        <w:t xml:space="preserve"> </w:t>
      </w:r>
      <w:proofErr w:type="spellStart"/>
      <w:r w:rsidRPr="006D44E2">
        <w:t>morhua</w:t>
      </w:r>
      <w:proofErr w:type="spellEnd"/>
      <w:proofErr w:type="gramStart"/>
      <w:r w:rsidRPr="006D44E2">
        <w:t>)?.</w:t>
      </w:r>
      <w:proofErr w:type="gramEnd"/>
      <w:r w:rsidRPr="006D44E2">
        <w:t>" Canadian Journal of Fisheries a</w:t>
      </w:r>
      <w:r w:rsidR="006D44E2">
        <w:t>nd Aquatic Sciences 54.S1</w:t>
      </w:r>
      <w:r w:rsidRPr="006D44E2">
        <w:t>: 104-112.</w:t>
      </w:r>
    </w:p>
    <w:p w14:paraId="3DBD0A45" w14:textId="77777777" w:rsidR="000F631A" w:rsidRPr="000F1203" w:rsidRDefault="000F631A" w:rsidP="000F631A">
      <w:pPr>
        <w:spacing w:before="100" w:beforeAutospacing="1" w:after="100" w:afterAutospacing="1"/>
        <w:ind w:left="480" w:hanging="480"/>
      </w:pPr>
      <w:r w:rsidRPr="000F1203">
        <w:t xml:space="preserve">Love, M., </w:t>
      </w:r>
      <w:proofErr w:type="spellStart"/>
      <w:r w:rsidRPr="000F1203">
        <w:t>Yoklavich</w:t>
      </w:r>
      <w:proofErr w:type="spellEnd"/>
      <w:r w:rsidRPr="000F1203">
        <w:t xml:space="preserve">, M., </w:t>
      </w:r>
      <w:proofErr w:type="spellStart"/>
      <w:r w:rsidRPr="000F1203">
        <w:t>Thorsteinson</w:t>
      </w:r>
      <w:proofErr w:type="spellEnd"/>
      <w:r w:rsidRPr="000F1203">
        <w:t>, L. 2002. The Rockfishes of the Northeast Pacific. University of California Press.</w:t>
      </w:r>
    </w:p>
    <w:p w14:paraId="15A8BD58" w14:textId="1F000F54" w:rsidR="00DF3E01" w:rsidRDefault="006D44E2" w:rsidP="006D44E2">
      <w:pPr>
        <w:ind w:left="720" w:hanging="720"/>
        <w:rPr>
          <w:rFonts w:ascii="Calibri Light" w:hAnsi="Calibri Light"/>
        </w:rPr>
      </w:pPr>
      <w:proofErr w:type="spellStart"/>
      <w:r>
        <w:t>Matley</w:t>
      </w:r>
      <w:proofErr w:type="spellEnd"/>
      <w:r>
        <w:t>, J.</w:t>
      </w:r>
      <w:r w:rsidR="00DF3E01" w:rsidRPr="006D44E2">
        <w:t xml:space="preserve"> K., G</w:t>
      </w:r>
      <w:r>
        <w:t>.</w:t>
      </w:r>
      <w:r w:rsidR="00DF3E01" w:rsidRPr="006D44E2">
        <w:t xml:space="preserve"> E. </w:t>
      </w:r>
      <w:proofErr w:type="spellStart"/>
      <w:r w:rsidR="00DF3E01" w:rsidRPr="006D44E2">
        <w:t>Maes</w:t>
      </w:r>
      <w:proofErr w:type="spellEnd"/>
      <w:r w:rsidR="00DF3E01" w:rsidRPr="006D44E2">
        <w:t>, F</w:t>
      </w:r>
      <w:r>
        <w:t>.</w:t>
      </w:r>
      <w:r w:rsidR="00DF3E01" w:rsidRPr="006D44E2">
        <w:t xml:space="preserve"> </w:t>
      </w:r>
      <w:proofErr w:type="spellStart"/>
      <w:r w:rsidR="00DF3E01" w:rsidRPr="006D44E2">
        <w:t>Devloo</w:t>
      </w:r>
      <w:r w:rsidR="00DF3E01" w:rsidRPr="006D44E2">
        <w:rPr>
          <w:rFonts w:ascii="Cambria Math" w:hAnsi="Cambria Math" w:cs="Cambria Math"/>
        </w:rPr>
        <w:t>‐</w:t>
      </w:r>
      <w:r w:rsidR="00DF3E01" w:rsidRPr="006D44E2">
        <w:t>Delva</w:t>
      </w:r>
      <w:proofErr w:type="spellEnd"/>
      <w:r w:rsidR="00DF3E01" w:rsidRPr="006D44E2">
        <w:t>, R</w:t>
      </w:r>
      <w:r>
        <w:t>.</w:t>
      </w:r>
      <w:r w:rsidR="00DF3E01" w:rsidRPr="006D44E2">
        <w:t xml:space="preserve"> </w:t>
      </w:r>
      <w:proofErr w:type="spellStart"/>
      <w:r w:rsidR="00DF3E01" w:rsidRPr="006D44E2">
        <w:t>Huerlimann</w:t>
      </w:r>
      <w:proofErr w:type="spellEnd"/>
      <w:r w:rsidR="00DF3E01" w:rsidRPr="006D44E2">
        <w:t>, G</w:t>
      </w:r>
      <w:r>
        <w:t>.</w:t>
      </w:r>
      <w:r w:rsidR="00DF3E01" w:rsidRPr="006D44E2">
        <w:t xml:space="preserve"> Chua, A</w:t>
      </w:r>
      <w:r>
        <w:t>.</w:t>
      </w:r>
      <w:r w:rsidR="00DF3E01" w:rsidRPr="006D44E2">
        <w:t xml:space="preserve"> J. Tobin, A</w:t>
      </w:r>
      <w:r>
        <w:t>.</w:t>
      </w:r>
      <w:r w:rsidR="00DF3E01" w:rsidRPr="006D44E2">
        <w:t xml:space="preserve"> T. Fisk, C</w:t>
      </w:r>
      <w:r>
        <w:t>.</w:t>
      </w:r>
      <w:r w:rsidR="00DF3E01" w:rsidRPr="006D44E2">
        <w:t xml:space="preserve">A. </w:t>
      </w:r>
      <w:proofErr w:type="spellStart"/>
      <w:r w:rsidR="00DF3E01" w:rsidRPr="006D44E2">
        <w:t>Simpfendorfer</w:t>
      </w:r>
      <w:proofErr w:type="spellEnd"/>
      <w:r w:rsidR="00DF3E01" w:rsidRPr="006D44E2">
        <w:t>, and M</w:t>
      </w:r>
      <w:r>
        <w:t>.</w:t>
      </w:r>
      <w:r w:rsidR="00DF3E01" w:rsidRPr="006D44E2">
        <w:t xml:space="preserve"> R. </w:t>
      </w:r>
      <w:proofErr w:type="spellStart"/>
      <w:r w:rsidR="00DF3E01" w:rsidRPr="006D44E2">
        <w:t>Heupel</w:t>
      </w:r>
      <w:proofErr w:type="spellEnd"/>
      <w:r w:rsidR="00DF3E01" w:rsidRPr="006D44E2">
        <w:t xml:space="preserve">. </w:t>
      </w:r>
      <w:r>
        <w:t xml:space="preserve">2018. </w:t>
      </w:r>
      <w:r w:rsidR="00DF3E01" w:rsidRPr="006D44E2">
        <w:t>"Integrating complementary methods to improve diet analysis in fishery</w:t>
      </w:r>
      <w:r w:rsidR="00DF3E01" w:rsidRPr="006D44E2">
        <w:rPr>
          <w:rFonts w:ascii="Cambria Math" w:hAnsi="Cambria Math" w:cs="Cambria Math"/>
        </w:rPr>
        <w:t>‐</w:t>
      </w:r>
      <w:r w:rsidR="00DF3E01" w:rsidRPr="006D44E2">
        <w:t>targeted species." Ecology a</w:t>
      </w:r>
      <w:r>
        <w:t>nd evolution 8-18</w:t>
      </w:r>
      <w:r w:rsidR="00DF3E01" w:rsidRPr="006D44E2">
        <w:t>: 9503-9515.</w:t>
      </w:r>
    </w:p>
    <w:p w14:paraId="6196B674" w14:textId="77777777" w:rsidR="000F631A" w:rsidRPr="000F1203" w:rsidRDefault="000F631A" w:rsidP="000F631A">
      <w:pPr>
        <w:pStyle w:val="NoSpacing"/>
      </w:pPr>
      <w:r w:rsidRPr="000F1203">
        <w:t xml:space="preserve">Mecklenburg, C.W., T.A. Mecklenburg, and L.K. </w:t>
      </w:r>
      <w:proofErr w:type="spellStart"/>
      <w:r w:rsidRPr="000F1203">
        <w:t>Thorsteinson</w:t>
      </w:r>
      <w:proofErr w:type="spellEnd"/>
      <w:r w:rsidRPr="000F1203">
        <w:t xml:space="preserve">. 2002. Fishes of Alaska. Am. </w:t>
      </w:r>
    </w:p>
    <w:p w14:paraId="02DC5C9C" w14:textId="6DB0D471" w:rsidR="005C2F92" w:rsidRPr="000F1203" w:rsidRDefault="000F631A" w:rsidP="00B16B87">
      <w:pPr>
        <w:pStyle w:val="NoSpacing"/>
        <w:tabs>
          <w:tab w:val="left" w:pos="360"/>
          <w:tab w:val="left" w:pos="450"/>
          <w:tab w:val="left" w:pos="540"/>
        </w:tabs>
      </w:pPr>
      <w:r w:rsidRPr="000F1203">
        <w:tab/>
      </w:r>
      <w:r w:rsidR="005C2F92" w:rsidRPr="000F1203">
        <w:tab/>
      </w:r>
      <w:r w:rsidRPr="000F1203">
        <w:t xml:space="preserve">Fish. Soc., </w:t>
      </w:r>
      <w:r w:rsidR="00B16B87" w:rsidRPr="000F1203">
        <w:t>Bethesda, MD.</w:t>
      </w:r>
    </w:p>
    <w:p w14:paraId="33D2EB9D" w14:textId="0C58EBE5" w:rsidR="0005274D" w:rsidRPr="000F1203" w:rsidRDefault="0005274D" w:rsidP="00B16B87">
      <w:pPr>
        <w:pStyle w:val="NoSpacing"/>
        <w:tabs>
          <w:tab w:val="left" w:pos="360"/>
          <w:tab w:val="left" w:pos="450"/>
          <w:tab w:val="left" w:pos="540"/>
        </w:tabs>
      </w:pPr>
    </w:p>
    <w:p w14:paraId="130341F6" w14:textId="77777777" w:rsidR="0005274D" w:rsidRPr="000F1203" w:rsidRDefault="0005274D" w:rsidP="0005274D">
      <w:pPr>
        <w:tabs>
          <w:tab w:val="left" w:pos="360"/>
          <w:tab w:val="left" w:pos="450"/>
          <w:tab w:val="left" w:pos="540"/>
        </w:tabs>
        <w:spacing w:after="0"/>
        <w:rPr>
          <w:szCs w:val="24"/>
        </w:rPr>
      </w:pPr>
      <w:r w:rsidRPr="000F1203">
        <w:rPr>
          <w:szCs w:val="24"/>
        </w:rPr>
        <w:t xml:space="preserve">Myers, R. A., and Mertz, G. 1998. The limits of exploitation: a precautionary approach. Ecol. </w:t>
      </w:r>
    </w:p>
    <w:p w14:paraId="7F0625BF" w14:textId="77777777" w:rsidR="0005274D" w:rsidRPr="000F1203" w:rsidRDefault="0005274D" w:rsidP="0005274D">
      <w:pPr>
        <w:tabs>
          <w:tab w:val="left" w:pos="360"/>
          <w:tab w:val="left" w:pos="450"/>
          <w:tab w:val="left" w:pos="540"/>
        </w:tabs>
        <w:spacing w:after="0"/>
        <w:rPr>
          <w:szCs w:val="24"/>
        </w:rPr>
      </w:pPr>
      <w:r w:rsidRPr="000F1203">
        <w:rPr>
          <w:szCs w:val="24"/>
        </w:rPr>
        <w:tab/>
        <w:t>Appl. 8(1): 165–169.</w:t>
      </w:r>
    </w:p>
    <w:p w14:paraId="4A5E66E4" w14:textId="77777777" w:rsidR="0005274D" w:rsidRPr="000F1203" w:rsidRDefault="0005274D" w:rsidP="00B16B87">
      <w:pPr>
        <w:pStyle w:val="NoSpacing"/>
        <w:tabs>
          <w:tab w:val="left" w:pos="360"/>
          <w:tab w:val="left" w:pos="450"/>
          <w:tab w:val="left" w:pos="540"/>
        </w:tabs>
      </w:pPr>
    </w:p>
    <w:p w14:paraId="1534B082" w14:textId="77777777" w:rsidR="00B16B87" w:rsidRPr="000F1203" w:rsidRDefault="00B16B87" w:rsidP="00B16B87">
      <w:pPr>
        <w:tabs>
          <w:tab w:val="left" w:pos="450"/>
        </w:tabs>
        <w:spacing w:after="0"/>
        <w:rPr>
          <w:szCs w:val="24"/>
        </w:rPr>
      </w:pPr>
      <w:r w:rsidRPr="000F1203">
        <w:rPr>
          <w:szCs w:val="24"/>
        </w:rPr>
        <w:t xml:space="preserve">O’Connell, V.M, C. </w:t>
      </w:r>
      <w:proofErr w:type="spellStart"/>
      <w:r w:rsidRPr="000F1203">
        <w:rPr>
          <w:szCs w:val="24"/>
        </w:rPr>
        <w:t>Brylinsky</w:t>
      </w:r>
      <w:proofErr w:type="spellEnd"/>
      <w:r w:rsidRPr="000F1203">
        <w:rPr>
          <w:szCs w:val="24"/>
        </w:rPr>
        <w:t xml:space="preserve">, and D. </w:t>
      </w:r>
      <w:proofErr w:type="spellStart"/>
      <w:r w:rsidRPr="000F1203">
        <w:rPr>
          <w:szCs w:val="24"/>
        </w:rPr>
        <w:t>Carlile</w:t>
      </w:r>
      <w:proofErr w:type="spellEnd"/>
      <w:r w:rsidRPr="000F1203">
        <w:rPr>
          <w:szCs w:val="24"/>
        </w:rPr>
        <w:t xml:space="preserve">. 2002. Demersal Shelf Rockfish Stock Assessment </w:t>
      </w:r>
    </w:p>
    <w:p w14:paraId="4CD63A3C" w14:textId="474773C1" w:rsidR="00B16B87" w:rsidRDefault="00B16B87" w:rsidP="00B16B87">
      <w:pPr>
        <w:tabs>
          <w:tab w:val="left" w:pos="360"/>
          <w:tab w:val="left" w:pos="450"/>
        </w:tabs>
        <w:spacing w:after="0"/>
        <w:rPr>
          <w:szCs w:val="24"/>
        </w:rPr>
      </w:pPr>
      <w:r w:rsidRPr="000F1203">
        <w:rPr>
          <w:szCs w:val="24"/>
        </w:rPr>
        <w:tab/>
        <w:t>for 2003. Alaska Department of Fish and Game IJ02-44: 419-458.</w:t>
      </w:r>
    </w:p>
    <w:p w14:paraId="3F958B59" w14:textId="0C50669F" w:rsidR="00B16B87" w:rsidRDefault="00005B1C" w:rsidP="00005B1C">
      <w:pPr>
        <w:tabs>
          <w:tab w:val="left" w:pos="360"/>
        </w:tabs>
        <w:spacing w:before="100" w:beforeAutospacing="1" w:after="100" w:afterAutospacing="1"/>
        <w:ind w:left="360" w:hanging="360"/>
        <w:rPr>
          <w:rFonts w:eastAsia="Arial Unicode MS"/>
        </w:rPr>
      </w:pPr>
      <w:commentRangeStart w:id="56"/>
      <w:r w:rsidRPr="00005B1C">
        <w:rPr>
          <w:rFonts w:eastAsia="Arial Unicode MS"/>
          <w:szCs w:val="24"/>
        </w:rPr>
        <w:t>Plummer</w:t>
      </w:r>
      <w:r>
        <w:rPr>
          <w:rFonts w:eastAsia="Arial Unicode MS"/>
          <w:szCs w:val="24"/>
        </w:rPr>
        <w:t>, M.</w:t>
      </w:r>
      <w:r w:rsidRPr="00005B1C">
        <w:rPr>
          <w:rFonts w:eastAsia="Arial Unicode MS"/>
          <w:szCs w:val="24"/>
        </w:rPr>
        <w:t xml:space="preserve"> (2016). </w:t>
      </w:r>
      <w:proofErr w:type="spellStart"/>
      <w:r w:rsidRPr="00005B1C">
        <w:rPr>
          <w:rFonts w:eastAsia="Arial Unicode MS"/>
          <w:szCs w:val="24"/>
        </w:rPr>
        <w:t>rjags</w:t>
      </w:r>
      <w:proofErr w:type="spellEnd"/>
      <w:r w:rsidRPr="00005B1C">
        <w:rPr>
          <w:rFonts w:eastAsia="Arial Unicode MS"/>
          <w:szCs w:val="24"/>
        </w:rPr>
        <w:t xml:space="preserve">: Bayesian Graphical Models using MCMC. R package version 4-6. </w:t>
      </w:r>
      <w:hyperlink r:id="rId34" w:history="1">
        <w:r w:rsidRPr="00005B1C">
          <w:rPr>
            <w:rFonts w:eastAsia="Arial Unicode MS"/>
          </w:rPr>
          <w:t>https://CRAN.R-project.org/package=rjags</w:t>
        </w:r>
      </w:hyperlink>
    </w:p>
    <w:p w14:paraId="037D8AD4" w14:textId="1710419D" w:rsidR="00005B1C" w:rsidRPr="00005B1C" w:rsidRDefault="00005B1C" w:rsidP="00005B1C">
      <w:pPr>
        <w:tabs>
          <w:tab w:val="left" w:pos="360"/>
        </w:tabs>
        <w:spacing w:before="100" w:beforeAutospacing="1" w:after="100" w:afterAutospacing="1"/>
        <w:ind w:left="360" w:hanging="360"/>
        <w:rPr>
          <w:rFonts w:eastAsia="Arial Unicode MS"/>
          <w:szCs w:val="24"/>
        </w:rPr>
      </w:pPr>
      <w:r w:rsidRPr="00005B1C">
        <w:rPr>
          <w:rFonts w:eastAsia="Arial Unicode MS"/>
          <w:szCs w:val="24"/>
        </w:rPr>
        <w:t>R Core Team. 2017. R: A language and environment for statistical computing. R Foundation for</w:t>
      </w:r>
      <w:r>
        <w:rPr>
          <w:rFonts w:eastAsia="Arial Unicode MS"/>
          <w:szCs w:val="24"/>
        </w:rPr>
        <w:t xml:space="preserve"> </w:t>
      </w:r>
      <w:r w:rsidRPr="00005B1C">
        <w:rPr>
          <w:rFonts w:eastAsia="Arial Unicode MS"/>
          <w:szCs w:val="24"/>
        </w:rPr>
        <w:t>Statistical Computing, Vienna, Austria. URL https://www.R-project.org/.</w:t>
      </w:r>
      <w:commentRangeEnd w:id="56"/>
      <w:r>
        <w:rPr>
          <w:rStyle w:val="CommentReference"/>
        </w:rPr>
        <w:commentReference w:id="56"/>
      </w:r>
    </w:p>
    <w:p w14:paraId="5FD5135C" w14:textId="77777777" w:rsidR="00B16B87" w:rsidRPr="000F1203" w:rsidRDefault="00B16B87" w:rsidP="00B16B87">
      <w:pPr>
        <w:tabs>
          <w:tab w:val="left" w:pos="450"/>
        </w:tabs>
        <w:spacing w:after="0"/>
        <w:rPr>
          <w:szCs w:val="24"/>
        </w:rPr>
      </w:pPr>
      <w:r w:rsidRPr="000F1203">
        <w:rPr>
          <w:szCs w:val="24"/>
        </w:rPr>
        <w:t xml:space="preserve">Rumble, J., E. Russ, C. Russ, and M. Byerly. 2017. Prince William Sound Registration Area E </w:t>
      </w:r>
    </w:p>
    <w:p w14:paraId="0C548C23" w14:textId="77777777" w:rsidR="00B16B87" w:rsidRPr="000F1203" w:rsidRDefault="00B16B87" w:rsidP="00B16B87">
      <w:pPr>
        <w:tabs>
          <w:tab w:val="left" w:pos="450"/>
        </w:tabs>
        <w:spacing w:after="0"/>
        <w:ind w:left="450" w:hanging="90"/>
        <w:rPr>
          <w:szCs w:val="24"/>
        </w:rPr>
      </w:pPr>
      <w:r w:rsidRPr="000F1203">
        <w:rPr>
          <w:szCs w:val="24"/>
        </w:rPr>
        <w:t>groundfish fisheries management report, 2014–2017. Alaska Department of Fish and Game,</w:t>
      </w:r>
    </w:p>
    <w:p w14:paraId="420BAE70" w14:textId="08ADB754" w:rsidR="00B16B87" w:rsidRPr="000F1203" w:rsidRDefault="00B16B87" w:rsidP="00B16B87">
      <w:pPr>
        <w:tabs>
          <w:tab w:val="left" w:pos="450"/>
        </w:tabs>
        <w:spacing w:after="0"/>
        <w:ind w:left="450" w:hanging="90"/>
        <w:rPr>
          <w:szCs w:val="24"/>
        </w:rPr>
      </w:pPr>
      <w:r w:rsidRPr="000F1203">
        <w:rPr>
          <w:szCs w:val="24"/>
        </w:rPr>
        <w:t>Fishery Management Report No. 17-40, Anchorage.</w:t>
      </w:r>
    </w:p>
    <w:p w14:paraId="16B3D266" w14:textId="77777777" w:rsidR="00DF3E01" w:rsidRDefault="00DF3E01" w:rsidP="00DF3E01">
      <w:pPr>
        <w:rPr>
          <w:rFonts w:ascii="Calibri Light" w:hAnsi="Calibri Light"/>
        </w:rPr>
      </w:pPr>
    </w:p>
    <w:p w14:paraId="678C916C" w14:textId="45F2D6A4" w:rsidR="00DF3E01" w:rsidRPr="006D44E2" w:rsidRDefault="00DF3E01" w:rsidP="006D44E2">
      <w:pPr>
        <w:ind w:left="720" w:hanging="720"/>
      </w:pPr>
      <w:r w:rsidRPr="006D44E2">
        <w:t>von Biela, Vanessa R., Seth D. Newsome, and Christian E. Zimmerman.</w:t>
      </w:r>
      <w:r w:rsidR="006D44E2">
        <w:t xml:space="preserve"> 2015.</w:t>
      </w:r>
      <w:r w:rsidRPr="006D44E2">
        <w:t xml:space="preserve"> "Examining the utility of bulk otolith δ13C to describe diet in wild-caught black rockfish Sebastes </w:t>
      </w:r>
      <w:proofErr w:type="spellStart"/>
      <w:r w:rsidRPr="006D44E2">
        <w:t>melan</w:t>
      </w:r>
      <w:r w:rsidR="006D44E2">
        <w:t>ops</w:t>
      </w:r>
      <w:proofErr w:type="spellEnd"/>
      <w:r w:rsidR="006D44E2">
        <w:t>." Aquatic Biology 23.3</w:t>
      </w:r>
      <w:r w:rsidRPr="006D44E2">
        <w:t>: 201-208</w:t>
      </w:r>
    </w:p>
    <w:p w14:paraId="3B88DBCF" w14:textId="42CB2B8C" w:rsidR="000F631A" w:rsidRPr="000F1203" w:rsidRDefault="00B16B87" w:rsidP="000F631A">
      <w:pPr>
        <w:spacing w:before="100" w:beforeAutospacing="1" w:after="100" w:afterAutospacing="1"/>
        <w:ind w:left="360" w:hanging="360"/>
      </w:pPr>
      <w:proofErr w:type="spellStart"/>
      <w:r w:rsidRPr="000F1203">
        <w:t>Westr</w:t>
      </w:r>
      <w:r w:rsidR="000F631A" w:rsidRPr="000F1203">
        <w:t>heim</w:t>
      </w:r>
      <w:proofErr w:type="spellEnd"/>
      <w:r w:rsidR="000F631A" w:rsidRPr="000F1203">
        <w:t>, S.J. 1975. Reproduction, maturation and identification of larvae of some Sebastes (</w:t>
      </w:r>
      <w:proofErr w:type="spellStart"/>
      <w:r w:rsidR="000F631A" w:rsidRPr="000F1203">
        <w:t>Scorpaenidae</w:t>
      </w:r>
      <w:proofErr w:type="spellEnd"/>
      <w:r w:rsidR="000F631A" w:rsidRPr="000F1203">
        <w:t>) species in the northeast Pacific Ocean. Journal of the Fisheries Research Board of Canada 32:2399–2411.</w:t>
      </w:r>
    </w:p>
    <w:p w14:paraId="0C6559D0" w14:textId="77777777" w:rsidR="000F631A" w:rsidRPr="000F1203" w:rsidRDefault="000F631A" w:rsidP="000F631A">
      <w:pPr>
        <w:pStyle w:val="NoSpacing"/>
        <w:tabs>
          <w:tab w:val="left" w:pos="360"/>
        </w:tabs>
      </w:pPr>
      <w:r w:rsidRPr="000F1203">
        <w:lastRenderedPageBreak/>
        <w:t xml:space="preserve">Yamanaka, K.L., M.K. </w:t>
      </w:r>
      <w:proofErr w:type="spellStart"/>
      <w:r w:rsidRPr="000F1203">
        <w:t>Mcallister</w:t>
      </w:r>
      <w:proofErr w:type="spellEnd"/>
      <w:r w:rsidRPr="000F1203">
        <w:t xml:space="preserve">, P.F. </w:t>
      </w:r>
      <w:proofErr w:type="spellStart"/>
      <w:r w:rsidRPr="000F1203">
        <w:t>Olesiuk</w:t>
      </w:r>
      <w:proofErr w:type="spellEnd"/>
      <w:r w:rsidRPr="000F1203">
        <w:t xml:space="preserve">, S.G. </w:t>
      </w:r>
      <w:proofErr w:type="spellStart"/>
      <w:r w:rsidRPr="000F1203">
        <w:t>Obradovich</w:t>
      </w:r>
      <w:proofErr w:type="spellEnd"/>
      <w:r w:rsidRPr="000F1203">
        <w:t>, and R. Haigh. 2011. Stock</w:t>
      </w:r>
    </w:p>
    <w:p w14:paraId="27332A39" w14:textId="77777777" w:rsidR="000F631A" w:rsidRPr="000F1203" w:rsidRDefault="000F631A" w:rsidP="000F631A">
      <w:pPr>
        <w:pStyle w:val="NoSpacing"/>
        <w:tabs>
          <w:tab w:val="left" w:pos="360"/>
        </w:tabs>
      </w:pPr>
      <w:r w:rsidRPr="000F1203">
        <w:tab/>
        <w:t xml:space="preserve">Assessment for the inside population of yelloweye rockfish (Sebastes </w:t>
      </w:r>
      <w:proofErr w:type="spellStart"/>
      <w:r w:rsidRPr="000F1203">
        <w:t>ruberrimus</w:t>
      </w:r>
      <w:proofErr w:type="spellEnd"/>
      <w:r w:rsidRPr="000F1203">
        <w:t>) in British</w:t>
      </w:r>
    </w:p>
    <w:p w14:paraId="70E7A63E" w14:textId="77777777" w:rsidR="000F631A" w:rsidRDefault="000F631A" w:rsidP="000F631A">
      <w:pPr>
        <w:pStyle w:val="NoSpacing"/>
        <w:tabs>
          <w:tab w:val="left" w:pos="360"/>
        </w:tabs>
      </w:pPr>
      <w:r w:rsidRPr="000F1203">
        <w:tab/>
        <w:t>Columbia, Canada for 2010. Fisheries and Ocean, Canada 129.</w:t>
      </w:r>
    </w:p>
    <w:p w14:paraId="36FAE0D3" w14:textId="30E1CEE2" w:rsidR="00883E6D" w:rsidRDefault="00883E6D">
      <w:pPr>
        <w:spacing w:after="200" w:line="276" w:lineRule="auto"/>
        <w:jc w:val="left"/>
        <w:rPr>
          <w:rFonts w:ascii="Calibri Light" w:hAnsi="Calibri Light"/>
        </w:rPr>
      </w:pPr>
      <w:r>
        <w:rPr>
          <w:rFonts w:ascii="Calibri Light" w:hAnsi="Calibri Light"/>
        </w:rPr>
        <w:br w:type="page"/>
      </w:r>
    </w:p>
    <w:p w14:paraId="61CA8CF7" w14:textId="77777777" w:rsidR="00DF3E01" w:rsidRDefault="00DF3E01" w:rsidP="00DF3E01">
      <w:pPr>
        <w:rPr>
          <w:rFonts w:ascii="Calibri Light" w:hAnsi="Calibri Light"/>
        </w:rPr>
      </w:pPr>
    </w:p>
    <w:p w14:paraId="1601107E" w14:textId="77777777" w:rsidR="00DF3E01" w:rsidRDefault="00DF3E01" w:rsidP="00DF3E01">
      <w:pPr>
        <w:rPr>
          <w:rFonts w:ascii="Calibri Light" w:hAnsi="Calibri Light"/>
        </w:rPr>
      </w:pPr>
    </w:p>
    <w:p w14:paraId="246F8DA9" w14:textId="45CDF4AB" w:rsidR="00171BB1" w:rsidRDefault="00171BB1" w:rsidP="001E7963">
      <w:r w:rsidRPr="00171BB1">
        <w:rPr>
          <w:highlight w:val="yellow"/>
        </w:rPr>
        <w:t>Current data – Donnie compiled. Not sure if need to include….</w:t>
      </w:r>
    </w:p>
    <w:p w14:paraId="723BD1CE" w14:textId="77777777" w:rsidR="001E7963" w:rsidRDefault="001E7963" w:rsidP="001E7963">
      <w:pPr>
        <w:rPr>
          <w:szCs w:val="24"/>
        </w:rPr>
      </w:pPr>
      <w:r w:rsidRPr="007518B4">
        <w:t xml:space="preserve">Table </w:t>
      </w:r>
      <w:proofErr w:type="gramStart"/>
      <w:r>
        <w:t>1</w:t>
      </w:r>
      <w:r w:rsidRPr="007518B4">
        <w:t>.</w:t>
      </w:r>
      <w:r>
        <w:t>–</w:t>
      </w:r>
      <w:proofErr w:type="gramEnd"/>
      <w:r w:rsidRPr="00B54AAC">
        <w:rPr>
          <w:szCs w:val="24"/>
        </w:rPr>
        <w:t xml:space="preserve"> </w:t>
      </w:r>
      <w:r>
        <w:rPr>
          <w:szCs w:val="24"/>
        </w:rPr>
        <w:t>Age and length-at-maturity for female yelloweye rockfish by location.</w:t>
      </w:r>
    </w:p>
    <w:tbl>
      <w:tblPr>
        <w:tblW w:w="9438" w:type="dxa"/>
        <w:tblLook w:val="04A0" w:firstRow="1" w:lastRow="0" w:firstColumn="1" w:lastColumn="0" w:noHBand="0" w:noVBand="1"/>
      </w:tblPr>
      <w:tblGrid>
        <w:gridCol w:w="1710"/>
        <w:gridCol w:w="90"/>
        <w:gridCol w:w="1440"/>
        <w:gridCol w:w="1800"/>
        <w:gridCol w:w="2070"/>
        <w:gridCol w:w="2328"/>
      </w:tblGrid>
      <w:tr w:rsidR="001E7963" w14:paraId="14FBA74D" w14:textId="77777777" w:rsidTr="001E7963">
        <w:tc>
          <w:tcPr>
            <w:tcW w:w="1800" w:type="dxa"/>
            <w:gridSpan w:val="2"/>
            <w:tcBorders>
              <w:top w:val="single" w:sz="4" w:space="0" w:color="auto"/>
              <w:left w:val="nil"/>
              <w:bottom w:val="single" w:sz="4" w:space="0" w:color="auto"/>
              <w:right w:val="nil"/>
            </w:tcBorders>
          </w:tcPr>
          <w:p w14:paraId="7BECCF2F" w14:textId="77777777" w:rsidR="001E7963" w:rsidRDefault="001E7963" w:rsidP="001E7963">
            <w:pPr>
              <w:rPr>
                <w:szCs w:val="24"/>
              </w:rPr>
            </w:pPr>
            <w:r>
              <w:rPr>
                <w:szCs w:val="24"/>
              </w:rPr>
              <w:t>Location</w:t>
            </w:r>
          </w:p>
        </w:tc>
        <w:tc>
          <w:tcPr>
            <w:tcW w:w="1440" w:type="dxa"/>
            <w:tcBorders>
              <w:top w:val="single" w:sz="4" w:space="0" w:color="auto"/>
              <w:left w:val="nil"/>
              <w:bottom w:val="single" w:sz="4" w:space="0" w:color="auto"/>
              <w:right w:val="nil"/>
            </w:tcBorders>
          </w:tcPr>
          <w:p w14:paraId="46D527F3" w14:textId="77777777" w:rsidR="001E7963" w:rsidRDefault="001E7963" w:rsidP="001E7963">
            <w:pPr>
              <w:jc w:val="center"/>
              <w:rPr>
                <w:szCs w:val="24"/>
              </w:rPr>
            </w:pPr>
            <w:r>
              <w:rPr>
                <w:szCs w:val="24"/>
              </w:rPr>
              <w:t>Sample Size</w:t>
            </w:r>
          </w:p>
          <w:p w14:paraId="7A6A6213" w14:textId="77777777" w:rsidR="001E7963" w:rsidRDefault="001E7963" w:rsidP="001E7963">
            <w:pPr>
              <w:jc w:val="center"/>
              <w:rPr>
                <w:szCs w:val="24"/>
              </w:rPr>
            </w:pPr>
            <w:r>
              <w:rPr>
                <w:szCs w:val="24"/>
              </w:rPr>
              <w:t>(n=)</w:t>
            </w:r>
          </w:p>
        </w:tc>
        <w:tc>
          <w:tcPr>
            <w:tcW w:w="1800" w:type="dxa"/>
            <w:tcBorders>
              <w:top w:val="single" w:sz="4" w:space="0" w:color="auto"/>
              <w:left w:val="nil"/>
              <w:bottom w:val="single" w:sz="4" w:space="0" w:color="auto"/>
              <w:right w:val="nil"/>
            </w:tcBorders>
          </w:tcPr>
          <w:p w14:paraId="5E417A12" w14:textId="77777777" w:rsidR="001E7963" w:rsidRDefault="001E7963" w:rsidP="001E7963">
            <w:pPr>
              <w:jc w:val="center"/>
              <w:rPr>
                <w:szCs w:val="24"/>
              </w:rPr>
            </w:pPr>
            <w:r>
              <w:rPr>
                <w:szCs w:val="24"/>
              </w:rPr>
              <w:t>Age-at-Maturity</w:t>
            </w:r>
          </w:p>
          <w:p w14:paraId="10F4F875" w14:textId="77777777" w:rsidR="001E7963" w:rsidRPr="00D93475" w:rsidRDefault="001E7963" w:rsidP="001E7963">
            <w:pPr>
              <w:jc w:val="center"/>
              <w:rPr>
                <w:szCs w:val="24"/>
              </w:rPr>
            </w:pPr>
            <w:r>
              <w:rPr>
                <w:szCs w:val="24"/>
              </w:rPr>
              <w:t>A</w:t>
            </w:r>
            <w:r>
              <w:rPr>
                <w:szCs w:val="24"/>
                <w:vertAlign w:val="subscript"/>
              </w:rPr>
              <w:t>50</w:t>
            </w:r>
            <w:r>
              <w:rPr>
                <w:szCs w:val="24"/>
              </w:rPr>
              <w:t xml:space="preserve"> (years)</w:t>
            </w:r>
          </w:p>
        </w:tc>
        <w:tc>
          <w:tcPr>
            <w:tcW w:w="2070" w:type="dxa"/>
            <w:tcBorders>
              <w:top w:val="single" w:sz="4" w:space="0" w:color="auto"/>
              <w:left w:val="nil"/>
              <w:bottom w:val="single" w:sz="4" w:space="0" w:color="auto"/>
              <w:right w:val="nil"/>
            </w:tcBorders>
          </w:tcPr>
          <w:p w14:paraId="20EC53E8" w14:textId="77777777" w:rsidR="001E7963" w:rsidRDefault="001E7963" w:rsidP="001E7963">
            <w:pPr>
              <w:jc w:val="center"/>
              <w:rPr>
                <w:szCs w:val="24"/>
              </w:rPr>
            </w:pPr>
            <w:r>
              <w:rPr>
                <w:szCs w:val="24"/>
              </w:rPr>
              <w:t>Length-at-Maturity</w:t>
            </w:r>
          </w:p>
          <w:p w14:paraId="255BB5FD" w14:textId="77777777" w:rsidR="001E7963" w:rsidRPr="00D93475" w:rsidRDefault="001E7963" w:rsidP="001E7963">
            <w:pPr>
              <w:jc w:val="center"/>
              <w:rPr>
                <w:szCs w:val="24"/>
              </w:rPr>
            </w:pPr>
            <w:r>
              <w:rPr>
                <w:szCs w:val="24"/>
              </w:rPr>
              <w:t>L</w:t>
            </w:r>
            <w:r>
              <w:rPr>
                <w:szCs w:val="24"/>
                <w:vertAlign w:val="subscript"/>
              </w:rPr>
              <w:t>50</w:t>
            </w:r>
            <w:r>
              <w:rPr>
                <w:szCs w:val="24"/>
              </w:rPr>
              <w:t xml:space="preserve"> (cm)</w:t>
            </w:r>
          </w:p>
        </w:tc>
        <w:tc>
          <w:tcPr>
            <w:tcW w:w="2328" w:type="dxa"/>
            <w:tcBorders>
              <w:top w:val="single" w:sz="4" w:space="0" w:color="auto"/>
              <w:left w:val="nil"/>
              <w:bottom w:val="single" w:sz="4" w:space="0" w:color="auto"/>
              <w:right w:val="nil"/>
            </w:tcBorders>
          </w:tcPr>
          <w:p w14:paraId="4A61620F" w14:textId="77777777" w:rsidR="001E7963" w:rsidRDefault="001E7963" w:rsidP="001E7963">
            <w:pPr>
              <w:jc w:val="center"/>
              <w:rPr>
                <w:szCs w:val="24"/>
              </w:rPr>
            </w:pPr>
            <w:r>
              <w:rPr>
                <w:szCs w:val="24"/>
              </w:rPr>
              <w:t>Source</w:t>
            </w:r>
          </w:p>
        </w:tc>
      </w:tr>
      <w:tr w:rsidR="001E7963" w14:paraId="6A8D91C2" w14:textId="77777777" w:rsidTr="001E7963">
        <w:tc>
          <w:tcPr>
            <w:tcW w:w="1710" w:type="dxa"/>
            <w:tcBorders>
              <w:top w:val="single" w:sz="4" w:space="0" w:color="auto"/>
              <w:left w:val="nil"/>
              <w:bottom w:val="nil"/>
              <w:right w:val="nil"/>
            </w:tcBorders>
          </w:tcPr>
          <w:p w14:paraId="154E0440" w14:textId="77777777" w:rsidR="001E7963" w:rsidRPr="00F6727E" w:rsidRDefault="001E7963" w:rsidP="001E7963">
            <w:pPr>
              <w:jc w:val="left"/>
              <w:rPr>
                <w:sz w:val="20"/>
                <w:szCs w:val="20"/>
              </w:rPr>
            </w:pPr>
            <w:r w:rsidRPr="00F6727E">
              <w:rPr>
                <w:sz w:val="20"/>
                <w:szCs w:val="20"/>
              </w:rPr>
              <w:t xml:space="preserve">N. and Central </w:t>
            </w:r>
            <w:proofErr w:type="spellStart"/>
            <w:r w:rsidRPr="00F6727E">
              <w:rPr>
                <w:sz w:val="20"/>
                <w:szCs w:val="20"/>
              </w:rPr>
              <w:t>California</w:t>
            </w:r>
            <w:r w:rsidRPr="00F6727E">
              <w:rPr>
                <w:sz w:val="20"/>
                <w:szCs w:val="20"/>
                <w:vertAlign w:val="superscript"/>
              </w:rPr>
              <w:t>a</w:t>
            </w:r>
            <w:proofErr w:type="spellEnd"/>
          </w:p>
        </w:tc>
        <w:tc>
          <w:tcPr>
            <w:tcW w:w="1530" w:type="dxa"/>
            <w:gridSpan w:val="2"/>
            <w:tcBorders>
              <w:top w:val="single" w:sz="4" w:space="0" w:color="auto"/>
              <w:left w:val="nil"/>
              <w:bottom w:val="nil"/>
              <w:right w:val="nil"/>
            </w:tcBorders>
          </w:tcPr>
          <w:p w14:paraId="6D05C578" w14:textId="77777777" w:rsidR="001E7963" w:rsidRPr="00F6727E" w:rsidRDefault="001E7963" w:rsidP="001E7963">
            <w:pPr>
              <w:jc w:val="center"/>
              <w:rPr>
                <w:sz w:val="20"/>
                <w:szCs w:val="20"/>
              </w:rPr>
            </w:pPr>
            <w:r w:rsidRPr="00F6727E">
              <w:rPr>
                <w:sz w:val="20"/>
                <w:szCs w:val="20"/>
              </w:rPr>
              <w:t>132</w:t>
            </w:r>
          </w:p>
        </w:tc>
        <w:tc>
          <w:tcPr>
            <w:tcW w:w="1800" w:type="dxa"/>
            <w:tcBorders>
              <w:top w:val="single" w:sz="4" w:space="0" w:color="auto"/>
              <w:left w:val="nil"/>
              <w:bottom w:val="nil"/>
              <w:right w:val="nil"/>
            </w:tcBorders>
          </w:tcPr>
          <w:p w14:paraId="11756B9B" w14:textId="77777777" w:rsidR="001E7963" w:rsidRPr="00F6727E" w:rsidRDefault="001E7963" w:rsidP="001E7963">
            <w:pPr>
              <w:jc w:val="center"/>
              <w:rPr>
                <w:sz w:val="20"/>
                <w:szCs w:val="20"/>
              </w:rPr>
            </w:pPr>
            <w:r w:rsidRPr="00F6727E">
              <w:rPr>
                <w:sz w:val="20"/>
                <w:szCs w:val="20"/>
              </w:rPr>
              <w:t>7</w:t>
            </w:r>
          </w:p>
        </w:tc>
        <w:tc>
          <w:tcPr>
            <w:tcW w:w="2070" w:type="dxa"/>
            <w:tcBorders>
              <w:top w:val="single" w:sz="4" w:space="0" w:color="auto"/>
              <w:left w:val="nil"/>
              <w:bottom w:val="nil"/>
              <w:right w:val="nil"/>
            </w:tcBorders>
          </w:tcPr>
          <w:p w14:paraId="60ADD912" w14:textId="77777777" w:rsidR="001E7963" w:rsidRPr="00F6727E" w:rsidRDefault="001E7963" w:rsidP="001E7963">
            <w:pPr>
              <w:jc w:val="center"/>
              <w:rPr>
                <w:sz w:val="20"/>
                <w:szCs w:val="20"/>
              </w:rPr>
            </w:pPr>
            <w:r>
              <w:rPr>
                <w:sz w:val="20"/>
                <w:szCs w:val="20"/>
              </w:rPr>
              <w:t>40</w:t>
            </w:r>
          </w:p>
        </w:tc>
        <w:tc>
          <w:tcPr>
            <w:tcW w:w="2328" w:type="dxa"/>
            <w:tcBorders>
              <w:top w:val="single" w:sz="4" w:space="0" w:color="auto"/>
              <w:left w:val="nil"/>
              <w:bottom w:val="nil"/>
              <w:right w:val="nil"/>
            </w:tcBorders>
          </w:tcPr>
          <w:p w14:paraId="086D777C" w14:textId="77777777" w:rsidR="001E7963" w:rsidRPr="00F6727E" w:rsidRDefault="001E7963" w:rsidP="001E7963">
            <w:pPr>
              <w:jc w:val="center"/>
              <w:rPr>
                <w:sz w:val="16"/>
                <w:szCs w:val="16"/>
              </w:rPr>
            </w:pPr>
            <w:r w:rsidRPr="00F6727E">
              <w:rPr>
                <w:sz w:val="16"/>
                <w:szCs w:val="16"/>
              </w:rPr>
              <w:t>(Wyllie Echeverria 1987)</w:t>
            </w:r>
          </w:p>
        </w:tc>
      </w:tr>
      <w:tr w:rsidR="001E7963" w14:paraId="04865DAF" w14:textId="77777777" w:rsidTr="001E7963">
        <w:tc>
          <w:tcPr>
            <w:tcW w:w="1710" w:type="dxa"/>
            <w:tcBorders>
              <w:top w:val="nil"/>
              <w:left w:val="nil"/>
              <w:bottom w:val="nil"/>
              <w:right w:val="nil"/>
            </w:tcBorders>
          </w:tcPr>
          <w:p w14:paraId="541DA4C7" w14:textId="77777777" w:rsidR="001E7963" w:rsidRPr="00F6727E" w:rsidRDefault="001E7963" w:rsidP="001E7963">
            <w:pPr>
              <w:jc w:val="left"/>
              <w:rPr>
                <w:sz w:val="20"/>
                <w:szCs w:val="20"/>
              </w:rPr>
            </w:pPr>
            <w:r w:rsidRPr="00F6727E">
              <w:rPr>
                <w:sz w:val="20"/>
                <w:szCs w:val="20"/>
              </w:rPr>
              <w:t>N. and Central California</w:t>
            </w:r>
          </w:p>
        </w:tc>
        <w:tc>
          <w:tcPr>
            <w:tcW w:w="1530" w:type="dxa"/>
            <w:gridSpan w:val="2"/>
            <w:tcBorders>
              <w:top w:val="nil"/>
              <w:left w:val="nil"/>
              <w:bottom w:val="nil"/>
              <w:right w:val="nil"/>
            </w:tcBorders>
          </w:tcPr>
          <w:p w14:paraId="10475650" w14:textId="77777777" w:rsidR="001E7963" w:rsidRPr="00F6727E" w:rsidRDefault="001E7963" w:rsidP="001E7963">
            <w:pPr>
              <w:jc w:val="center"/>
              <w:rPr>
                <w:sz w:val="20"/>
                <w:szCs w:val="20"/>
              </w:rPr>
            </w:pPr>
            <w:r w:rsidRPr="00F6727E">
              <w:rPr>
                <w:sz w:val="20"/>
                <w:szCs w:val="20"/>
              </w:rPr>
              <w:t>23</w:t>
            </w:r>
          </w:p>
        </w:tc>
        <w:tc>
          <w:tcPr>
            <w:tcW w:w="1800" w:type="dxa"/>
            <w:tcBorders>
              <w:top w:val="nil"/>
              <w:left w:val="nil"/>
              <w:bottom w:val="nil"/>
              <w:right w:val="nil"/>
            </w:tcBorders>
          </w:tcPr>
          <w:p w14:paraId="1BC703BF" w14:textId="77777777" w:rsidR="001E7963" w:rsidRPr="00F6727E" w:rsidRDefault="001E7963" w:rsidP="001E7963">
            <w:pPr>
              <w:jc w:val="center"/>
              <w:rPr>
                <w:sz w:val="20"/>
                <w:szCs w:val="20"/>
              </w:rPr>
            </w:pPr>
            <w:r w:rsidRPr="00F6727E">
              <w:rPr>
                <w:sz w:val="20"/>
                <w:szCs w:val="20"/>
              </w:rPr>
              <w:t>8-9</w:t>
            </w:r>
          </w:p>
        </w:tc>
        <w:tc>
          <w:tcPr>
            <w:tcW w:w="2070" w:type="dxa"/>
            <w:tcBorders>
              <w:top w:val="nil"/>
              <w:left w:val="nil"/>
              <w:bottom w:val="nil"/>
              <w:right w:val="nil"/>
            </w:tcBorders>
          </w:tcPr>
          <w:p w14:paraId="3CE77135" w14:textId="77777777" w:rsidR="001E7963" w:rsidRPr="00F6727E" w:rsidRDefault="001E7963" w:rsidP="001E7963">
            <w:pPr>
              <w:jc w:val="center"/>
              <w:rPr>
                <w:sz w:val="20"/>
                <w:szCs w:val="20"/>
              </w:rPr>
            </w:pPr>
            <w:r>
              <w:rPr>
                <w:sz w:val="20"/>
                <w:szCs w:val="20"/>
              </w:rPr>
              <w:t>--</w:t>
            </w:r>
          </w:p>
        </w:tc>
        <w:tc>
          <w:tcPr>
            <w:tcW w:w="2328" w:type="dxa"/>
            <w:tcBorders>
              <w:top w:val="nil"/>
              <w:left w:val="nil"/>
              <w:bottom w:val="nil"/>
              <w:right w:val="nil"/>
            </w:tcBorders>
          </w:tcPr>
          <w:p w14:paraId="15EEC849" w14:textId="77777777" w:rsidR="001E7963" w:rsidRPr="006A1613" w:rsidRDefault="001E7963" w:rsidP="001E7963">
            <w:pPr>
              <w:jc w:val="center"/>
              <w:rPr>
                <w:sz w:val="16"/>
                <w:szCs w:val="16"/>
                <w:vertAlign w:val="superscript"/>
              </w:rPr>
            </w:pPr>
            <w:r>
              <w:rPr>
                <w:sz w:val="16"/>
                <w:szCs w:val="16"/>
              </w:rPr>
              <w:t>(</w:t>
            </w:r>
            <w:r w:rsidRPr="00F6727E">
              <w:rPr>
                <w:sz w:val="16"/>
                <w:szCs w:val="16"/>
              </w:rPr>
              <w:t>Lea et al. 1999</w:t>
            </w:r>
            <w:r>
              <w:rPr>
                <w:sz w:val="16"/>
                <w:szCs w:val="16"/>
              </w:rPr>
              <w:t>)</w:t>
            </w:r>
          </w:p>
        </w:tc>
      </w:tr>
      <w:tr w:rsidR="001E7963" w14:paraId="614EA878" w14:textId="77777777" w:rsidTr="001E7963">
        <w:tc>
          <w:tcPr>
            <w:tcW w:w="1710" w:type="dxa"/>
            <w:tcBorders>
              <w:top w:val="nil"/>
              <w:left w:val="nil"/>
              <w:bottom w:val="nil"/>
              <w:right w:val="nil"/>
            </w:tcBorders>
          </w:tcPr>
          <w:p w14:paraId="31C4A8CA" w14:textId="77777777" w:rsidR="001E7963" w:rsidRPr="00F6727E" w:rsidRDefault="001E7963" w:rsidP="001E7963">
            <w:pPr>
              <w:jc w:val="left"/>
              <w:rPr>
                <w:sz w:val="20"/>
                <w:szCs w:val="20"/>
              </w:rPr>
            </w:pPr>
            <w:r w:rsidRPr="00F6727E">
              <w:rPr>
                <w:sz w:val="20"/>
                <w:szCs w:val="20"/>
              </w:rPr>
              <w:t>Oregon</w:t>
            </w:r>
          </w:p>
        </w:tc>
        <w:tc>
          <w:tcPr>
            <w:tcW w:w="1530" w:type="dxa"/>
            <w:gridSpan w:val="2"/>
            <w:tcBorders>
              <w:top w:val="nil"/>
              <w:left w:val="nil"/>
              <w:bottom w:val="nil"/>
              <w:right w:val="nil"/>
            </w:tcBorders>
          </w:tcPr>
          <w:p w14:paraId="608C1949" w14:textId="77777777" w:rsidR="001E7963" w:rsidRPr="00F6727E" w:rsidRDefault="001E7963" w:rsidP="001E7963">
            <w:pPr>
              <w:jc w:val="center"/>
              <w:rPr>
                <w:sz w:val="20"/>
                <w:szCs w:val="20"/>
              </w:rPr>
            </w:pPr>
            <w:r w:rsidRPr="00F6727E">
              <w:rPr>
                <w:sz w:val="20"/>
                <w:szCs w:val="20"/>
              </w:rPr>
              <w:t>1</w:t>
            </w:r>
            <w:r>
              <w:rPr>
                <w:sz w:val="20"/>
                <w:szCs w:val="20"/>
              </w:rPr>
              <w:t>58</w:t>
            </w:r>
          </w:p>
        </w:tc>
        <w:tc>
          <w:tcPr>
            <w:tcW w:w="1800" w:type="dxa"/>
            <w:tcBorders>
              <w:top w:val="nil"/>
              <w:left w:val="nil"/>
              <w:bottom w:val="nil"/>
              <w:right w:val="nil"/>
            </w:tcBorders>
          </w:tcPr>
          <w:p w14:paraId="79B2DF6E" w14:textId="77777777" w:rsidR="001E7963" w:rsidRPr="00F6727E" w:rsidRDefault="001E7963" w:rsidP="001E7963">
            <w:pPr>
              <w:jc w:val="center"/>
              <w:rPr>
                <w:sz w:val="20"/>
                <w:szCs w:val="20"/>
              </w:rPr>
            </w:pPr>
            <w:r>
              <w:rPr>
                <w:sz w:val="20"/>
                <w:szCs w:val="20"/>
              </w:rPr>
              <w:t>11.6</w:t>
            </w:r>
          </w:p>
        </w:tc>
        <w:tc>
          <w:tcPr>
            <w:tcW w:w="2070" w:type="dxa"/>
            <w:tcBorders>
              <w:top w:val="nil"/>
              <w:left w:val="nil"/>
              <w:bottom w:val="nil"/>
              <w:right w:val="nil"/>
            </w:tcBorders>
          </w:tcPr>
          <w:p w14:paraId="5E327DF6" w14:textId="77777777" w:rsidR="001E7963" w:rsidRPr="00F6727E" w:rsidRDefault="001E7963" w:rsidP="001E7963">
            <w:pPr>
              <w:jc w:val="center"/>
              <w:rPr>
                <w:sz w:val="20"/>
                <w:szCs w:val="20"/>
              </w:rPr>
            </w:pPr>
            <w:r>
              <w:rPr>
                <w:sz w:val="20"/>
                <w:szCs w:val="20"/>
              </w:rPr>
              <w:t>38.8</w:t>
            </w:r>
          </w:p>
        </w:tc>
        <w:tc>
          <w:tcPr>
            <w:tcW w:w="2328" w:type="dxa"/>
            <w:tcBorders>
              <w:top w:val="nil"/>
              <w:left w:val="nil"/>
              <w:bottom w:val="nil"/>
              <w:right w:val="nil"/>
            </w:tcBorders>
          </w:tcPr>
          <w:p w14:paraId="52174213" w14:textId="77777777" w:rsidR="001E7963" w:rsidRDefault="001E7963" w:rsidP="001E7963">
            <w:pPr>
              <w:jc w:val="center"/>
              <w:rPr>
                <w:szCs w:val="24"/>
              </w:rPr>
            </w:pPr>
            <w:r w:rsidRPr="00F6727E">
              <w:rPr>
                <w:sz w:val="16"/>
                <w:szCs w:val="16"/>
              </w:rPr>
              <w:t>(Hannah et al. 2009)</w:t>
            </w:r>
          </w:p>
        </w:tc>
      </w:tr>
      <w:tr w:rsidR="001E7963" w14:paraId="57F37DFF" w14:textId="77777777" w:rsidTr="001E7963">
        <w:tc>
          <w:tcPr>
            <w:tcW w:w="1710" w:type="dxa"/>
            <w:tcBorders>
              <w:top w:val="nil"/>
              <w:left w:val="nil"/>
              <w:bottom w:val="nil"/>
              <w:right w:val="nil"/>
            </w:tcBorders>
          </w:tcPr>
          <w:p w14:paraId="21A1EE12" w14:textId="77777777" w:rsidR="001E7963" w:rsidRPr="00F6727E" w:rsidRDefault="001E7963" w:rsidP="001E7963">
            <w:pPr>
              <w:jc w:val="left"/>
              <w:rPr>
                <w:sz w:val="20"/>
                <w:szCs w:val="20"/>
              </w:rPr>
            </w:pPr>
            <w:r>
              <w:rPr>
                <w:sz w:val="20"/>
                <w:szCs w:val="20"/>
              </w:rPr>
              <w:t xml:space="preserve">Vancouver </w:t>
            </w:r>
            <w:proofErr w:type="spellStart"/>
            <w:r>
              <w:rPr>
                <w:sz w:val="20"/>
                <w:szCs w:val="20"/>
              </w:rPr>
              <w:t>Island</w:t>
            </w:r>
            <w:r>
              <w:rPr>
                <w:sz w:val="20"/>
                <w:szCs w:val="20"/>
                <w:vertAlign w:val="superscript"/>
              </w:rPr>
              <w:t>b</w:t>
            </w:r>
            <w:proofErr w:type="spellEnd"/>
            <w:r>
              <w:rPr>
                <w:sz w:val="20"/>
                <w:szCs w:val="20"/>
              </w:rPr>
              <w:t xml:space="preserve"> Outside (B.C.)</w:t>
            </w:r>
          </w:p>
        </w:tc>
        <w:tc>
          <w:tcPr>
            <w:tcW w:w="1530" w:type="dxa"/>
            <w:gridSpan w:val="2"/>
            <w:tcBorders>
              <w:top w:val="nil"/>
              <w:left w:val="nil"/>
              <w:bottom w:val="nil"/>
              <w:right w:val="nil"/>
            </w:tcBorders>
          </w:tcPr>
          <w:p w14:paraId="5C36E049" w14:textId="77777777" w:rsidR="001E7963" w:rsidRPr="00F6727E" w:rsidRDefault="001E7963" w:rsidP="001E7963">
            <w:pPr>
              <w:jc w:val="center"/>
              <w:rPr>
                <w:sz w:val="20"/>
                <w:szCs w:val="20"/>
              </w:rPr>
            </w:pPr>
            <w:r>
              <w:rPr>
                <w:sz w:val="20"/>
                <w:szCs w:val="20"/>
              </w:rPr>
              <w:t>88 / 204</w:t>
            </w:r>
          </w:p>
        </w:tc>
        <w:tc>
          <w:tcPr>
            <w:tcW w:w="1800" w:type="dxa"/>
            <w:tcBorders>
              <w:top w:val="nil"/>
              <w:left w:val="nil"/>
              <w:bottom w:val="nil"/>
              <w:right w:val="nil"/>
            </w:tcBorders>
          </w:tcPr>
          <w:p w14:paraId="40472FC1" w14:textId="77777777" w:rsidR="001E7963" w:rsidRPr="00F6727E" w:rsidRDefault="001E7963" w:rsidP="001E7963">
            <w:pPr>
              <w:jc w:val="center"/>
              <w:rPr>
                <w:sz w:val="20"/>
                <w:szCs w:val="20"/>
              </w:rPr>
            </w:pPr>
            <w:r>
              <w:rPr>
                <w:sz w:val="20"/>
                <w:szCs w:val="20"/>
              </w:rPr>
              <w:t>16.5 / 17.2</w:t>
            </w:r>
          </w:p>
        </w:tc>
        <w:tc>
          <w:tcPr>
            <w:tcW w:w="2070" w:type="dxa"/>
            <w:tcBorders>
              <w:top w:val="nil"/>
              <w:left w:val="nil"/>
              <w:bottom w:val="nil"/>
              <w:right w:val="nil"/>
            </w:tcBorders>
          </w:tcPr>
          <w:p w14:paraId="05FFD3C9" w14:textId="77777777" w:rsidR="001E7963" w:rsidRPr="00F6727E" w:rsidRDefault="001E7963" w:rsidP="001E7963">
            <w:pPr>
              <w:jc w:val="center"/>
              <w:rPr>
                <w:sz w:val="20"/>
                <w:szCs w:val="20"/>
              </w:rPr>
            </w:pPr>
            <w:r>
              <w:rPr>
                <w:sz w:val="20"/>
                <w:szCs w:val="20"/>
              </w:rPr>
              <w:t>42.1 / 42.4</w:t>
            </w:r>
          </w:p>
        </w:tc>
        <w:tc>
          <w:tcPr>
            <w:tcW w:w="2328" w:type="dxa"/>
            <w:tcBorders>
              <w:top w:val="nil"/>
              <w:left w:val="nil"/>
              <w:bottom w:val="nil"/>
              <w:right w:val="nil"/>
            </w:tcBorders>
          </w:tcPr>
          <w:p w14:paraId="426C833C" w14:textId="77777777" w:rsidR="001E7963" w:rsidRPr="0079553C" w:rsidRDefault="001E7963" w:rsidP="001E7963">
            <w:pPr>
              <w:jc w:val="center"/>
              <w:rPr>
                <w:sz w:val="16"/>
                <w:szCs w:val="16"/>
              </w:rPr>
            </w:pPr>
            <w:r w:rsidRPr="0079553C">
              <w:rPr>
                <w:sz w:val="16"/>
                <w:szCs w:val="16"/>
              </w:rPr>
              <w:t>(</w:t>
            </w:r>
            <w:proofErr w:type="spellStart"/>
            <w:r w:rsidRPr="0079553C">
              <w:rPr>
                <w:sz w:val="16"/>
                <w:szCs w:val="16"/>
              </w:rPr>
              <w:t>Kronlund</w:t>
            </w:r>
            <w:proofErr w:type="spellEnd"/>
            <w:r w:rsidRPr="0079553C">
              <w:rPr>
                <w:sz w:val="16"/>
                <w:szCs w:val="16"/>
              </w:rPr>
              <w:t xml:space="preserve"> and Yamanaka 2001)</w:t>
            </w:r>
          </w:p>
        </w:tc>
      </w:tr>
      <w:tr w:rsidR="001E7963" w14:paraId="7ACA25D3" w14:textId="77777777" w:rsidTr="001E7963">
        <w:tc>
          <w:tcPr>
            <w:tcW w:w="1710" w:type="dxa"/>
            <w:tcBorders>
              <w:top w:val="nil"/>
              <w:left w:val="nil"/>
              <w:bottom w:val="nil"/>
              <w:right w:val="nil"/>
            </w:tcBorders>
          </w:tcPr>
          <w:p w14:paraId="33357A60" w14:textId="77777777" w:rsidR="001E7963" w:rsidRDefault="001E7963" w:rsidP="001E7963">
            <w:pPr>
              <w:jc w:val="left"/>
              <w:rPr>
                <w:sz w:val="20"/>
                <w:szCs w:val="20"/>
              </w:rPr>
            </w:pPr>
            <w:r>
              <w:rPr>
                <w:sz w:val="20"/>
                <w:szCs w:val="20"/>
              </w:rPr>
              <w:t>Vancouver Island Inside (B.C.)</w:t>
            </w:r>
          </w:p>
        </w:tc>
        <w:tc>
          <w:tcPr>
            <w:tcW w:w="1530" w:type="dxa"/>
            <w:gridSpan w:val="2"/>
            <w:tcBorders>
              <w:top w:val="nil"/>
              <w:left w:val="nil"/>
              <w:bottom w:val="nil"/>
              <w:right w:val="nil"/>
            </w:tcBorders>
          </w:tcPr>
          <w:p w14:paraId="25A48D71" w14:textId="77777777" w:rsidR="001E7963" w:rsidRDefault="001E7963" w:rsidP="001E7963">
            <w:pPr>
              <w:jc w:val="center"/>
              <w:rPr>
                <w:sz w:val="20"/>
                <w:szCs w:val="20"/>
              </w:rPr>
            </w:pPr>
            <w:r>
              <w:rPr>
                <w:sz w:val="20"/>
                <w:szCs w:val="20"/>
              </w:rPr>
              <w:t>455</w:t>
            </w:r>
          </w:p>
        </w:tc>
        <w:tc>
          <w:tcPr>
            <w:tcW w:w="1800" w:type="dxa"/>
            <w:tcBorders>
              <w:top w:val="nil"/>
              <w:left w:val="nil"/>
              <w:bottom w:val="nil"/>
              <w:right w:val="nil"/>
            </w:tcBorders>
          </w:tcPr>
          <w:p w14:paraId="34D2F65A" w14:textId="77777777" w:rsidR="001E7963" w:rsidRDefault="001E7963" w:rsidP="001E7963">
            <w:pPr>
              <w:jc w:val="center"/>
              <w:rPr>
                <w:sz w:val="20"/>
                <w:szCs w:val="20"/>
              </w:rPr>
            </w:pPr>
            <w:r>
              <w:rPr>
                <w:sz w:val="20"/>
                <w:szCs w:val="20"/>
              </w:rPr>
              <w:t>17.68</w:t>
            </w:r>
          </w:p>
        </w:tc>
        <w:tc>
          <w:tcPr>
            <w:tcW w:w="2070" w:type="dxa"/>
            <w:tcBorders>
              <w:top w:val="nil"/>
              <w:left w:val="nil"/>
              <w:bottom w:val="nil"/>
              <w:right w:val="nil"/>
            </w:tcBorders>
          </w:tcPr>
          <w:p w14:paraId="1C41AD6B" w14:textId="77777777" w:rsidR="001E7963" w:rsidRDefault="001E7963" w:rsidP="001E7963">
            <w:pPr>
              <w:jc w:val="center"/>
              <w:rPr>
                <w:sz w:val="20"/>
                <w:szCs w:val="20"/>
              </w:rPr>
            </w:pPr>
            <w:r>
              <w:rPr>
                <w:sz w:val="20"/>
                <w:szCs w:val="20"/>
              </w:rPr>
              <w:t>--</w:t>
            </w:r>
          </w:p>
        </w:tc>
        <w:tc>
          <w:tcPr>
            <w:tcW w:w="2328" w:type="dxa"/>
            <w:tcBorders>
              <w:top w:val="nil"/>
              <w:left w:val="nil"/>
              <w:bottom w:val="nil"/>
              <w:right w:val="nil"/>
            </w:tcBorders>
          </w:tcPr>
          <w:p w14:paraId="1EA6A9BB" w14:textId="77777777" w:rsidR="001E7963" w:rsidRPr="0079553C" w:rsidRDefault="001E7963" w:rsidP="001E7963">
            <w:pPr>
              <w:jc w:val="center"/>
              <w:rPr>
                <w:sz w:val="16"/>
                <w:szCs w:val="16"/>
              </w:rPr>
            </w:pPr>
            <w:r>
              <w:rPr>
                <w:sz w:val="16"/>
                <w:szCs w:val="16"/>
              </w:rPr>
              <w:t>(Yamanaka et al. 2011)</w:t>
            </w:r>
          </w:p>
        </w:tc>
      </w:tr>
      <w:tr w:rsidR="001E7963" w14:paraId="7A797728" w14:textId="77777777" w:rsidTr="001E7963">
        <w:tc>
          <w:tcPr>
            <w:tcW w:w="1710" w:type="dxa"/>
            <w:tcBorders>
              <w:top w:val="nil"/>
              <w:left w:val="nil"/>
              <w:bottom w:val="nil"/>
              <w:right w:val="nil"/>
            </w:tcBorders>
          </w:tcPr>
          <w:p w14:paraId="381A0704" w14:textId="77777777" w:rsidR="001E7963" w:rsidRDefault="001E7963" w:rsidP="001E7963">
            <w:pPr>
              <w:jc w:val="left"/>
              <w:rPr>
                <w:sz w:val="20"/>
                <w:szCs w:val="20"/>
              </w:rPr>
            </w:pPr>
            <w:r>
              <w:rPr>
                <w:sz w:val="20"/>
                <w:szCs w:val="20"/>
              </w:rPr>
              <w:t xml:space="preserve">Queen </w:t>
            </w:r>
            <w:proofErr w:type="spellStart"/>
            <w:r>
              <w:rPr>
                <w:sz w:val="20"/>
                <w:szCs w:val="20"/>
              </w:rPr>
              <w:t>Charlotte</w:t>
            </w:r>
            <w:r>
              <w:rPr>
                <w:sz w:val="20"/>
                <w:szCs w:val="20"/>
                <w:vertAlign w:val="superscript"/>
              </w:rPr>
              <w:t>b</w:t>
            </w:r>
            <w:proofErr w:type="spellEnd"/>
            <w:r>
              <w:rPr>
                <w:sz w:val="20"/>
                <w:szCs w:val="20"/>
              </w:rPr>
              <w:t xml:space="preserve"> Island (B.C.)</w:t>
            </w:r>
          </w:p>
        </w:tc>
        <w:tc>
          <w:tcPr>
            <w:tcW w:w="1530" w:type="dxa"/>
            <w:gridSpan w:val="2"/>
            <w:tcBorders>
              <w:top w:val="nil"/>
              <w:left w:val="nil"/>
              <w:bottom w:val="nil"/>
              <w:right w:val="nil"/>
            </w:tcBorders>
          </w:tcPr>
          <w:p w14:paraId="598BE591" w14:textId="77777777" w:rsidR="001E7963" w:rsidRDefault="001E7963" w:rsidP="001E7963">
            <w:pPr>
              <w:jc w:val="center"/>
              <w:rPr>
                <w:sz w:val="20"/>
                <w:szCs w:val="20"/>
              </w:rPr>
            </w:pPr>
            <w:r>
              <w:rPr>
                <w:sz w:val="20"/>
                <w:szCs w:val="20"/>
              </w:rPr>
              <w:t>123 / 107</w:t>
            </w:r>
          </w:p>
        </w:tc>
        <w:tc>
          <w:tcPr>
            <w:tcW w:w="1800" w:type="dxa"/>
            <w:tcBorders>
              <w:top w:val="nil"/>
              <w:left w:val="nil"/>
              <w:bottom w:val="nil"/>
              <w:right w:val="nil"/>
            </w:tcBorders>
          </w:tcPr>
          <w:p w14:paraId="66F2BF98" w14:textId="77777777" w:rsidR="001E7963" w:rsidRDefault="001E7963" w:rsidP="001E7963">
            <w:pPr>
              <w:jc w:val="center"/>
              <w:rPr>
                <w:sz w:val="20"/>
                <w:szCs w:val="20"/>
              </w:rPr>
            </w:pPr>
            <w:r>
              <w:rPr>
                <w:sz w:val="20"/>
                <w:szCs w:val="20"/>
              </w:rPr>
              <w:t>18.9 / 20.3</w:t>
            </w:r>
          </w:p>
        </w:tc>
        <w:tc>
          <w:tcPr>
            <w:tcW w:w="2070" w:type="dxa"/>
            <w:tcBorders>
              <w:top w:val="nil"/>
              <w:left w:val="nil"/>
              <w:bottom w:val="nil"/>
              <w:right w:val="nil"/>
            </w:tcBorders>
          </w:tcPr>
          <w:p w14:paraId="09AD14D8" w14:textId="77777777" w:rsidR="001E7963" w:rsidRDefault="001E7963" w:rsidP="001E7963">
            <w:pPr>
              <w:jc w:val="center"/>
              <w:rPr>
                <w:sz w:val="20"/>
                <w:szCs w:val="20"/>
              </w:rPr>
            </w:pPr>
            <w:r>
              <w:rPr>
                <w:sz w:val="20"/>
                <w:szCs w:val="20"/>
              </w:rPr>
              <w:t>48.5 / 49.1</w:t>
            </w:r>
          </w:p>
        </w:tc>
        <w:tc>
          <w:tcPr>
            <w:tcW w:w="2328" w:type="dxa"/>
            <w:tcBorders>
              <w:top w:val="nil"/>
              <w:left w:val="nil"/>
              <w:bottom w:val="nil"/>
              <w:right w:val="nil"/>
            </w:tcBorders>
          </w:tcPr>
          <w:p w14:paraId="50056827" w14:textId="77777777" w:rsidR="001E7963" w:rsidRPr="0079553C" w:rsidRDefault="001E7963" w:rsidP="001E7963">
            <w:pPr>
              <w:jc w:val="center"/>
              <w:rPr>
                <w:sz w:val="16"/>
                <w:szCs w:val="16"/>
              </w:rPr>
            </w:pPr>
            <w:r w:rsidRPr="0079553C">
              <w:rPr>
                <w:sz w:val="16"/>
                <w:szCs w:val="16"/>
              </w:rPr>
              <w:t>(</w:t>
            </w:r>
            <w:proofErr w:type="spellStart"/>
            <w:r w:rsidRPr="0079553C">
              <w:rPr>
                <w:sz w:val="16"/>
                <w:szCs w:val="16"/>
              </w:rPr>
              <w:t>Kronlund</w:t>
            </w:r>
            <w:proofErr w:type="spellEnd"/>
            <w:r w:rsidRPr="0079553C">
              <w:rPr>
                <w:sz w:val="16"/>
                <w:szCs w:val="16"/>
              </w:rPr>
              <w:t xml:space="preserve"> and Yamanaka 2001)</w:t>
            </w:r>
          </w:p>
        </w:tc>
      </w:tr>
      <w:tr w:rsidR="001E7963" w14:paraId="0AC70C93" w14:textId="77777777" w:rsidTr="001E7963">
        <w:tc>
          <w:tcPr>
            <w:tcW w:w="1710" w:type="dxa"/>
            <w:tcBorders>
              <w:top w:val="nil"/>
              <w:left w:val="nil"/>
              <w:bottom w:val="nil"/>
              <w:right w:val="nil"/>
            </w:tcBorders>
          </w:tcPr>
          <w:p w14:paraId="20DD3551" w14:textId="77777777" w:rsidR="001E7963" w:rsidRPr="0050060C" w:rsidRDefault="001E7963" w:rsidP="001E7963">
            <w:pPr>
              <w:jc w:val="left"/>
              <w:rPr>
                <w:sz w:val="20"/>
                <w:szCs w:val="20"/>
              </w:rPr>
            </w:pPr>
            <w:proofErr w:type="spellStart"/>
            <w:r>
              <w:rPr>
                <w:sz w:val="20"/>
                <w:szCs w:val="20"/>
              </w:rPr>
              <w:t>CSEO</w:t>
            </w:r>
            <w:r>
              <w:rPr>
                <w:sz w:val="20"/>
                <w:szCs w:val="20"/>
                <w:vertAlign w:val="superscript"/>
              </w:rPr>
              <w:t>ac</w:t>
            </w:r>
            <w:proofErr w:type="spellEnd"/>
            <w:r>
              <w:rPr>
                <w:sz w:val="20"/>
                <w:szCs w:val="20"/>
              </w:rPr>
              <w:t xml:space="preserve">    Southeast Alaska</w:t>
            </w:r>
          </w:p>
        </w:tc>
        <w:tc>
          <w:tcPr>
            <w:tcW w:w="1530" w:type="dxa"/>
            <w:gridSpan w:val="2"/>
            <w:tcBorders>
              <w:top w:val="nil"/>
              <w:left w:val="nil"/>
              <w:bottom w:val="nil"/>
              <w:right w:val="nil"/>
            </w:tcBorders>
          </w:tcPr>
          <w:p w14:paraId="61531A99" w14:textId="77777777" w:rsidR="001E7963" w:rsidRDefault="001E7963" w:rsidP="001E7963">
            <w:pPr>
              <w:jc w:val="center"/>
              <w:rPr>
                <w:sz w:val="20"/>
                <w:szCs w:val="20"/>
              </w:rPr>
            </w:pPr>
            <w:r>
              <w:rPr>
                <w:sz w:val="20"/>
                <w:szCs w:val="20"/>
              </w:rPr>
              <w:t>51</w:t>
            </w:r>
          </w:p>
        </w:tc>
        <w:tc>
          <w:tcPr>
            <w:tcW w:w="1800" w:type="dxa"/>
            <w:tcBorders>
              <w:top w:val="nil"/>
              <w:left w:val="nil"/>
              <w:bottom w:val="nil"/>
              <w:right w:val="nil"/>
            </w:tcBorders>
          </w:tcPr>
          <w:p w14:paraId="4C3045EF" w14:textId="77777777" w:rsidR="001E7963" w:rsidRDefault="001E7963" w:rsidP="001E7963">
            <w:pPr>
              <w:jc w:val="center"/>
              <w:rPr>
                <w:sz w:val="20"/>
                <w:szCs w:val="20"/>
              </w:rPr>
            </w:pPr>
            <w:r>
              <w:rPr>
                <w:sz w:val="20"/>
                <w:szCs w:val="20"/>
              </w:rPr>
              <w:t>14-15</w:t>
            </w:r>
          </w:p>
        </w:tc>
        <w:tc>
          <w:tcPr>
            <w:tcW w:w="2070" w:type="dxa"/>
            <w:tcBorders>
              <w:top w:val="nil"/>
              <w:left w:val="nil"/>
              <w:bottom w:val="nil"/>
              <w:right w:val="nil"/>
            </w:tcBorders>
          </w:tcPr>
          <w:p w14:paraId="72F7C04E" w14:textId="77777777" w:rsidR="001E7963" w:rsidRDefault="001E7963" w:rsidP="001E7963">
            <w:pPr>
              <w:jc w:val="center"/>
              <w:rPr>
                <w:sz w:val="20"/>
                <w:szCs w:val="20"/>
              </w:rPr>
            </w:pPr>
            <w:r>
              <w:rPr>
                <w:sz w:val="20"/>
                <w:szCs w:val="20"/>
              </w:rPr>
              <w:t>41</w:t>
            </w:r>
          </w:p>
        </w:tc>
        <w:tc>
          <w:tcPr>
            <w:tcW w:w="2328" w:type="dxa"/>
            <w:tcBorders>
              <w:top w:val="nil"/>
              <w:left w:val="nil"/>
              <w:bottom w:val="nil"/>
              <w:right w:val="nil"/>
            </w:tcBorders>
          </w:tcPr>
          <w:p w14:paraId="2599726A" w14:textId="77777777" w:rsidR="001E7963" w:rsidRPr="0079553C" w:rsidRDefault="001E7963" w:rsidP="001E7963">
            <w:pPr>
              <w:jc w:val="center"/>
              <w:rPr>
                <w:sz w:val="16"/>
                <w:szCs w:val="16"/>
              </w:rPr>
            </w:pPr>
            <w:r>
              <w:rPr>
                <w:sz w:val="16"/>
                <w:szCs w:val="16"/>
              </w:rPr>
              <w:t>(Rosenthal et al. 1982)</w:t>
            </w:r>
          </w:p>
        </w:tc>
      </w:tr>
      <w:tr w:rsidR="001E7963" w14:paraId="7CCBC1BF" w14:textId="77777777" w:rsidTr="001E7963">
        <w:tc>
          <w:tcPr>
            <w:tcW w:w="1710" w:type="dxa"/>
            <w:tcBorders>
              <w:top w:val="nil"/>
              <w:left w:val="nil"/>
              <w:bottom w:val="single" w:sz="4" w:space="0" w:color="auto"/>
              <w:right w:val="nil"/>
            </w:tcBorders>
          </w:tcPr>
          <w:p w14:paraId="113A227F" w14:textId="77777777" w:rsidR="001E7963" w:rsidRPr="005278C4" w:rsidRDefault="001E7963" w:rsidP="001E7963">
            <w:pPr>
              <w:jc w:val="left"/>
              <w:rPr>
                <w:sz w:val="20"/>
                <w:szCs w:val="20"/>
              </w:rPr>
            </w:pPr>
            <w:proofErr w:type="spellStart"/>
            <w:r>
              <w:rPr>
                <w:sz w:val="20"/>
                <w:szCs w:val="20"/>
              </w:rPr>
              <w:t>SEO</w:t>
            </w:r>
            <w:r>
              <w:rPr>
                <w:sz w:val="20"/>
                <w:szCs w:val="20"/>
                <w:vertAlign w:val="superscript"/>
              </w:rPr>
              <w:t>d</w:t>
            </w:r>
            <w:proofErr w:type="spellEnd"/>
            <w:r>
              <w:rPr>
                <w:sz w:val="20"/>
                <w:szCs w:val="20"/>
              </w:rPr>
              <w:t xml:space="preserve">      Southeast Alaska</w:t>
            </w:r>
          </w:p>
        </w:tc>
        <w:tc>
          <w:tcPr>
            <w:tcW w:w="1530" w:type="dxa"/>
            <w:gridSpan w:val="2"/>
            <w:tcBorders>
              <w:top w:val="nil"/>
              <w:left w:val="nil"/>
              <w:bottom w:val="single" w:sz="4" w:space="0" w:color="auto"/>
              <w:right w:val="nil"/>
            </w:tcBorders>
          </w:tcPr>
          <w:p w14:paraId="7E4A135C" w14:textId="77777777" w:rsidR="001E7963" w:rsidRDefault="001E7963" w:rsidP="001E7963">
            <w:pPr>
              <w:jc w:val="center"/>
              <w:rPr>
                <w:sz w:val="20"/>
                <w:szCs w:val="20"/>
              </w:rPr>
            </w:pPr>
            <w:r>
              <w:rPr>
                <w:sz w:val="20"/>
                <w:szCs w:val="20"/>
              </w:rPr>
              <w:t>892</w:t>
            </w:r>
          </w:p>
        </w:tc>
        <w:tc>
          <w:tcPr>
            <w:tcW w:w="1800" w:type="dxa"/>
            <w:tcBorders>
              <w:top w:val="nil"/>
              <w:left w:val="nil"/>
              <w:bottom w:val="single" w:sz="4" w:space="0" w:color="auto"/>
              <w:right w:val="nil"/>
            </w:tcBorders>
          </w:tcPr>
          <w:p w14:paraId="7AD5BD95" w14:textId="77777777" w:rsidR="001E7963" w:rsidRDefault="001E7963" w:rsidP="001E7963">
            <w:pPr>
              <w:jc w:val="center"/>
              <w:rPr>
                <w:sz w:val="20"/>
                <w:szCs w:val="20"/>
              </w:rPr>
            </w:pPr>
            <w:r>
              <w:rPr>
                <w:sz w:val="20"/>
                <w:szCs w:val="20"/>
              </w:rPr>
              <w:t>22</w:t>
            </w:r>
          </w:p>
        </w:tc>
        <w:tc>
          <w:tcPr>
            <w:tcW w:w="2070" w:type="dxa"/>
            <w:tcBorders>
              <w:top w:val="nil"/>
              <w:left w:val="nil"/>
              <w:bottom w:val="single" w:sz="4" w:space="0" w:color="auto"/>
              <w:right w:val="nil"/>
            </w:tcBorders>
          </w:tcPr>
          <w:p w14:paraId="74D7056C" w14:textId="77777777" w:rsidR="001E7963" w:rsidRDefault="001E7963" w:rsidP="001E7963">
            <w:pPr>
              <w:jc w:val="center"/>
              <w:rPr>
                <w:sz w:val="20"/>
                <w:szCs w:val="20"/>
              </w:rPr>
            </w:pPr>
            <w:r>
              <w:rPr>
                <w:sz w:val="20"/>
                <w:szCs w:val="20"/>
              </w:rPr>
              <w:t>41.8</w:t>
            </w:r>
          </w:p>
        </w:tc>
        <w:tc>
          <w:tcPr>
            <w:tcW w:w="2328" w:type="dxa"/>
            <w:tcBorders>
              <w:top w:val="nil"/>
              <w:left w:val="nil"/>
              <w:bottom w:val="single" w:sz="4" w:space="0" w:color="auto"/>
              <w:right w:val="nil"/>
            </w:tcBorders>
          </w:tcPr>
          <w:p w14:paraId="77F7E9A8" w14:textId="77777777" w:rsidR="001E7963" w:rsidRDefault="001E7963" w:rsidP="001E7963">
            <w:pPr>
              <w:jc w:val="center"/>
              <w:rPr>
                <w:sz w:val="16"/>
                <w:szCs w:val="16"/>
              </w:rPr>
            </w:pPr>
            <w:r>
              <w:rPr>
                <w:sz w:val="16"/>
                <w:szCs w:val="16"/>
              </w:rPr>
              <w:t>(O’Connell et al. 2003)</w:t>
            </w:r>
          </w:p>
        </w:tc>
      </w:tr>
      <w:tr w:rsidR="001E7963" w:rsidRPr="000E719C" w14:paraId="0E56C9FC" w14:textId="77777777" w:rsidTr="001E7963">
        <w:tblPrEx>
          <w:jc w:val="center"/>
        </w:tblPrEx>
        <w:trPr>
          <w:trHeight w:val="161"/>
          <w:jc w:val="center"/>
        </w:trPr>
        <w:tc>
          <w:tcPr>
            <w:tcW w:w="9438" w:type="dxa"/>
            <w:gridSpan w:val="6"/>
            <w:tcBorders>
              <w:top w:val="single" w:sz="4" w:space="0" w:color="auto"/>
            </w:tcBorders>
            <w:shd w:val="clear" w:color="auto" w:fill="auto"/>
            <w:noWrap/>
            <w:vAlign w:val="center"/>
            <w:hideMark/>
          </w:tcPr>
          <w:p w14:paraId="2FD4B5FF" w14:textId="77777777" w:rsidR="001E7963" w:rsidRPr="0048399B" w:rsidRDefault="001E7963" w:rsidP="001E7963">
            <w:pPr>
              <w:spacing w:after="0"/>
              <w:rPr>
                <w:color w:val="000000"/>
                <w:sz w:val="14"/>
                <w:szCs w:val="14"/>
              </w:rPr>
            </w:pPr>
            <w:r w:rsidRPr="0048399B">
              <w:rPr>
                <w:color w:val="000000"/>
                <w:sz w:val="14"/>
                <w:szCs w:val="14"/>
              </w:rPr>
              <w:t>a</w:t>
            </w:r>
            <w:proofErr w:type="gramStart"/>
            <w:r w:rsidRPr="0048399B">
              <w:rPr>
                <w:color w:val="000000"/>
                <w:sz w:val="14"/>
                <w:szCs w:val="14"/>
              </w:rPr>
              <w:t xml:space="preserve">-  </w:t>
            </w:r>
            <w:r>
              <w:rPr>
                <w:color w:val="000000"/>
                <w:sz w:val="14"/>
                <w:szCs w:val="14"/>
              </w:rPr>
              <w:t>S</w:t>
            </w:r>
            <w:r w:rsidRPr="0048399B">
              <w:rPr>
                <w:color w:val="000000"/>
                <w:sz w:val="14"/>
                <w:szCs w:val="14"/>
              </w:rPr>
              <w:t>urface</w:t>
            </w:r>
            <w:proofErr w:type="gramEnd"/>
            <w:r w:rsidRPr="0048399B">
              <w:rPr>
                <w:color w:val="000000"/>
                <w:sz w:val="14"/>
                <w:szCs w:val="14"/>
              </w:rPr>
              <w:t>-aging of otoliths, as opposed to the break-and-burn technique.</w:t>
            </w:r>
          </w:p>
        </w:tc>
      </w:tr>
      <w:tr w:rsidR="001E7963" w:rsidRPr="00EE1E80" w14:paraId="492ABA99" w14:textId="77777777" w:rsidTr="001E7963">
        <w:tblPrEx>
          <w:jc w:val="center"/>
        </w:tblPrEx>
        <w:trPr>
          <w:trHeight w:val="162"/>
          <w:jc w:val="center"/>
        </w:trPr>
        <w:tc>
          <w:tcPr>
            <w:tcW w:w="9438" w:type="dxa"/>
            <w:gridSpan w:val="6"/>
            <w:shd w:val="clear" w:color="auto" w:fill="auto"/>
            <w:noWrap/>
            <w:vAlign w:val="bottom"/>
            <w:hideMark/>
          </w:tcPr>
          <w:p w14:paraId="328F93ED" w14:textId="77777777" w:rsidR="001E7963" w:rsidRPr="0048399B" w:rsidRDefault="001E7963" w:rsidP="001E7963">
            <w:pPr>
              <w:spacing w:after="0"/>
              <w:rPr>
                <w:color w:val="000000"/>
                <w:sz w:val="14"/>
                <w:szCs w:val="14"/>
              </w:rPr>
            </w:pPr>
            <w:r w:rsidRPr="0048399B">
              <w:rPr>
                <w:color w:val="000000"/>
                <w:sz w:val="14"/>
                <w:szCs w:val="14"/>
              </w:rPr>
              <w:t>b- Two separate areas sampled; sample sizes and estimates</w:t>
            </w:r>
            <w:r>
              <w:rPr>
                <w:color w:val="000000"/>
                <w:sz w:val="14"/>
                <w:szCs w:val="14"/>
              </w:rPr>
              <w:t xml:space="preserve"> are</w:t>
            </w:r>
            <w:r w:rsidRPr="0048399B">
              <w:rPr>
                <w:color w:val="000000"/>
                <w:sz w:val="14"/>
                <w:szCs w:val="14"/>
              </w:rPr>
              <w:t xml:space="preserve"> reported separately for both sites.</w:t>
            </w:r>
          </w:p>
        </w:tc>
      </w:tr>
      <w:tr w:rsidR="001E7963" w:rsidRPr="00EE1E80" w14:paraId="08E94867" w14:textId="77777777" w:rsidTr="001E7963">
        <w:tblPrEx>
          <w:jc w:val="center"/>
        </w:tblPrEx>
        <w:trPr>
          <w:trHeight w:val="162"/>
          <w:jc w:val="center"/>
        </w:trPr>
        <w:tc>
          <w:tcPr>
            <w:tcW w:w="9438" w:type="dxa"/>
            <w:gridSpan w:val="6"/>
            <w:shd w:val="clear" w:color="auto" w:fill="auto"/>
            <w:noWrap/>
            <w:vAlign w:val="bottom"/>
          </w:tcPr>
          <w:p w14:paraId="07454EB6" w14:textId="77777777" w:rsidR="001E7963" w:rsidRPr="0048399B" w:rsidRDefault="001E7963" w:rsidP="001E7963">
            <w:pPr>
              <w:spacing w:after="0"/>
              <w:rPr>
                <w:color w:val="000000"/>
                <w:sz w:val="14"/>
                <w:szCs w:val="14"/>
              </w:rPr>
            </w:pPr>
            <w:r w:rsidRPr="0048399B">
              <w:rPr>
                <w:sz w:val="14"/>
                <w:szCs w:val="14"/>
              </w:rPr>
              <w:t>c- Central Southeast Outside</w:t>
            </w:r>
          </w:p>
        </w:tc>
      </w:tr>
      <w:tr w:rsidR="001E7963" w:rsidRPr="00EE1E80" w14:paraId="14C78DB8" w14:textId="77777777" w:rsidTr="001E7963">
        <w:tblPrEx>
          <w:jc w:val="center"/>
        </w:tblPrEx>
        <w:trPr>
          <w:trHeight w:val="100"/>
          <w:jc w:val="center"/>
        </w:trPr>
        <w:tc>
          <w:tcPr>
            <w:tcW w:w="9438" w:type="dxa"/>
            <w:gridSpan w:val="6"/>
            <w:tcBorders>
              <w:bottom w:val="nil"/>
            </w:tcBorders>
            <w:shd w:val="clear" w:color="auto" w:fill="auto"/>
            <w:noWrap/>
            <w:vAlign w:val="bottom"/>
          </w:tcPr>
          <w:p w14:paraId="788B584E" w14:textId="77777777" w:rsidR="001E7963" w:rsidRPr="0048399B" w:rsidRDefault="001E7963" w:rsidP="001E7963">
            <w:pPr>
              <w:spacing w:after="0"/>
              <w:rPr>
                <w:sz w:val="14"/>
                <w:szCs w:val="14"/>
              </w:rPr>
            </w:pPr>
            <w:r w:rsidRPr="0048399B">
              <w:rPr>
                <w:sz w:val="14"/>
                <w:szCs w:val="14"/>
              </w:rPr>
              <w:t>d- Southeast Outside District</w:t>
            </w:r>
          </w:p>
        </w:tc>
      </w:tr>
    </w:tbl>
    <w:p w14:paraId="4694762E" w14:textId="77777777" w:rsidR="001E7963" w:rsidRDefault="001E7963" w:rsidP="001E7963"/>
    <w:p w14:paraId="1CDEDAE1" w14:textId="328EC9E8" w:rsidR="00883E6D" w:rsidRDefault="00883E6D">
      <w:pPr>
        <w:spacing w:after="200" w:line="276" w:lineRule="auto"/>
        <w:jc w:val="left"/>
      </w:pPr>
      <w:r>
        <w:br w:type="page"/>
      </w:r>
    </w:p>
    <w:p w14:paraId="2AE48B85" w14:textId="77777777" w:rsidR="00896CA4" w:rsidRDefault="00896CA4">
      <w:pPr>
        <w:spacing w:after="200" w:line="276" w:lineRule="auto"/>
        <w:jc w:val="left"/>
      </w:pPr>
    </w:p>
    <w:p w14:paraId="6DA0C90A" w14:textId="3726B95D" w:rsidR="00064B39" w:rsidRPr="000F1203" w:rsidRDefault="00064B39" w:rsidP="00064B39">
      <w:pPr>
        <w:pStyle w:val="Heading1"/>
      </w:pPr>
      <w:r>
        <w:rPr>
          <w:highlight w:val="yellow"/>
        </w:rPr>
        <w:t>Appendix</w:t>
      </w:r>
    </w:p>
    <w:p w14:paraId="4C4D81D6" w14:textId="77777777" w:rsidR="00064B39" w:rsidRPr="000F1203" w:rsidRDefault="00064B39" w:rsidP="00064B39"/>
    <w:p w14:paraId="1D223FD7" w14:textId="77777777" w:rsidR="00657A17" w:rsidRDefault="00657A17" w:rsidP="00F57633">
      <w:r w:rsidRPr="00171BB1">
        <w:rPr>
          <w:highlight w:val="yellow"/>
        </w:rPr>
        <w:t>Need examples:</w:t>
      </w:r>
    </w:p>
    <w:p w14:paraId="189D43EE" w14:textId="45F7E6DC" w:rsidR="00F57633" w:rsidRDefault="00064B39" w:rsidP="00F57633">
      <w:r>
        <w:t>Data sheet for field</w:t>
      </w:r>
    </w:p>
    <w:p w14:paraId="16EE9ECB" w14:textId="4FFD998D" w:rsidR="00064B39" w:rsidRDefault="00064B39" w:rsidP="00F57633">
      <w:r>
        <w:t>Data sheet for ovaries</w:t>
      </w:r>
    </w:p>
    <w:p w14:paraId="69FDFDC7" w14:textId="535168F6" w:rsidR="00064B39" w:rsidRDefault="00064B39" w:rsidP="00F57633">
      <w:r>
        <w:t>Data sheet for temperature</w:t>
      </w:r>
    </w:p>
    <w:p w14:paraId="61AD603A" w14:textId="77777777" w:rsidR="00064B39" w:rsidRPr="000F6C44" w:rsidRDefault="00064B39" w:rsidP="00F57633"/>
    <w:sectPr w:rsidR="00064B39" w:rsidRPr="000F6C44" w:rsidSect="00D64772">
      <w:headerReference w:type="default" r:id="rId35"/>
      <w:footerReference w:type="default" r:id="rId36"/>
      <w:pgSz w:w="12240" w:h="15840" w:code="1"/>
      <w:pgMar w:top="1440" w:right="1440" w:bottom="1440" w:left="1440" w:header="720" w:footer="547" w:gutter="0"/>
      <w:cols w:space="432"/>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Blain, Brittany J (DFG)" w:date="2019-03-06T15:43:00Z" w:initials="BJB">
    <w:p w14:paraId="318388E8" w14:textId="58F200B6" w:rsidR="001376E1" w:rsidRDefault="001376E1">
      <w:pPr>
        <w:pStyle w:val="CommentText"/>
      </w:pPr>
      <w:r>
        <w:rPr>
          <w:rStyle w:val="CommentReference"/>
        </w:rPr>
        <w:annotationRef/>
      </w:r>
      <w:r>
        <w:t xml:space="preserve">Add </w:t>
      </w:r>
      <w:proofErr w:type="spellStart"/>
      <w:r>
        <w:t>adam</w:t>
      </w:r>
      <w:proofErr w:type="spellEnd"/>
      <w:r>
        <w:t xml:space="preserve"> and?</w:t>
      </w:r>
    </w:p>
  </w:comment>
  <w:comment w:id="12" w:author="Buzzee, Benjamin E (DFG)" w:date="2019-04-08T09:53:00Z" w:initials="BBE(">
    <w:p w14:paraId="2CBC89CB" w14:textId="660DB365" w:rsidR="001376E1" w:rsidRDefault="001376E1">
      <w:pPr>
        <w:pStyle w:val="CommentText"/>
      </w:pPr>
      <w:r>
        <w:rPr>
          <w:rStyle w:val="CommentReference"/>
        </w:rPr>
        <w:annotationRef/>
      </w:r>
      <w:r>
        <w:t>I’d rephrase this to something like:</w:t>
      </w:r>
    </w:p>
    <w:p w14:paraId="173E78F5" w14:textId="77777777" w:rsidR="001376E1" w:rsidRDefault="001376E1">
      <w:pPr>
        <w:pStyle w:val="CommentText"/>
      </w:pPr>
    </w:p>
    <w:p w14:paraId="1E7F93FE" w14:textId="5F4D4B8E" w:rsidR="001376E1" w:rsidRDefault="001376E1">
      <w:pPr>
        <w:pStyle w:val="CommentText"/>
      </w:pPr>
      <w:r>
        <w:t xml:space="preserve">In certain Alaskan waters there is insufficient data to estimate important reproductive parameters such as the age and length when 50% of fish are mature. </w:t>
      </w:r>
    </w:p>
  </w:comment>
  <w:comment w:id="13" w:author="Buzzee, Benjamin E (DFG)" w:date="2019-04-08T10:11:00Z" w:initials="BBE(">
    <w:p w14:paraId="646863D1" w14:textId="5F9B631A" w:rsidR="001376E1" w:rsidRDefault="001376E1">
      <w:pPr>
        <w:pStyle w:val="CommentText"/>
      </w:pPr>
      <w:r>
        <w:rPr>
          <w:rStyle w:val="CommentReference"/>
        </w:rPr>
        <w:annotationRef/>
      </w:r>
      <w:r>
        <w:t>Isn’t this sentence just rephrasing the one before it? Condense both to one sentence?</w:t>
      </w:r>
    </w:p>
  </w:comment>
  <w:comment w:id="17" w:author="Buzzee, Benjamin E (DFG)" w:date="2019-04-08T10:17:00Z" w:initials="BBE(">
    <w:p w14:paraId="2AF6036A" w14:textId="0EAD47C7" w:rsidR="001376E1" w:rsidRDefault="001376E1">
      <w:pPr>
        <w:pStyle w:val="CommentText"/>
      </w:pPr>
      <w:r>
        <w:rPr>
          <w:rStyle w:val="CommentReference"/>
        </w:rPr>
        <w:annotationRef/>
      </w:r>
      <w:r>
        <w:t>No S?</w:t>
      </w:r>
    </w:p>
  </w:comment>
  <w:comment w:id="18" w:author="Blain, Brittany J (DFG)" w:date="2019-03-05T14:23:00Z" w:initials="BJB">
    <w:p w14:paraId="103544DB" w14:textId="2A250804" w:rsidR="001376E1" w:rsidRDefault="001376E1">
      <w:pPr>
        <w:pStyle w:val="CommentText"/>
      </w:pPr>
      <w:r>
        <w:rPr>
          <w:rStyle w:val="CommentReference"/>
        </w:rPr>
        <w:annotationRef/>
      </w:r>
      <w:r>
        <w:t>Need to clean this up. Not sure I captured this very well or totally correct.</w:t>
      </w:r>
    </w:p>
  </w:comment>
  <w:comment w:id="19" w:author="Buzzee, Benjamin E (DFG)" w:date="2019-04-08T10:19:00Z" w:initials="BBE(">
    <w:p w14:paraId="28A7647A" w14:textId="274FC2E9" w:rsidR="001376E1" w:rsidRDefault="001376E1">
      <w:pPr>
        <w:pStyle w:val="CommentText"/>
      </w:pPr>
      <w:r>
        <w:rPr>
          <w:rStyle w:val="CommentReference"/>
        </w:rPr>
        <w:annotationRef/>
      </w:r>
      <w:r>
        <w:t>Rephrase to: Fish condition can also have an impact on a population’s reproductive potential</w:t>
      </w:r>
      <w:proofErr w:type="gramStart"/>
      <w:r>
        <w:t>. ?</w:t>
      </w:r>
      <w:proofErr w:type="gramEnd"/>
    </w:p>
  </w:comment>
  <w:comment w:id="21" w:author="Buzzee, Benjamin E (DFG)" w:date="2019-04-08T11:59:00Z" w:initials="BBE(">
    <w:p w14:paraId="7C8D393D" w14:textId="2A5E3F2E" w:rsidR="001376E1" w:rsidRDefault="001376E1">
      <w:pPr>
        <w:pStyle w:val="CommentText"/>
      </w:pPr>
      <w:r>
        <w:rPr>
          <w:rStyle w:val="CommentReference"/>
        </w:rPr>
        <w:annotationRef/>
      </w:r>
      <w:r>
        <w:t xml:space="preserve">These aren’t the drivers of our sample size goals, so they should be secondary </w:t>
      </w:r>
      <w:proofErr w:type="gramStart"/>
      <w:r>
        <w:t>objectives</w:t>
      </w:r>
      <w:proofErr w:type="gramEnd"/>
      <w:r>
        <w:t xml:space="preserve"> I think.</w:t>
      </w:r>
    </w:p>
  </w:comment>
  <w:comment w:id="22" w:author="Buzzee, Benjamin E (DFG)" w:date="2019-04-08T11:59:00Z" w:initials="BBE(">
    <w:p w14:paraId="7CAA94FF" w14:textId="60479BB6" w:rsidR="001376E1" w:rsidRDefault="001376E1">
      <w:pPr>
        <w:pStyle w:val="CommentText"/>
      </w:pPr>
      <w:r>
        <w:rPr>
          <w:rStyle w:val="CommentReference"/>
        </w:rPr>
        <w:annotationRef/>
      </w:r>
      <w:r>
        <w:rPr>
          <w:rStyle w:val="CommentReference"/>
        </w:rPr>
        <w:t xml:space="preserve">I don’t think we need a tasks section. We can just say at the bottom of the sample size section we will aim for 100 fish per species and area. The sample size is determined by our precision criteria (.1 and .9) in </w:t>
      </w:r>
      <w:r w:rsidR="009635F1">
        <w:rPr>
          <w:rStyle w:val="CommentReference"/>
        </w:rPr>
        <w:t>objectives 1 and 2.</w:t>
      </w:r>
    </w:p>
  </w:comment>
  <w:comment w:id="23" w:author="Brittany Blain" w:date="2019-04-04T10:46:00Z" w:initials="BB">
    <w:p w14:paraId="3BED1CE4" w14:textId="27C8C1D2" w:rsidR="001376E1" w:rsidRDefault="001376E1">
      <w:pPr>
        <w:pStyle w:val="CommentText"/>
      </w:pPr>
      <w:r>
        <w:rPr>
          <w:rStyle w:val="CommentReference"/>
        </w:rPr>
        <w:annotationRef/>
      </w:r>
      <w:r>
        <w:t xml:space="preserve">This is where I am basically stating we want 80 </w:t>
      </w:r>
      <w:proofErr w:type="gramStart"/>
      <w:r>
        <w:t>females</w:t>
      </w:r>
      <w:proofErr w:type="gramEnd"/>
      <w:r>
        <w:t xml:space="preserve"> but we need a buffer for misidentification of ~20%. Maybe we don’t’ need it here.</w:t>
      </w:r>
    </w:p>
  </w:comment>
  <w:comment w:id="30" w:author="Brittany Blain" w:date="2019-04-04T10:44:00Z" w:initials="BB">
    <w:p w14:paraId="3306B97F" w14:textId="3FF88402" w:rsidR="001376E1" w:rsidRDefault="001376E1">
      <w:pPr>
        <w:pStyle w:val="CommentText"/>
      </w:pPr>
      <w:r>
        <w:rPr>
          <w:rStyle w:val="CommentReference"/>
        </w:rPr>
        <w:annotationRef/>
      </w:r>
      <w:r>
        <w:t>This is where I am stating that we would take samples collected opportunistically but collection goals at ports will not be identified in this Op plan</w:t>
      </w:r>
    </w:p>
  </w:comment>
  <w:comment w:id="29" w:author="Buzzee, Benjamin E (DFG)" w:date="2019-04-08T11:08:00Z" w:initials="BBE(">
    <w:p w14:paraId="2044AC37" w14:textId="69AD50ED" w:rsidR="001376E1" w:rsidRDefault="001376E1">
      <w:pPr>
        <w:pStyle w:val="CommentText"/>
      </w:pPr>
      <w:r>
        <w:rPr>
          <w:rStyle w:val="CommentReference"/>
        </w:rPr>
        <w:annotationRef/>
      </w:r>
      <w:r>
        <w:t>I feel like this part belongs in the “Field Collection” section. The rest of the section seems focused on describing the overall region and dividing it into subregions.</w:t>
      </w:r>
    </w:p>
    <w:p w14:paraId="0A883B71" w14:textId="77777777" w:rsidR="001376E1" w:rsidRDefault="001376E1">
      <w:pPr>
        <w:pStyle w:val="CommentText"/>
      </w:pPr>
    </w:p>
    <w:p w14:paraId="42C4E34E" w14:textId="4AC7D2EA" w:rsidR="001376E1" w:rsidRDefault="001376E1">
      <w:pPr>
        <w:pStyle w:val="CommentText"/>
      </w:pPr>
      <w:r>
        <w:t>How we collect the fish seems more appropriate in the other section.</w:t>
      </w:r>
    </w:p>
  </w:comment>
  <w:comment w:id="31" w:author="Blain, Brittany J (DFG)" w:date="2019-03-05T15:08:00Z" w:initials="BJB">
    <w:p w14:paraId="5CA04022" w14:textId="23C30DD3" w:rsidR="001376E1" w:rsidRDefault="001376E1">
      <w:pPr>
        <w:pStyle w:val="CommentText"/>
      </w:pPr>
      <w:r>
        <w:rPr>
          <w:rStyle w:val="CommentReference"/>
        </w:rPr>
        <w:annotationRef/>
      </w:r>
      <w:r>
        <w:t>This needs better wording and I am not sure where I think samples from these areas should go.</w:t>
      </w:r>
    </w:p>
  </w:comment>
  <w:comment w:id="32" w:author="Buzzee, Benjamin E (DFG)" w:date="2019-04-08T11:04:00Z" w:initials="BBE(">
    <w:p w14:paraId="03F39F9E" w14:textId="77777777" w:rsidR="001376E1" w:rsidRDefault="001376E1">
      <w:pPr>
        <w:pStyle w:val="CommentText"/>
      </w:pPr>
      <w:r>
        <w:rPr>
          <w:rStyle w:val="CommentReference"/>
        </w:rPr>
        <w:annotationRef/>
      </w:r>
      <w:r>
        <w:t>Double period</w:t>
      </w:r>
    </w:p>
    <w:p w14:paraId="22B3B872" w14:textId="0BD4F625" w:rsidR="001376E1" w:rsidRDefault="001376E1">
      <w:pPr>
        <w:pStyle w:val="CommentText"/>
      </w:pPr>
    </w:p>
  </w:comment>
  <w:comment w:id="33" w:author="Blain, Brittany J (DFG)" w:date="2019-03-22T13:35:00Z" w:initials="BJB">
    <w:p w14:paraId="71CD56BE" w14:textId="19D5BC50" w:rsidR="001376E1" w:rsidRDefault="001376E1">
      <w:pPr>
        <w:pStyle w:val="CommentText"/>
      </w:pPr>
      <w:r>
        <w:rPr>
          <w:rStyle w:val="CommentReference"/>
        </w:rPr>
        <w:annotationRef/>
      </w:r>
      <w:r>
        <w:t>I’m working on table that has NGC with PWS</w:t>
      </w:r>
    </w:p>
  </w:comment>
  <w:comment w:id="34" w:author="Brittany Blain" w:date="2019-04-04T14:40:00Z" w:initials="BB">
    <w:p w14:paraId="4D2499ED" w14:textId="3D42B2BA" w:rsidR="001376E1" w:rsidRDefault="001376E1">
      <w:pPr>
        <w:pStyle w:val="CommentText"/>
      </w:pPr>
      <w:r>
        <w:rPr>
          <w:rStyle w:val="CommentReference"/>
        </w:rPr>
        <w:annotationRef/>
      </w:r>
      <w:r>
        <w:t>Ben – I added in female specifically, locations and species comment y and added the next sentence. Do you approve?</w:t>
      </w:r>
    </w:p>
  </w:comment>
  <w:comment w:id="35" w:author="Buzzee, Benjamin E (DFG)" w:date="2019-04-08T11:34:00Z" w:initials="BBE(">
    <w:p w14:paraId="7A962E29" w14:textId="135A3580" w:rsidR="001376E1" w:rsidRDefault="001376E1">
      <w:pPr>
        <w:pStyle w:val="CommentText"/>
      </w:pPr>
      <w:r>
        <w:rPr>
          <w:rStyle w:val="CommentReference"/>
        </w:rPr>
        <w:annotationRef/>
      </w:r>
      <w:r>
        <w:t>Two?</w:t>
      </w:r>
    </w:p>
    <w:p w14:paraId="06C32CCC" w14:textId="089A318E" w:rsidR="001376E1" w:rsidRDefault="001376E1">
      <w:pPr>
        <w:pStyle w:val="CommentText"/>
      </w:pPr>
    </w:p>
    <w:p w14:paraId="1E6BC4D8" w14:textId="322C5D06" w:rsidR="001376E1" w:rsidRDefault="001376E1">
      <w:pPr>
        <w:pStyle w:val="CommentText"/>
      </w:pPr>
      <w:r>
        <w:t>Maybe rephrase as 80 female rockfish “per area and species”?</w:t>
      </w:r>
    </w:p>
    <w:p w14:paraId="79FAD3CF" w14:textId="3A3A0021" w:rsidR="001376E1" w:rsidRDefault="001376E1">
      <w:pPr>
        <w:pStyle w:val="CommentText"/>
      </w:pPr>
    </w:p>
  </w:comment>
  <w:comment w:id="36" w:author="Buzzee, Benjamin E (DFG)" w:date="2019-04-08T11:11:00Z" w:initials="BBE(">
    <w:p w14:paraId="03369AE5" w14:textId="31E89056" w:rsidR="001376E1" w:rsidRDefault="001376E1">
      <w:pPr>
        <w:pStyle w:val="CommentText"/>
      </w:pPr>
      <w:r>
        <w:rPr>
          <w:rStyle w:val="CommentReference"/>
        </w:rPr>
        <w:annotationRef/>
      </w:r>
      <w:r>
        <w:t>This seems like the appropriate place to say we are sampling opportunistically and not randomly or systematically across the entire region due to resource/time constraints.</w:t>
      </w:r>
    </w:p>
    <w:p w14:paraId="332FBB1B" w14:textId="77777777" w:rsidR="001376E1" w:rsidRDefault="001376E1">
      <w:pPr>
        <w:pStyle w:val="CommentText"/>
      </w:pPr>
    </w:p>
    <w:p w14:paraId="60F81424" w14:textId="227675ED" w:rsidR="001376E1" w:rsidRDefault="001376E1">
      <w:pPr>
        <w:pStyle w:val="CommentText"/>
      </w:pPr>
      <w:r>
        <w:t>Also maybe include that we will fish known hotspots/areas we know fish are present based on experience. We want anyone reading this to know exactly how we decided where to fish.</w:t>
      </w:r>
    </w:p>
  </w:comment>
  <w:comment w:id="37" w:author="Buzzee, Benjamin E (DFG)" w:date="2019-04-08T11:13:00Z" w:initials="BBE(">
    <w:p w14:paraId="22770673" w14:textId="396E6D7E" w:rsidR="001376E1" w:rsidRDefault="001376E1">
      <w:pPr>
        <w:pStyle w:val="CommentText"/>
      </w:pPr>
      <w:r>
        <w:rPr>
          <w:rStyle w:val="CommentReference"/>
        </w:rPr>
        <w:annotationRef/>
      </w:r>
      <w:r>
        <w:t>I worry this might be too focused on 35-55. We want to avoid a worst-case scenario where we have 10 fish &lt;35cm and 50% maturity appears to occur around 33-34 cm.</w:t>
      </w:r>
    </w:p>
    <w:p w14:paraId="5307D6AE" w14:textId="77777777" w:rsidR="001376E1" w:rsidRDefault="001376E1">
      <w:pPr>
        <w:pStyle w:val="CommentText"/>
      </w:pPr>
    </w:p>
    <w:p w14:paraId="0149473C" w14:textId="49583549" w:rsidR="001376E1" w:rsidRDefault="001376E1">
      <w:pPr>
        <w:pStyle w:val="CommentText"/>
      </w:pPr>
      <w:r>
        <w:t xml:space="preserve">I’m thinking 25% &lt; 35cm, 50% 35-55, and 25% &gt; 55cm. </w:t>
      </w:r>
    </w:p>
    <w:p w14:paraId="3C835A03" w14:textId="77777777" w:rsidR="001376E1" w:rsidRDefault="001376E1">
      <w:pPr>
        <w:pStyle w:val="CommentText"/>
      </w:pPr>
    </w:p>
    <w:p w14:paraId="1909F45E" w14:textId="116EA868" w:rsidR="001376E1" w:rsidRDefault="001376E1">
      <w:pPr>
        <w:pStyle w:val="CommentText"/>
      </w:pPr>
    </w:p>
  </w:comment>
  <w:comment w:id="38" w:author="Blain, Brittany J (DFG)" w:date="2019-04-02T16:49:00Z" w:initials="BJB">
    <w:p w14:paraId="7684AF81" w14:textId="4AB07006" w:rsidR="001376E1" w:rsidRDefault="001376E1">
      <w:pPr>
        <w:pStyle w:val="CommentText"/>
      </w:pPr>
      <w:r>
        <w:rPr>
          <w:rStyle w:val="CommentReference"/>
        </w:rPr>
        <w:annotationRef/>
      </w:r>
      <w:r>
        <w:t>This is where I struggle… should our sample sizes be just based on sampling through FY 19 or on??</w:t>
      </w:r>
    </w:p>
    <w:p w14:paraId="434BB6CB" w14:textId="77777777" w:rsidR="001376E1" w:rsidRDefault="001376E1">
      <w:pPr>
        <w:pStyle w:val="CommentText"/>
      </w:pPr>
    </w:p>
  </w:comment>
  <w:comment w:id="39" w:author="Buzzee, Benjamin E (DFG)" w:date="2019-04-08T12:05:00Z" w:initials="BBE(">
    <w:p w14:paraId="5C6B5882" w14:textId="396C6430" w:rsidR="001376E1" w:rsidRDefault="001376E1">
      <w:pPr>
        <w:pStyle w:val="CommentText"/>
      </w:pPr>
      <w:r>
        <w:rPr>
          <w:rStyle w:val="CommentReference"/>
        </w:rPr>
        <w:annotationRef/>
      </w:r>
      <w:r>
        <w:t>It’s fine if our sample sizes are for April ’19 - June ’20. Just needs to be clear.</w:t>
      </w:r>
    </w:p>
  </w:comment>
  <w:comment w:id="40" w:author="Brittany Blain" w:date="2019-04-04T14:50:00Z" w:initials="BB">
    <w:p w14:paraId="5B5264AB" w14:textId="77777777" w:rsidR="001376E1" w:rsidRDefault="001376E1" w:rsidP="00BA7C49">
      <w:pPr>
        <w:rPr>
          <w:b/>
        </w:rPr>
      </w:pPr>
      <w:r>
        <w:rPr>
          <w:rStyle w:val="CommentReference"/>
        </w:rPr>
        <w:annotationRef/>
      </w:r>
    </w:p>
    <w:p w14:paraId="216F5198" w14:textId="237D2E59" w:rsidR="001376E1" w:rsidRPr="00BA7C49" w:rsidRDefault="001376E1" w:rsidP="00BA7C49">
      <w:r w:rsidRPr="00BA7C49">
        <w:t xml:space="preserve">I could break things out into something like this but not sure I need to. I </w:t>
      </w:r>
      <w:proofErr w:type="gramStart"/>
      <w:r w:rsidRPr="00BA7C49">
        <w:t>writing</w:t>
      </w:r>
      <w:proofErr w:type="gramEnd"/>
      <w:r w:rsidRPr="00BA7C49">
        <w:t xml:space="preserve"> this up as though it is well beyond FY 19 but …</w:t>
      </w:r>
    </w:p>
    <w:p w14:paraId="31B0EC76" w14:textId="5C46C137" w:rsidR="001376E1" w:rsidRPr="00171BB1" w:rsidRDefault="001376E1" w:rsidP="00BA7C49">
      <w:pPr>
        <w:rPr>
          <w:b/>
        </w:rPr>
      </w:pPr>
      <w:r w:rsidRPr="00171BB1">
        <w:rPr>
          <w:b/>
        </w:rPr>
        <w:t xml:space="preserve">FY 19: </w:t>
      </w:r>
    </w:p>
    <w:p w14:paraId="6B6C4BF9" w14:textId="77777777" w:rsidR="001376E1" w:rsidRDefault="001376E1" w:rsidP="00BA7C49">
      <w:r>
        <w:t>April – June 2019: Not to exceed 100 fish each species, and location</w:t>
      </w:r>
    </w:p>
    <w:p w14:paraId="34AB78E2" w14:textId="77777777" w:rsidR="001376E1" w:rsidRDefault="001376E1" w:rsidP="00BA7C49"/>
    <w:p w14:paraId="31493F75" w14:textId="77777777" w:rsidR="001376E1" w:rsidRPr="00171BB1" w:rsidRDefault="001376E1" w:rsidP="00BA7C49">
      <w:pPr>
        <w:rPr>
          <w:b/>
        </w:rPr>
      </w:pPr>
      <w:r w:rsidRPr="00171BB1">
        <w:rPr>
          <w:b/>
        </w:rPr>
        <w:t xml:space="preserve">FY 20: </w:t>
      </w:r>
    </w:p>
    <w:p w14:paraId="62143EAC" w14:textId="77777777" w:rsidR="001376E1" w:rsidRDefault="001376E1" w:rsidP="00BA7C49">
      <w:r>
        <w:t>July – September 2019:</w:t>
      </w:r>
      <w:r w:rsidRPr="00AE74D4">
        <w:t xml:space="preserve"> </w:t>
      </w:r>
      <w:r>
        <w:t>Total 45 (15 per month)</w:t>
      </w:r>
    </w:p>
    <w:p w14:paraId="3DB53E27" w14:textId="77777777" w:rsidR="001376E1" w:rsidRDefault="001376E1" w:rsidP="00BA7C49">
      <w:r>
        <w:t>Oct – December:  Total 18 (6 per month)</w:t>
      </w:r>
    </w:p>
    <w:p w14:paraId="6D1E26B2" w14:textId="77777777" w:rsidR="001376E1" w:rsidRDefault="001376E1" w:rsidP="00BA7C49">
      <w:r>
        <w:t>Jan – March: Total 21 (7 per month)</w:t>
      </w:r>
    </w:p>
    <w:p w14:paraId="38BF7446" w14:textId="77777777" w:rsidR="001376E1" w:rsidRDefault="001376E1" w:rsidP="00BA7C49">
      <w:r>
        <w:t>April – June: Total 30 (12 per month)</w:t>
      </w:r>
    </w:p>
    <w:p w14:paraId="6482B649" w14:textId="0597F57A" w:rsidR="001376E1" w:rsidRDefault="001376E1">
      <w:pPr>
        <w:pStyle w:val="CommentText"/>
      </w:pPr>
    </w:p>
  </w:comment>
  <w:comment w:id="41" w:author="Blain, Brittany J (DFG)" w:date="2019-03-22T13:32:00Z" w:initials="BJB">
    <w:p w14:paraId="09758C00" w14:textId="6A492B16" w:rsidR="001376E1" w:rsidRDefault="001376E1">
      <w:pPr>
        <w:pStyle w:val="CommentText"/>
      </w:pPr>
      <w:r>
        <w:rPr>
          <w:rStyle w:val="CommentReference"/>
        </w:rPr>
        <w:annotationRef/>
      </w:r>
      <w:r>
        <w:t xml:space="preserve">This was my original thought to get at goals Donnie was considering. </w:t>
      </w:r>
    </w:p>
  </w:comment>
  <w:comment w:id="42" w:author="Blain, Brittany J (DFG)" w:date="2019-03-22T13:37:00Z" w:initials="BJB">
    <w:p w14:paraId="5526F06D" w14:textId="006804DD" w:rsidR="001376E1" w:rsidRDefault="001376E1">
      <w:pPr>
        <w:pStyle w:val="CommentText"/>
      </w:pPr>
      <w:r>
        <w:rPr>
          <w:rStyle w:val="CommentReference"/>
        </w:rPr>
        <w:annotationRef/>
      </w:r>
      <w:r>
        <w:t>Need to finish</w:t>
      </w:r>
    </w:p>
  </w:comment>
  <w:comment w:id="43" w:author="Buzzee, Benjamin E (DFG)" w:date="2019-04-08T11:30:00Z" w:initials="BBE(">
    <w:p w14:paraId="63E1F33C" w14:textId="4F4652B4" w:rsidR="001376E1" w:rsidRDefault="001376E1">
      <w:pPr>
        <w:pStyle w:val="CommentText"/>
      </w:pPr>
      <w:r>
        <w:rPr>
          <w:rStyle w:val="CommentReference"/>
        </w:rPr>
        <w:annotationRef/>
      </w:r>
      <w:r>
        <w:t>I moved this section so that it’s with the rest of the data analysis stuff.</w:t>
      </w:r>
    </w:p>
  </w:comment>
  <w:comment w:id="44" w:author="Buzzee, Benjamin E (DFG)" w:date="2019-03-11T10:23:00Z" w:initials="BBE(">
    <w:p w14:paraId="5A2F2043" w14:textId="4486CBEA" w:rsidR="001376E1" w:rsidRDefault="001376E1">
      <w:pPr>
        <w:pStyle w:val="CommentText"/>
      </w:pPr>
      <w:r>
        <w:rPr>
          <w:rStyle w:val="CommentReference"/>
        </w:rPr>
        <w:annotationRef/>
      </w:r>
      <w:r>
        <w:t>Should this be “liver index” to be consistent? Or are liver index and condition index different?</w:t>
      </w:r>
    </w:p>
  </w:comment>
  <w:comment w:id="45" w:author="Buzzee, Benjamin E (DFG)" w:date="2019-03-11T10:29:00Z" w:initials="BBE(">
    <w:p w14:paraId="3867AD80" w14:textId="41EDCB3C" w:rsidR="001376E1" w:rsidRDefault="001376E1">
      <w:pPr>
        <w:pStyle w:val="CommentText"/>
      </w:pPr>
      <w:r>
        <w:rPr>
          <w:rStyle w:val="CommentReference"/>
        </w:rPr>
        <w:annotationRef/>
      </w:r>
      <w:r>
        <w:t>Needs description if used. Are equations 6 and 7 what you had in mind?</w:t>
      </w:r>
    </w:p>
  </w:comment>
  <w:comment w:id="50" w:author="Blain, Brittany J (DFG)" w:date="2019-03-04T09:40:00Z" w:initials="BJB">
    <w:p w14:paraId="4C485E2B" w14:textId="4B984224" w:rsidR="001376E1" w:rsidRDefault="001376E1">
      <w:pPr>
        <w:pStyle w:val="CommentText"/>
      </w:pPr>
      <w:r>
        <w:rPr>
          <w:rStyle w:val="CommentReference"/>
        </w:rPr>
        <w:annotationRef/>
      </w:r>
      <w:r>
        <w:t>Needs work</w:t>
      </w:r>
    </w:p>
  </w:comment>
  <w:comment w:id="56" w:author="Buzzee, Benjamin E (DFG)" w:date="2019-04-08T11:33:00Z" w:initials="BBE(">
    <w:p w14:paraId="65B1D736" w14:textId="5814F67F" w:rsidR="001376E1" w:rsidRDefault="001376E1">
      <w:pPr>
        <w:pStyle w:val="CommentText"/>
      </w:pPr>
      <w:bookmarkStart w:id="57" w:name="_GoBack"/>
      <w:r>
        <w:rPr>
          <w:rStyle w:val="CommentReference"/>
        </w:rPr>
        <w:annotationRef/>
      </w:r>
      <w:r>
        <w:t>Put these here. Correct format/placement?</w:t>
      </w:r>
      <w:bookmarkEnd w:id="57"/>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8388E8" w15:done="0"/>
  <w15:commentEx w15:paraId="1E7F93FE" w15:done="0"/>
  <w15:commentEx w15:paraId="646863D1" w15:done="0"/>
  <w15:commentEx w15:paraId="2AF6036A" w15:done="0"/>
  <w15:commentEx w15:paraId="103544DB" w15:done="0"/>
  <w15:commentEx w15:paraId="28A7647A" w15:done="0"/>
  <w15:commentEx w15:paraId="7C8D393D" w15:done="0"/>
  <w15:commentEx w15:paraId="7CAA94FF" w15:done="0"/>
  <w15:commentEx w15:paraId="3BED1CE4" w15:done="0"/>
  <w15:commentEx w15:paraId="3306B97F" w15:done="0"/>
  <w15:commentEx w15:paraId="42C4E34E" w15:done="0"/>
  <w15:commentEx w15:paraId="5CA04022" w15:done="0"/>
  <w15:commentEx w15:paraId="22B3B872" w15:done="0"/>
  <w15:commentEx w15:paraId="71CD56BE" w15:done="0"/>
  <w15:commentEx w15:paraId="4D2499ED" w15:done="0"/>
  <w15:commentEx w15:paraId="79FAD3CF" w15:done="0"/>
  <w15:commentEx w15:paraId="60F81424" w15:done="0"/>
  <w15:commentEx w15:paraId="1909F45E" w15:done="0"/>
  <w15:commentEx w15:paraId="434BB6CB" w15:done="0"/>
  <w15:commentEx w15:paraId="5C6B5882" w15:done="0"/>
  <w15:commentEx w15:paraId="6482B649" w15:done="0"/>
  <w15:commentEx w15:paraId="09758C00" w15:done="0"/>
  <w15:commentEx w15:paraId="5526F06D" w15:done="0"/>
  <w15:commentEx w15:paraId="63E1F33C" w15:done="0"/>
  <w15:commentEx w15:paraId="5A2F2043" w15:done="0"/>
  <w15:commentEx w15:paraId="3867AD80" w15:done="0"/>
  <w15:commentEx w15:paraId="4C485E2B" w15:done="0"/>
  <w15:commentEx w15:paraId="65B1D7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8388E8" w16cid:durableId="2030A4B6"/>
  <w16cid:commentId w16cid:paraId="1E7F93FE" w16cid:durableId="2055989C"/>
  <w16cid:commentId w16cid:paraId="646863D1" w16cid:durableId="20559CB6"/>
  <w16cid:commentId w16cid:paraId="2AF6036A" w16cid:durableId="20559E35"/>
  <w16cid:commentId w16cid:paraId="103544DB" w16cid:durableId="2030A4B7"/>
  <w16cid:commentId w16cid:paraId="28A7647A" w16cid:durableId="20559EB3"/>
  <w16cid:commentId w16cid:paraId="7C8D393D" w16cid:durableId="2055B61B"/>
  <w16cid:commentId w16cid:paraId="7CAA94FF" w16cid:durableId="2055B634"/>
  <w16cid:commentId w16cid:paraId="3BED1CE4" w16cid:durableId="20505EF9"/>
  <w16cid:commentId w16cid:paraId="3306B97F" w16cid:durableId="20505E99"/>
  <w16cid:commentId w16cid:paraId="42C4E34E" w16cid:durableId="2055AA2C"/>
  <w16cid:commentId w16cid:paraId="5CA04022" w16cid:durableId="2030A4B8"/>
  <w16cid:commentId w16cid:paraId="22B3B872" w16cid:durableId="2055A93F"/>
  <w16cid:commentId w16cid:paraId="71CD56BE" w16cid:durableId="20505DAD"/>
  <w16cid:commentId w16cid:paraId="4D2499ED" w16cid:durableId="205095E5"/>
  <w16cid:commentId w16cid:paraId="79FAD3CF" w16cid:durableId="2055B04E"/>
  <w16cid:commentId w16cid:paraId="60F81424" w16cid:durableId="2055AAED"/>
  <w16cid:commentId w16cid:paraId="1909F45E" w16cid:durableId="2055AB58"/>
  <w16cid:commentId w16cid:paraId="434BB6CB" w16cid:durableId="20505DB5"/>
  <w16cid:commentId w16cid:paraId="5C6B5882" w16cid:durableId="2055B79F"/>
  <w16cid:commentId w16cid:paraId="6482B649" w16cid:durableId="20509844"/>
  <w16cid:commentId w16cid:paraId="09758C00" w16cid:durableId="2055967C"/>
  <w16cid:commentId w16cid:paraId="5526F06D" w16cid:durableId="20505DB9"/>
  <w16cid:commentId w16cid:paraId="63E1F33C" w16cid:durableId="2055AF58"/>
  <w16cid:commentId w16cid:paraId="5A2F2043" w16cid:durableId="2030B58F"/>
  <w16cid:commentId w16cid:paraId="3867AD80" w16cid:durableId="2030B727"/>
  <w16cid:commentId w16cid:paraId="4C485E2B" w16cid:durableId="2030A4C0"/>
  <w16cid:commentId w16cid:paraId="65B1D736" w16cid:durableId="2055AF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40A97D" w14:textId="77777777" w:rsidR="00C22B0C" w:rsidRDefault="00C22B0C" w:rsidP="00035902">
      <w:pPr>
        <w:spacing w:after="0"/>
      </w:pPr>
      <w:r>
        <w:separator/>
      </w:r>
    </w:p>
    <w:p w14:paraId="53B2E558" w14:textId="77777777" w:rsidR="00C22B0C" w:rsidRDefault="00C22B0C"/>
    <w:p w14:paraId="11153F02" w14:textId="77777777" w:rsidR="00C22B0C" w:rsidRDefault="00C22B0C"/>
  </w:endnote>
  <w:endnote w:type="continuationSeparator" w:id="0">
    <w:p w14:paraId="76C2B646" w14:textId="77777777" w:rsidR="00C22B0C" w:rsidRDefault="00C22B0C" w:rsidP="00035902">
      <w:pPr>
        <w:spacing w:after="0"/>
      </w:pPr>
      <w:r>
        <w:continuationSeparator/>
      </w:r>
    </w:p>
    <w:p w14:paraId="26D7A513" w14:textId="77777777" w:rsidR="00C22B0C" w:rsidRDefault="00C22B0C"/>
    <w:p w14:paraId="39E4974E" w14:textId="77777777" w:rsidR="00C22B0C" w:rsidRDefault="00C22B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FFBFON+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Bookman">
    <w:altName w:val="Bookman Old Style"/>
    <w:panose1 w:val="00000000000000000000"/>
    <w:charset w:val="00"/>
    <w:family w:val="roman"/>
    <w:notTrueType/>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CB6E3" w14:textId="77777777" w:rsidR="001376E1" w:rsidRDefault="001376E1" w:rsidP="005C40C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F11987" w14:textId="77777777" w:rsidR="001376E1" w:rsidRDefault="00137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445165"/>
      <w:docPartObj>
        <w:docPartGallery w:val="Page Numbers (Bottom of Page)"/>
        <w:docPartUnique/>
      </w:docPartObj>
    </w:sdtPr>
    <w:sdtEndPr>
      <w:rPr>
        <w:noProof/>
      </w:rPr>
    </w:sdtEndPr>
    <w:sdtContent>
      <w:p w14:paraId="15C78D7A" w14:textId="66D7F8BD" w:rsidR="001376E1" w:rsidRDefault="001376E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38B4834" w14:textId="77777777" w:rsidR="001376E1" w:rsidRDefault="001376E1" w:rsidP="00A763FA">
    <w:pPr>
      <w:pStyle w:val="TitlePg-LocDate"/>
      <w:framePr w:w="0" w:hSpace="0" w:wrap="auto" w:hAnchor="text" w:xAlign="left" w:yAlign="inline" w:anchorLock="0"/>
      <w:tabs>
        <w:tab w:val="left" w:pos="6048"/>
      </w:tabs>
      <w:spacing w:after="120" w:line="240" w:lineRule="auto"/>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CBEB9" w14:textId="77777777" w:rsidR="001376E1" w:rsidRDefault="001376E1">
    <w:pPr>
      <w:pStyle w:val="Footer"/>
      <w:jc w:val="center"/>
    </w:pPr>
  </w:p>
  <w:p w14:paraId="337DC81A" w14:textId="77777777" w:rsidR="001376E1" w:rsidRDefault="001376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D4793E" w14:textId="77777777" w:rsidR="001376E1" w:rsidRDefault="001376E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6E81E" w14:textId="77777777" w:rsidR="001376E1" w:rsidRDefault="001376E1">
    <w:pPr>
      <w:pStyle w:val="Footer"/>
      <w:jc w:val="center"/>
    </w:pPr>
  </w:p>
  <w:p w14:paraId="3BF3732E" w14:textId="77777777" w:rsidR="001376E1" w:rsidRDefault="001376E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981753"/>
      <w:docPartObj>
        <w:docPartGallery w:val="Page Numbers (Bottom of Page)"/>
        <w:docPartUnique/>
      </w:docPartObj>
    </w:sdtPr>
    <w:sdtEndPr>
      <w:rPr>
        <w:noProof/>
      </w:rPr>
    </w:sdtEndPr>
    <w:sdtContent>
      <w:p w14:paraId="461FECCB" w14:textId="77777777" w:rsidR="001376E1" w:rsidRDefault="001376E1">
        <w:pPr>
          <w:pStyle w:val="Footer"/>
          <w:jc w:val="center"/>
        </w:pPr>
      </w:p>
    </w:sdtContent>
  </w:sdt>
  <w:p w14:paraId="51CBFEAA" w14:textId="77777777" w:rsidR="001376E1" w:rsidRDefault="001376E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424D9" w14:textId="2A17D92E" w:rsidR="001376E1" w:rsidRDefault="001376E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0AC64365" w14:textId="77777777" w:rsidR="001376E1" w:rsidRDefault="001376E1" w:rsidP="00223CB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32A0B" w14:textId="344CD0AE" w:rsidR="001376E1" w:rsidRDefault="001376E1" w:rsidP="001061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41C0D2EB" w14:textId="77777777" w:rsidR="001376E1" w:rsidRDefault="001376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CA33E" w14:textId="77777777" w:rsidR="00C22B0C" w:rsidRDefault="00C22B0C" w:rsidP="00035902">
      <w:pPr>
        <w:spacing w:after="0"/>
      </w:pPr>
      <w:r>
        <w:separator/>
      </w:r>
    </w:p>
    <w:p w14:paraId="599F3EAA" w14:textId="77777777" w:rsidR="00C22B0C" w:rsidRDefault="00C22B0C"/>
    <w:p w14:paraId="4D33E1FD" w14:textId="77777777" w:rsidR="00C22B0C" w:rsidRDefault="00C22B0C"/>
  </w:footnote>
  <w:footnote w:type="continuationSeparator" w:id="0">
    <w:p w14:paraId="5025AEC2" w14:textId="77777777" w:rsidR="00C22B0C" w:rsidRDefault="00C22B0C" w:rsidP="00035902">
      <w:pPr>
        <w:spacing w:after="0"/>
      </w:pPr>
      <w:r>
        <w:continuationSeparator/>
      </w:r>
    </w:p>
    <w:p w14:paraId="50AE1A4C" w14:textId="77777777" w:rsidR="00C22B0C" w:rsidRDefault="00C22B0C"/>
    <w:p w14:paraId="4233BCF0" w14:textId="77777777" w:rsidR="00C22B0C" w:rsidRDefault="00C22B0C"/>
  </w:footnote>
  <w:footnote w:id="1">
    <w:p w14:paraId="70DE6B01" w14:textId="77777777" w:rsidR="001376E1" w:rsidRDefault="001376E1" w:rsidP="002F362E">
      <w:pPr>
        <w:pStyle w:val="FootnoteText"/>
      </w:pPr>
      <w:r>
        <w:rPr>
          <w:rStyle w:val="FootnoteReference"/>
        </w:rPr>
        <w:footnoteRef/>
      </w:r>
      <w:r>
        <w:t xml:space="preserve"> These dates are tentative and will change based mostly on weather in Prince William Sound.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3680" w14:textId="77777777" w:rsidR="001376E1" w:rsidRDefault="001376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9689E" w14:textId="77777777" w:rsidR="001376E1" w:rsidRDefault="001376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0CCBE" w14:textId="77777777" w:rsidR="001376E1" w:rsidRDefault="001376E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713A7" w14:textId="306563DD" w:rsidR="001376E1" w:rsidRDefault="001376E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869209"/>
      <w:docPartObj>
        <w:docPartGallery w:val="Watermarks"/>
        <w:docPartUnique/>
      </w:docPartObj>
    </w:sdtPr>
    <w:sdtContent>
      <w:p w14:paraId="7C5D67E8" w14:textId="35F2D55E" w:rsidR="001376E1" w:rsidRPr="00223CB5" w:rsidRDefault="001376E1" w:rsidP="00223CB5">
        <w:pPr>
          <w:pStyle w:val="Header"/>
        </w:pPr>
        <w:r>
          <w:rPr>
            <w:noProof/>
          </w:rPr>
          <w:pict w14:anchorId="415355B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61" type="#_x0000_t136" style="position:absolute;left:0;text-align:left;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321E2" w14:textId="77777777" w:rsidR="001376E1" w:rsidRDefault="001376E1">
    <w:pPr>
      <w:pStyle w:val="Header"/>
    </w:pPr>
    <w:r>
      <w:rPr>
        <w:noProof/>
      </w:rPr>
      <mc:AlternateContent>
        <mc:Choice Requires="wps">
          <w:drawing>
            <wp:anchor distT="0" distB="0" distL="114300" distR="114300" simplePos="0" relativeHeight="251657216" behindDoc="1" locked="0" layoutInCell="0" allowOverlap="1" wp14:anchorId="32C42310" wp14:editId="2981F6CE">
              <wp:simplePos x="0" y="0"/>
              <wp:positionH relativeFrom="margin">
                <wp:align>center</wp:align>
              </wp:positionH>
              <wp:positionV relativeFrom="margin">
                <wp:align>center</wp:align>
              </wp:positionV>
              <wp:extent cx="5985510" cy="2393950"/>
              <wp:effectExtent l="0" t="1524000" r="0" b="137795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985510" cy="23939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0E66C65" w14:textId="77777777" w:rsidR="001376E1" w:rsidRDefault="001376E1"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2C42310" id="_x0000_t202" coordsize="21600,21600" o:spt="202" path="m,l,21600r21600,l21600,xe">
              <v:stroke joinstyle="miter"/>
              <v:path gradientshapeok="t" o:connecttype="rect"/>
            </v:shapetype>
            <v:shape id="Text Box 3" o:spid="_x0000_s1029" type="#_x0000_t202" style="position:absolute;left:0;text-align:left;margin-left:0;margin-top:0;width:471.3pt;height:188.5pt;rotation:-45;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" o:allowincell="f" filled="f" stroked="f">
              <v:stroke joinstyle="round"/>
              <o:lock v:ext="edit" shapetype="t"/>
              <v:textbox style="mso-fit-shape-to-text:t">
                <w:txbxContent>
                  <w:p w14:paraId="70E66C65" w14:textId="77777777" w:rsidR="001376E1" w:rsidRDefault="001376E1" w:rsidP="0010618C">
                    <w:pPr>
                      <w:pStyle w:val="NormalWeb"/>
                      <w:spacing w:before="0" w:beforeAutospacing="0" w:after="0" w:afterAutospacing="0"/>
                      <w:jc w:val="center"/>
                      <w:rPr>
                        <w:szCs w:val="24"/>
                      </w:rP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E63F7"/>
    <w:multiLevelType w:val="hybridMultilevel"/>
    <w:tmpl w:val="DCFC5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A1B05"/>
    <w:multiLevelType w:val="hybridMultilevel"/>
    <w:tmpl w:val="C9B6EE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C4ED8"/>
    <w:multiLevelType w:val="hybridMultilevel"/>
    <w:tmpl w:val="303008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30D9F"/>
    <w:multiLevelType w:val="hybridMultilevel"/>
    <w:tmpl w:val="E3C22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94C2D"/>
    <w:multiLevelType w:val="hybridMultilevel"/>
    <w:tmpl w:val="420C48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F426A"/>
    <w:multiLevelType w:val="hybridMultilevel"/>
    <w:tmpl w:val="052839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551875"/>
    <w:multiLevelType w:val="hybridMultilevel"/>
    <w:tmpl w:val="71182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320C0"/>
    <w:multiLevelType w:val="hybridMultilevel"/>
    <w:tmpl w:val="F9E69D24"/>
    <w:lvl w:ilvl="0" w:tplc="85E4E79C">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42306F3"/>
    <w:multiLevelType w:val="hybridMultilevel"/>
    <w:tmpl w:val="2200CE6C"/>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15:restartNumberingAfterBreak="0">
    <w:nsid w:val="2A024F21"/>
    <w:multiLevelType w:val="hybridMultilevel"/>
    <w:tmpl w:val="78F034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5510DA"/>
    <w:multiLevelType w:val="hybridMultilevel"/>
    <w:tmpl w:val="16AE5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2F1925"/>
    <w:multiLevelType w:val="hybridMultilevel"/>
    <w:tmpl w:val="CA9C4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F4F67"/>
    <w:multiLevelType w:val="hybridMultilevel"/>
    <w:tmpl w:val="B2109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09331A"/>
    <w:multiLevelType w:val="hybridMultilevel"/>
    <w:tmpl w:val="B7885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C250FC"/>
    <w:multiLevelType w:val="hybridMultilevel"/>
    <w:tmpl w:val="34A02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5A22FE"/>
    <w:multiLevelType w:val="hybridMultilevel"/>
    <w:tmpl w:val="D52A6A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556541C8"/>
    <w:multiLevelType w:val="hybridMultilevel"/>
    <w:tmpl w:val="8D465B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5B1C7F96"/>
    <w:multiLevelType w:val="hybridMultilevel"/>
    <w:tmpl w:val="910E3300"/>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1F6FFB"/>
    <w:multiLevelType w:val="hybridMultilevel"/>
    <w:tmpl w:val="8E8AD380"/>
    <w:lvl w:ilvl="0" w:tplc="F93AA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CD7516"/>
    <w:multiLevelType w:val="hybridMultilevel"/>
    <w:tmpl w:val="2FEA92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622E9F"/>
    <w:multiLevelType w:val="hybridMultilevel"/>
    <w:tmpl w:val="8092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CF47EE"/>
    <w:multiLevelType w:val="hybridMultilevel"/>
    <w:tmpl w:val="5D749DAA"/>
    <w:lvl w:ilvl="0" w:tplc="04090001">
      <w:start w:val="1"/>
      <w:numFmt w:val="bullet"/>
      <w:lvlText w:val=""/>
      <w:lvlJc w:val="left"/>
      <w:pPr>
        <w:tabs>
          <w:tab w:val="num" w:pos="720"/>
        </w:tabs>
        <w:ind w:left="720" w:hanging="360"/>
      </w:pPr>
      <w:rPr>
        <w:rFonts w:ascii="Symbol" w:hAnsi="Symbol" w:hint="default"/>
      </w:rPr>
    </w:lvl>
    <w:lvl w:ilvl="1" w:tplc="1DDC0244">
      <w:start w:val="1"/>
      <w:numFmt w:val="bullet"/>
      <w:pStyle w:val="Bulletedtes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7DF6838"/>
    <w:multiLevelType w:val="hybridMultilevel"/>
    <w:tmpl w:val="4BB4C5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BD6C6C"/>
    <w:multiLevelType w:val="hybridMultilevel"/>
    <w:tmpl w:val="79180A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21"/>
  </w:num>
  <w:num w:numId="2">
    <w:abstractNumId w:val="14"/>
  </w:num>
  <w:num w:numId="3">
    <w:abstractNumId w:val="18"/>
  </w:num>
  <w:num w:numId="4">
    <w:abstractNumId w:val="16"/>
  </w:num>
  <w:num w:numId="5">
    <w:abstractNumId w:val="20"/>
  </w:num>
  <w:num w:numId="6">
    <w:abstractNumId w:val="15"/>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4"/>
  </w:num>
  <w:num w:numId="10">
    <w:abstractNumId w:val="17"/>
  </w:num>
  <w:num w:numId="11">
    <w:abstractNumId w:val="12"/>
  </w:num>
  <w:num w:numId="12">
    <w:abstractNumId w:val="3"/>
  </w:num>
  <w:num w:numId="13">
    <w:abstractNumId w:val="9"/>
  </w:num>
  <w:num w:numId="14">
    <w:abstractNumId w:val="22"/>
  </w:num>
  <w:num w:numId="15">
    <w:abstractNumId w:val="5"/>
  </w:num>
  <w:num w:numId="16">
    <w:abstractNumId w:val="11"/>
  </w:num>
  <w:num w:numId="17">
    <w:abstractNumId w:val="1"/>
  </w:num>
  <w:num w:numId="18">
    <w:abstractNumId w:val="23"/>
  </w:num>
  <w:num w:numId="19">
    <w:abstractNumId w:val="19"/>
  </w:num>
  <w:num w:numId="20">
    <w:abstractNumId w:val="7"/>
  </w:num>
  <w:num w:numId="21">
    <w:abstractNumId w:val="10"/>
  </w:num>
  <w:num w:numId="22">
    <w:abstractNumId w:val="6"/>
  </w:num>
  <w:num w:numId="23">
    <w:abstractNumId w:val="13"/>
  </w:num>
  <w:num w:numId="24">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zzee, Benjamin E (DFG)">
    <w15:presenceInfo w15:providerId="AD" w15:userId="S-1-5-21-440283733-3916095660-3029927770-45995"/>
  </w15:person>
  <w15:person w15:author="Brittany Blain">
    <w15:presenceInfo w15:providerId="None" w15:userId="Brittany Bla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activeWritingStyle w:appName="MSWord" w:lang="es-MX" w:vendorID="64" w:dllVersion="6" w:nlCheck="1" w:checkStyle="1"/>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2437"/>
    <w:rsid w:val="000034BE"/>
    <w:rsid w:val="000047DD"/>
    <w:rsid w:val="00004C68"/>
    <w:rsid w:val="0000532A"/>
    <w:rsid w:val="000059D9"/>
    <w:rsid w:val="00005B1C"/>
    <w:rsid w:val="00005F71"/>
    <w:rsid w:val="00006B15"/>
    <w:rsid w:val="000074F2"/>
    <w:rsid w:val="00007695"/>
    <w:rsid w:val="00014644"/>
    <w:rsid w:val="00016400"/>
    <w:rsid w:val="000173F5"/>
    <w:rsid w:val="000202AA"/>
    <w:rsid w:val="00021994"/>
    <w:rsid w:val="00022AB1"/>
    <w:rsid w:val="000244B5"/>
    <w:rsid w:val="00025ECF"/>
    <w:rsid w:val="00027F9A"/>
    <w:rsid w:val="000320CB"/>
    <w:rsid w:val="00032209"/>
    <w:rsid w:val="00032EB2"/>
    <w:rsid w:val="00033F9E"/>
    <w:rsid w:val="00035864"/>
    <w:rsid w:val="00035902"/>
    <w:rsid w:val="000369BA"/>
    <w:rsid w:val="00036E9A"/>
    <w:rsid w:val="00037A72"/>
    <w:rsid w:val="00037AF8"/>
    <w:rsid w:val="0004050F"/>
    <w:rsid w:val="000410B9"/>
    <w:rsid w:val="00045D0E"/>
    <w:rsid w:val="00047840"/>
    <w:rsid w:val="0005193D"/>
    <w:rsid w:val="00051F15"/>
    <w:rsid w:val="0005274D"/>
    <w:rsid w:val="000555FF"/>
    <w:rsid w:val="00055FB1"/>
    <w:rsid w:val="000567CE"/>
    <w:rsid w:val="00057D8C"/>
    <w:rsid w:val="00060594"/>
    <w:rsid w:val="00061675"/>
    <w:rsid w:val="00061F63"/>
    <w:rsid w:val="00064B39"/>
    <w:rsid w:val="000671D2"/>
    <w:rsid w:val="000675AA"/>
    <w:rsid w:val="00073C99"/>
    <w:rsid w:val="00073DA3"/>
    <w:rsid w:val="0007513C"/>
    <w:rsid w:val="00077EED"/>
    <w:rsid w:val="00080ED7"/>
    <w:rsid w:val="000813BE"/>
    <w:rsid w:val="000817F0"/>
    <w:rsid w:val="00082090"/>
    <w:rsid w:val="0008374C"/>
    <w:rsid w:val="0008482A"/>
    <w:rsid w:val="000860D3"/>
    <w:rsid w:val="00086D72"/>
    <w:rsid w:val="0008703D"/>
    <w:rsid w:val="0008750D"/>
    <w:rsid w:val="000908B2"/>
    <w:rsid w:val="00090E85"/>
    <w:rsid w:val="00091061"/>
    <w:rsid w:val="00092EF6"/>
    <w:rsid w:val="00095E38"/>
    <w:rsid w:val="00096114"/>
    <w:rsid w:val="00096124"/>
    <w:rsid w:val="000967BE"/>
    <w:rsid w:val="000969E7"/>
    <w:rsid w:val="0009719F"/>
    <w:rsid w:val="00097575"/>
    <w:rsid w:val="00097D00"/>
    <w:rsid w:val="000A0A28"/>
    <w:rsid w:val="000A1C15"/>
    <w:rsid w:val="000A2BD2"/>
    <w:rsid w:val="000A49A8"/>
    <w:rsid w:val="000A4AB3"/>
    <w:rsid w:val="000A4D1A"/>
    <w:rsid w:val="000A726F"/>
    <w:rsid w:val="000B3489"/>
    <w:rsid w:val="000B3B06"/>
    <w:rsid w:val="000B3E82"/>
    <w:rsid w:val="000B485F"/>
    <w:rsid w:val="000B5F1E"/>
    <w:rsid w:val="000B7C6E"/>
    <w:rsid w:val="000C0764"/>
    <w:rsid w:val="000C16A9"/>
    <w:rsid w:val="000C19C4"/>
    <w:rsid w:val="000C2534"/>
    <w:rsid w:val="000C257B"/>
    <w:rsid w:val="000C3EDA"/>
    <w:rsid w:val="000C745E"/>
    <w:rsid w:val="000D0EA4"/>
    <w:rsid w:val="000D1D3B"/>
    <w:rsid w:val="000D2610"/>
    <w:rsid w:val="000D2736"/>
    <w:rsid w:val="000D354D"/>
    <w:rsid w:val="000D56F1"/>
    <w:rsid w:val="000D5A03"/>
    <w:rsid w:val="000D769C"/>
    <w:rsid w:val="000E1928"/>
    <w:rsid w:val="000E1DF8"/>
    <w:rsid w:val="000E343A"/>
    <w:rsid w:val="000E349A"/>
    <w:rsid w:val="000E3805"/>
    <w:rsid w:val="000E3CB9"/>
    <w:rsid w:val="000E4D86"/>
    <w:rsid w:val="000E6369"/>
    <w:rsid w:val="000E719C"/>
    <w:rsid w:val="000E7B91"/>
    <w:rsid w:val="000F01B0"/>
    <w:rsid w:val="000F1203"/>
    <w:rsid w:val="000F24B9"/>
    <w:rsid w:val="000F5AEF"/>
    <w:rsid w:val="000F631A"/>
    <w:rsid w:val="000F69F1"/>
    <w:rsid w:val="000F6C44"/>
    <w:rsid w:val="00103178"/>
    <w:rsid w:val="00104617"/>
    <w:rsid w:val="00104D0F"/>
    <w:rsid w:val="0010518D"/>
    <w:rsid w:val="0010600D"/>
    <w:rsid w:val="0010618C"/>
    <w:rsid w:val="00107A17"/>
    <w:rsid w:val="00110D96"/>
    <w:rsid w:val="00120A0C"/>
    <w:rsid w:val="0012142E"/>
    <w:rsid w:val="00121B95"/>
    <w:rsid w:val="00122168"/>
    <w:rsid w:val="00124DFA"/>
    <w:rsid w:val="001265DD"/>
    <w:rsid w:val="0013043B"/>
    <w:rsid w:val="001311F6"/>
    <w:rsid w:val="00131AE2"/>
    <w:rsid w:val="0013280C"/>
    <w:rsid w:val="001344D5"/>
    <w:rsid w:val="00134CB0"/>
    <w:rsid w:val="001376E1"/>
    <w:rsid w:val="001379B5"/>
    <w:rsid w:val="001379EC"/>
    <w:rsid w:val="0014100A"/>
    <w:rsid w:val="00142F8D"/>
    <w:rsid w:val="0014416F"/>
    <w:rsid w:val="00144B92"/>
    <w:rsid w:val="001451DD"/>
    <w:rsid w:val="001458F9"/>
    <w:rsid w:val="001472A2"/>
    <w:rsid w:val="00147A51"/>
    <w:rsid w:val="00150B4C"/>
    <w:rsid w:val="00151161"/>
    <w:rsid w:val="00153E3A"/>
    <w:rsid w:val="00154F14"/>
    <w:rsid w:val="00154FB2"/>
    <w:rsid w:val="001564FA"/>
    <w:rsid w:val="00160703"/>
    <w:rsid w:val="00160ADF"/>
    <w:rsid w:val="00162286"/>
    <w:rsid w:val="00162C67"/>
    <w:rsid w:val="00163DC0"/>
    <w:rsid w:val="00164DB4"/>
    <w:rsid w:val="00165188"/>
    <w:rsid w:val="001672E2"/>
    <w:rsid w:val="00170433"/>
    <w:rsid w:val="00170A35"/>
    <w:rsid w:val="001716A1"/>
    <w:rsid w:val="00171BB1"/>
    <w:rsid w:val="001727FB"/>
    <w:rsid w:val="00174C67"/>
    <w:rsid w:val="001828C0"/>
    <w:rsid w:val="00183D26"/>
    <w:rsid w:val="001855A5"/>
    <w:rsid w:val="001856B1"/>
    <w:rsid w:val="00185A8B"/>
    <w:rsid w:val="00186317"/>
    <w:rsid w:val="00191832"/>
    <w:rsid w:val="001919D7"/>
    <w:rsid w:val="00191B84"/>
    <w:rsid w:val="0019298D"/>
    <w:rsid w:val="00192A53"/>
    <w:rsid w:val="00193A05"/>
    <w:rsid w:val="001942F6"/>
    <w:rsid w:val="0019482A"/>
    <w:rsid w:val="00196C4D"/>
    <w:rsid w:val="001A13B5"/>
    <w:rsid w:val="001A21BD"/>
    <w:rsid w:val="001A2FF1"/>
    <w:rsid w:val="001A514C"/>
    <w:rsid w:val="001A6FFA"/>
    <w:rsid w:val="001A7DF5"/>
    <w:rsid w:val="001B1BE1"/>
    <w:rsid w:val="001B2185"/>
    <w:rsid w:val="001B4EBE"/>
    <w:rsid w:val="001B51E9"/>
    <w:rsid w:val="001B64B1"/>
    <w:rsid w:val="001B6822"/>
    <w:rsid w:val="001B6F33"/>
    <w:rsid w:val="001B7DBF"/>
    <w:rsid w:val="001C0DE4"/>
    <w:rsid w:val="001C0DF4"/>
    <w:rsid w:val="001C11A5"/>
    <w:rsid w:val="001C20FC"/>
    <w:rsid w:val="001C2E85"/>
    <w:rsid w:val="001C418F"/>
    <w:rsid w:val="001C4644"/>
    <w:rsid w:val="001C73A9"/>
    <w:rsid w:val="001D0A69"/>
    <w:rsid w:val="001D234E"/>
    <w:rsid w:val="001D2C23"/>
    <w:rsid w:val="001D3786"/>
    <w:rsid w:val="001D3EB8"/>
    <w:rsid w:val="001D4658"/>
    <w:rsid w:val="001D5A3E"/>
    <w:rsid w:val="001D77CD"/>
    <w:rsid w:val="001E167D"/>
    <w:rsid w:val="001E1907"/>
    <w:rsid w:val="001E1DD9"/>
    <w:rsid w:val="001E20B2"/>
    <w:rsid w:val="001E357B"/>
    <w:rsid w:val="001E37B6"/>
    <w:rsid w:val="001E52B5"/>
    <w:rsid w:val="001E5C13"/>
    <w:rsid w:val="001E7963"/>
    <w:rsid w:val="001F0E49"/>
    <w:rsid w:val="001F139C"/>
    <w:rsid w:val="001F1B15"/>
    <w:rsid w:val="001F47A7"/>
    <w:rsid w:val="001F6153"/>
    <w:rsid w:val="001F6576"/>
    <w:rsid w:val="001F65D9"/>
    <w:rsid w:val="001F694C"/>
    <w:rsid w:val="001F72E4"/>
    <w:rsid w:val="00200619"/>
    <w:rsid w:val="002018D3"/>
    <w:rsid w:val="002028FE"/>
    <w:rsid w:val="0020423B"/>
    <w:rsid w:val="0020783A"/>
    <w:rsid w:val="00207B23"/>
    <w:rsid w:val="002102FE"/>
    <w:rsid w:val="0021130E"/>
    <w:rsid w:val="002132BC"/>
    <w:rsid w:val="00213BA3"/>
    <w:rsid w:val="00213BBB"/>
    <w:rsid w:val="00213CDA"/>
    <w:rsid w:val="00214A66"/>
    <w:rsid w:val="00214C65"/>
    <w:rsid w:val="00214D8D"/>
    <w:rsid w:val="0021583F"/>
    <w:rsid w:val="00216626"/>
    <w:rsid w:val="00217E06"/>
    <w:rsid w:val="00221F82"/>
    <w:rsid w:val="00223CB5"/>
    <w:rsid w:val="002252CA"/>
    <w:rsid w:val="0022545D"/>
    <w:rsid w:val="00225633"/>
    <w:rsid w:val="0022621C"/>
    <w:rsid w:val="0023099D"/>
    <w:rsid w:val="00232697"/>
    <w:rsid w:val="0023684A"/>
    <w:rsid w:val="00236A0A"/>
    <w:rsid w:val="00237201"/>
    <w:rsid w:val="00237621"/>
    <w:rsid w:val="002411EA"/>
    <w:rsid w:val="002443AA"/>
    <w:rsid w:val="0024679C"/>
    <w:rsid w:val="00250AE4"/>
    <w:rsid w:val="002520B5"/>
    <w:rsid w:val="00253BD5"/>
    <w:rsid w:val="0026059D"/>
    <w:rsid w:val="002618B6"/>
    <w:rsid w:val="00261CD4"/>
    <w:rsid w:val="002634E2"/>
    <w:rsid w:val="00264C77"/>
    <w:rsid w:val="00266724"/>
    <w:rsid w:val="00267A03"/>
    <w:rsid w:val="002710D1"/>
    <w:rsid w:val="00272FBF"/>
    <w:rsid w:val="0027593E"/>
    <w:rsid w:val="0027768B"/>
    <w:rsid w:val="00280ABB"/>
    <w:rsid w:val="00280EC1"/>
    <w:rsid w:val="00281036"/>
    <w:rsid w:val="002835AD"/>
    <w:rsid w:val="00284C70"/>
    <w:rsid w:val="00284CC1"/>
    <w:rsid w:val="00285117"/>
    <w:rsid w:val="00285CAD"/>
    <w:rsid w:val="00286C19"/>
    <w:rsid w:val="002900AE"/>
    <w:rsid w:val="00292DD3"/>
    <w:rsid w:val="00293105"/>
    <w:rsid w:val="00293173"/>
    <w:rsid w:val="002931A6"/>
    <w:rsid w:val="00293C07"/>
    <w:rsid w:val="00294D66"/>
    <w:rsid w:val="00295AD3"/>
    <w:rsid w:val="00295BC5"/>
    <w:rsid w:val="002A158B"/>
    <w:rsid w:val="002A19C7"/>
    <w:rsid w:val="002A2876"/>
    <w:rsid w:val="002A3B3A"/>
    <w:rsid w:val="002A5283"/>
    <w:rsid w:val="002A7CBB"/>
    <w:rsid w:val="002B0D2B"/>
    <w:rsid w:val="002B1737"/>
    <w:rsid w:val="002B5156"/>
    <w:rsid w:val="002C04FB"/>
    <w:rsid w:val="002C1C51"/>
    <w:rsid w:val="002C3D49"/>
    <w:rsid w:val="002C565D"/>
    <w:rsid w:val="002C6DA0"/>
    <w:rsid w:val="002C742B"/>
    <w:rsid w:val="002D0ABF"/>
    <w:rsid w:val="002D1A7E"/>
    <w:rsid w:val="002D2A37"/>
    <w:rsid w:val="002D408B"/>
    <w:rsid w:val="002D43EC"/>
    <w:rsid w:val="002D4E5A"/>
    <w:rsid w:val="002D53AC"/>
    <w:rsid w:val="002E2AE1"/>
    <w:rsid w:val="002E395B"/>
    <w:rsid w:val="002E4B14"/>
    <w:rsid w:val="002E59FF"/>
    <w:rsid w:val="002E786B"/>
    <w:rsid w:val="002E7E4E"/>
    <w:rsid w:val="002F09B9"/>
    <w:rsid w:val="002F1969"/>
    <w:rsid w:val="002F2025"/>
    <w:rsid w:val="002F34D4"/>
    <w:rsid w:val="002F362E"/>
    <w:rsid w:val="002F4241"/>
    <w:rsid w:val="002F4C45"/>
    <w:rsid w:val="002F5E0C"/>
    <w:rsid w:val="002F7F7F"/>
    <w:rsid w:val="00302DA0"/>
    <w:rsid w:val="003035A0"/>
    <w:rsid w:val="00304C10"/>
    <w:rsid w:val="00305BDD"/>
    <w:rsid w:val="00305BFD"/>
    <w:rsid w:val="00306F27"/>
    <w:rsid w:val="00307417"/>
    <w:rsid w:val="0030798F"/>
    <w:rsid w:val="00307F99"/>
    <w:rsid w:val="003111E3"/>
    <w:rsid w:val="0031122A"/>
    <w:rsid w:val="00311F8A"/>
    <w:rsid w:val="0031500B"/>
    <w:rsid w:val="00315F7B"/>
    <w:rsid w:val="0031608E"/>
    <w:rsid w:val="003203AA"/>
    <w:rsid w:val="00320914"/>
    <w:rsid w:val="00321BC2"/>
    <w:rsid w:val="003227D0"/>
    <w:rsid w:val="00323DCD"/>
    <w:rsid w:val="00326353"/>
    <w:rsid w:val="003268CC"/>
    <w:rsid w:val="00327CD1"/>
    <w:rsid w:val="0033069C"/>
    <w:rsid w:val="003314E6"/>
    <w:rsid w:val="0033182C"/>
    <w:rsid w:val="003319E0"/>
    <w:rsid w:val="003322DF"/>
    <w:rsid w:val="00333861"/>
    <w:rsid w:val="003340BD"/>
    <w:rsid w:val="003349DA"/>
    <w:rsid w:val="00335DD7"/>
    <w:rsid w:val="00336584"/>
    <w:rsid w:val="00336AD6"/>
    <w:rsid w:val="0033760B"/>
    <w:rsid w:val="003407BE"/>
    <w:rsid w:val="003413AB"/>
    <w:rsid w:val="003413DD"/>
    <w:rsid w:val="003416C5"/>
    <w:rsid w:val="0034319A"/>
    <w:rsid w:val="00343994"/>
    <w:rsid w:val="003444AF"/>
    <w:rsid w:val="003444F8"/>
    <w:rsid w:val="00344BBD"/>
    <w:rsid w:val="00352708"/>
    <w:rsid w:val="00352936"/>
    <w:rsid w:val="00352C68"/>
    <w:rsid w:val="00353A80"/>
    <w:rsid w:val="00354859"/>
    <w:rsid w:val="0035631E"/>
    <w:rsid w:val="003565B6"/>
    <w:rsid w:val="00356690"/>
    <w:rsid w:val="003568C7"/>
    <w:rsid w:val="00356DB9"/>
    <w:rsid w:val="00356E67"/>
    <w:rsid w:val="00360330"/>
    <w:rsid w:val="003603AD"/>
    <w:rsid w:val="003610BA"/>
    <w:rsid w:val="00361629"/>
    <w:rsid w:val="0036173C"/>
    <w:rsid w:val="00362452"/>
    <w:rsid w:val="003644E7"/>
    <w:rsid w:val="00366A22"/>
    <w:rsid w:val="00367431"/>
    <w:rsid w:val="003706B3"/>
    <w:rsid w:val="00370CCB"/>
    <w:rsid w:val="0037184D"/>
    <w:rsid w:val="00372377"/>
    <w:rsid w:val="0037300F"/>
    <w:rsid w:val="003730D4"/>
    <w:rsid w:val="00373C82"/>
    <w:rsid w:val="00376B37"/>
    <w:rsid w:val="0037711E"/>
    <w:rsid w:val="003771B2"/>
    <w:rsid w:val="00377819"/>
    <w:rsid w:val="00382065"/>
    <w:rsid w:val="003852C7"/>
    <w:rsid w:val="00385514"/>
    <w:rsid w:val="00385ADB"/>
    <w:rsid w:val="00390D3B"/>
    <w:rsid w:val="0039253E"/>
    <w:rsid w:val="00394145"/>
    <w:rsid w:val="003958C5"/>
    <w:rsid w:val="00395BCD"/>
    <w:rsid w:val="003970F3"/>
    <w:rsid w:val="00397A86"/>
    <w:rsid w:val="00397D93"/>
    <w:rsid w:val="003A058A"/>
    <w:rsid w:val="003A3836"/>
    <w:rsid w:val="003A57C1"/>
    <w:rsid w:val="003A6930"/>
    <w:rsid w:val="003A6D16"/>
    <w:rsid w:val="003A75C2"/>
    <w:rsid w:val="003A764B"/>
    <w:rsid w:val="003B0B51"/>
    <w:rsid w:val="003B0CDC"/>
    <w:rsid w:val="003B175D"/>
    <w:rsid w:val="003B3500"/>
    <w:rsid w:val="003C0A3F"/>
    <w:rsid w:val="003C17D7"/>
    <w:rsid w:val="003C1A5E"/>
    <w:rsid w:val="003C229A"/>
    <w:rsid w:val="003C7C6F"/>
    <w:rsid w:val="003D23AE"/>
    <w:rsid w:val="003D2ADF"/>
    <w:rsid w:val="003D3312"/>
    <w:rsid w:val="003D7826"/>
    <w:rsid w:val="003E2123"/>
    <w:rsid w:val="003E556A"/>
    <w:rsid w:val="003E5932"/>
    <w:rsid w:val="003E5CE8"/>
    <w:rsid w:val="003E6645"/>
    <w:rsid w:val="003F0ACB"/>
    <w:rsid w:val="003F164A"/>
    <w:rsid w:val="003F1FA7"/>
    <w:rsid w:val="003F24F8"/>
    <w:rsid w:val="003F2E45"/>
    <w:rsid w:val="003F4DA4"/>
    <w:rsid w:val="003F6BCF"/>
    <w:rsid w:val="0040018F"/>
    <w:rsid w:val="00404C57"/>
    <w:rsid w:val="004051F0"/>
    <w:rsid w:val="0040691C"/>
    <w:rsid w:val="004107DC"/>
    <w:rsid w:val="00411680"/>
    <w:rsid w:val="00415D14"/>
    <w:rsid w:val="00415EA0"/>
    <w:rsid w:val="00416FB1"/>
    <w:rsid w:val="004206B3"/>
    <w:rsid w:val="00422F0B"/>
    <w:rsid w:val="00423B30"/>
    <w:rsid w:val="00423E7B"/>
    <w:rsid w:val="00424398"/>
    <w:rsid w:val="00425F46"/>
    <w:rsid w:val="00427262"/>
    <w:rsid w:val="0043013E"/>
    <w:rsid w:val="004325CA"/>
    <w:rsid w:val="00433C9B"/>
    <w:rsid w:val="00433CCD"/>
    <w:rsid w:val="00433F24"/>
    <w:rsid w:val="00434F84"/>
    <w:rsid w:val="00435A93"/>
    <w:rsid w:val="004378A7"/>
    <w:rsid w:val="00443E5E"/>
    <w:rsid w:val="004475E6"/>
    <w:rsid w:val="00451C18"/>
    <w:rsid w:val="004521FD"/>
    <w:rsid w:val="004527C4"/>
    <w:rsid w:val="00454C23"/>
    <w:rsid w:val="00456AF7"/>
    <w:rsid w:val="00461DF6"/>
    <w:rsid w:val="00463021"/>
    <w:rsid w:val="00464DFA"/>
    <w:rsid w:val="004657B5"/>
    <w:rsid w:val="00465ECC"/>
    <w:rsid w:val="0046659B"/>
    <w:rsid w:val="0046660D"/>
    <w:rsid w:val="004671BD"/>
    <w:rsid w:val="004707F4"/>
    <w:rsid w:val="004712EA"/>
    <w:rsid w:val="00471C38"/>
    <w:rsid w:val="00471D60"/>
    <w:rsid w:val="00473390"/>
    <w:rsid w:val="00475ABC"/>
    <w:rsid w:val="0047635E"/>
    <w:rsid w:val="00477338"/>
    <w:rsid w:val="00480E94"/>
    <w:rsid w:val="004817C8"/>
    <w:rsid w:val="0048302C"/>
    <w:rsid w:val="0048399B"/>
    <w:rsid w:val="0048716D"/>
    <w:rsid w:val="00491ADA"/>
    <w:rsid w:val="0049449F"/>
    <w:rsid w:val="004946A4"/>
    <w:rsid w:val="004947F1"/>
    <w:rsid w:val="004956A0"/>
    <w:rsid w:val="00495B43"/>
    <w:rsid w:val="004967B4"/>
    <w:rsid w:val="0049773F"/>
    <w:rsid w:val="004A22BB"/>
    <w:rsid w:val="004A2D6E"/>
    <w:rsid w:val="004A420D"/>
    <w:rsid w:val="004A5E88"/>
    <w:rsid w:val="004A6E48"/>
    <w:rsid w:val="004B006C"/>
    <w:rsid w:val="004B070F"/>
    <w:rsid w:val="004B0743"/>
    <w:rsid w:val="004B1914"/>
    <w:rsid w:val="004B2292"/>
    <w:rsid w:val="004B2771"/>
    <w:rsid w:val="004B2C0C"/>
    <w:rsid w:val="004B3303"/>
    <w:rsid w:val="004B3F1C"/>
    <w:rsid w:val="004B443A"/>
    <w:rsid w:val="004B5935"/>
    <w:rsid w:val="004B5E1B"/>
    <w:rsid w:val="004B5E68"/>
    <w:rsid w:val="004B63FC"/>
    <w:rsid w:val="004B69BE"/>
    <w:rsid w:val="004B6EBA"/>
    <w:rsid w:val="004B7C5D"/>
    <w:rsid w:val="004B7FCC"/>
    <w:rsid w:val="004C10E0"/>
    <w:rsid w:val="004C37C2"/>
    <w:rsid w:val="004C3A4A"/>
    <w:rsid w:val="004C3D88"/>
    <w:rsid w:val="004C7EBF"/>
    <w:rsid w:val="004D0B65"/>
    <w:rsid w:val="004D0ED5"/>
    <w:rsid w:val="004D1ABC"/>
    <w:rsid w:val="004D1C7D"/>
    <w:rsid w:val="004D2F82"/>
    <w:rsid w:val="004D388C"/>
    <w:rsid w:val="004D3C02"/>
    <w:rsid w:val="004D4970"/>
    <w:rsid w:val="004D6774"/>
    <w:rsid w:val="004D7964"/>
    <w:rsid w:val="004D7ED6"/>
    <w:rsid w:val="004E09FE"/>
    <w:rsid w:val="004E3131"/>
    <w:rsid w:val="004E58A9"/>
    <w:rsid w:val="004F0E49"/>
    <w:rsid w:val="004F20C2"/>
    <w:rsid w:val="004F23B6"/>
    <w:rsid w:val="004F2D46"/>
    <w:rsid w:val="004F6C62"/>
    <w:rsid w:val="004F7D5C"/>
    <w:rsid w:val="0050060C"/>
    <w:rsid w:val="00500C10"/>
    <w:rsid w:val="00501C5F"/>
    <w:rsid w:val="0050327D"/>
    <w:rsid w:val="0050386B"/>
    <w:rsid w:val="0050433D"/>
    <w:rsid w:val="005053AD"/>
    <w:rsid w:val="0050587C"/>
    <w:rsid w:val="00505BA7"/>
    <w:rsid w:val="005122B7"/>
    <w:rsid w:val="005131EA"/>
    <w:rsid w:val="00515F4C"/>
    <w:rsid w:val="005167BD"/>
    <w:rsid w:val="00516959"/>
    <w:rsid w:val="00516B2F"/>
    <w:rsid w:val="00522879"/>
    <w:rsid w:val="0052538F"/>
    <w:rsid w:val="00525C9E"/>
    <w:rsid w:val="005269F5"/>
    <w:rsid w:val="00527574"/>
    <w:rsid w:val="005276FD"/>
    <w:rsid w:val="00527710"/>
    <w:rsid w:val="005278C4"/>
    <w:rsid w:val="00530BD4"/>
    <w:rsid w:val="005342CE"/>
    <w:rsid w:val="00536669"/>
    <w:rsid w:val="005368B6"/>
    <w:rsid w:val="0053707B"/>
    <w:rsid w:val="00537CEA"/>
    <w:rsid w:val="0054013C"/>
    <w:rsid w:val="00540B0A"/>
    <w:rsid w:val="00540F58"/>
    <w:rsid w:val="005430C6"/>
    <w:rsid w:val="005462FD"/>
    <w:rsid w:val="00547BC1"/>
    <w:rsid w:val="00550D77"/>
    <w:rsid w:val="005520E7"/>
    <w:rsid w:val="00552C54"/>
    <w:rsid w:val="0055335F"/>
    <w:rsid w:val="00557A9F"/>
    <w:rsid w:val="00561521"/>
    <w:rsid w:val="00561B0F"/>
    <w:rsid w:val="0056333B"/>
    <w:rsid w:val="00564B6E"/>
    <w:rsid w:val="0056543A"/>
    <w:rsid w:val="00567770"/>
    <w:rsid w:val="005700CB"/>
    <w:rsid w:val="005708C2"/>
    <w:rsid w:val="00571C7C"/>
    <w:rsid w:val="00571FAD"/>
    <w:rsid w:val="005721C3"/>
    <w:rsid w:val="0057339A"/>
    <w:rsid w:val="00573DD2"/>
    <w:rsid w:val="00574D7E"/>
    <w:rsid w:val="00574DC1"/>
    <w:rsid w:val="0057612D"/>
    <w:rsid w:val="0057671E"/>
    <w:rsid w:val="00577618"/>
    <w:rsid w:val="005778A2"/>
    <w:rsid w:val="005803AD"/>
    <w:rsid w:val="00580812"/>
    <w:rsid w:val="00580A63"/>
    <w:rsid w:val="005810C7"/>
    <w:rsid w:val="005817C6"/>
    <w:rsid w:val="00581993"/>
    <w:rsid w:val="0058241B"/>
    <w:rsid w:val="00584BE9"/>
    <w:rsid w:val="00584DB7"/>
    <w:rsid w:val="005857F8"/>
    <w:rsid w:val="00585B9D"/>
    <w:rsid w:val="00586ACE"/>
    <w:rsid w:val="005904E9"/>
    <w:rsid w:val="0059182E"/>
    <w:rsid w:val="00591991"/>
    <w:rsid w:val="00592437"/>
    <w:rsid w:val="00593E5D"/>
    <w:rsid w:val="00595E7B"/>
    <w:rsid w:val="00597277"/>
    <w:rsid w:val="005972AC"/>
    <w:rsid w:val="005978AA"/>
    <w:rsid w:val="005A0D5B"/>
    <w:rsid w:val="005A20AD"/>
    <w:rsid w:val="005A211A"/>
    <w:rsid w:val="005A5BF6"/>
    <w:rsid w:val="005A5C1E"/>
    <w:rsid w:val="005A6277"/>
    <w:rsid w:val="005A6D8B"/>
    <w:rsid w:val="005A6FE4"/>
    <w:rsid w:val="005A799E"/>
    <w:rsid w:val="005A7F31"/>
    <w:rsid w:val="005B292E"/>
    <w:rsid w:val="005B2B08"/>
    <w:rsid w:val="005B399F"/>
    <w:rsid w:val="005B4426"/>
    <w:rsid w:val="005B5784"/>
    <w:rsid w:val="005B6FA3"/>
    <w:rsid w:val="005B714F"/>
    <w:rsid w:val="005C00D2"/>
    <w:rsid w:val="005C2CD4"/>
    <w:rsid w:val="005C2DC1"/>
    <w:rsid w:val="005C2F92"/>
    <w:rsid w:val="005C3700"/>
    <w:rsid w:val="005C40CC"/>
    <w:rsid w:val="005C4178"/>
    <w:rsid w:val="005C5B30"/>
    <w:rsid w:val="005C66C8"/>
    <w:rsid w:val="005C7ACD"/>
    <w:rsid w:val="005D0D1F"/>
    <w:rsid w:val="005D1A49"/>
    <w:rsid w:val="005D1DA0"/>
    <w:rsid w:val="005D1F56"/>
    <w:rsid w:val="005D2C5F"/>
    <w:rsid w:val="005D2C89"/>
    <w:rsid w:val="005D3545"/>
    <w:rsid w:val="005D541E"/>
    <w:rsid w:val="005D6794"/>
    <w:rsid w:val="005D69F9"/>
    <w:rsid w:val="005D7E63"/>
    <w:rsid w:val="005E0551"/>
    <w:rsid w:val="005E0E0D"/>
    <w:rsid w:val="005E0F6C"/>
    <w:rsid w:val="005E16A1"/>
    <w:rsid w:val="005E22EE"/>
    <w:rsid w:val="005E3F73"/>
    <w:rsid w:val="005E4C67"/>
    <w:rsid w:val="005E5455"/>
    <w:rsid w:val="005E60AD"/>
    <w:rsid w:val="005E6869"/>
    <w:rsid w:val="005E7025"/>
    <w:rsid w:val="005E7222"/>
    <w:rsid w:val="005F0592"/>
    <w:rsid w:val="005F2F25"/>
    <w:rsid w:val="005F341A"/>
    <w:rsid w:val="005F445A"/>
    <w:rsid w:val="005F5CF2"/>
    <w:rsid w:val="005F6021"/>
    <w:rsid w:val="005F61D0"/>
    <w:rsid w:val="005F6738"/>
    <w:rsid w:val="005F68D1"/>
    <w:rsid w:val="005F7B6B"/>
    <w:rsid w:val="0060092C"/>
    <w:rsid w:val="00600946"/>
    <w:rsid w:val="0060201E"/>
    <w:rsid w:val="006022E0"/>
    <w:rsid w:val="006038F4"/>
    <w:rsid w:val="00610802"/>
    <w:rsid w:val="006127D3"/>
    <w:rsid w:val="00612869"/>
    <w:rsid w:val="00612883"/>
    <w:rsid w:val="006130B5"/>
    <w:rsid w:val="00615C76"/>
    <w:rsid w:val="00616829"/>
    <w:rsid w:val="00621731"/>
    <w:rsid w:val="006222B3"/>
    <w:rsid w:val="0062317D"/>
    <w:rsid w:val="006237DB"/>
    <w:rsid w:val="00624541"/>
    <w:rsid w:val="00625795"/>
    <w:rsid w:val="006258E6"/>
    <w:rsid w:val="00626B15"/>
    <w:rsid w:val="0063056C"/>
    <w:rsid w:val="0063202F"/>
    <w:rsid w:val="00633CAF"/>
    <w:rsid w:val="00634738"/>
    <w:rsid w:val="00634C6B"/>
    <w:rsid w:val="00634F12"/>
    <w:rsid w:val="006352FF"/>
    <w:rsid w:val="0063679A"/>
    <w:rsid w:val="00637CA8"/>
    <w:rsid w:val="006424FC"/>
    <w:rsid w:val="00642537"/>
    <w:rsid w:val="00643788"/>
    <w:rsid w:val="00644977"/>
    <w:rsid w:val="006449AF"/>
    <w:rsid w:val="006452E8"/>
    <w:rsid w:val="00645390"/>
    <w:rsid w:val="00645428"/>
    <w:rsid w:val="00645503"/>
    <w:rsid w:val="00646FAE"/>
    <w:rsid w:val="00647EC8"/>
    <w:rsid w:val="006502CA"/>
    <w:rsid w:val="00650CC6"/>
    <w:rsid w:val="00650DEF"/>
    <w:rsid w:val="006534B9"/>
    <w:rsid w:val="006543A9"/>
    <w:rsid w:val="00654C50"/>
    <w:rsid w:val="00654F71"/>
    <w:rsid w:val="00656688"/>
    <w:rsid w:val="00657A17"/>
    <w:rsid w:val="006602FA"/>
    <w:rsid w:val="006609F6"/>
    <w:rsid w:val="006615DF"/>
    <w:rsid w:val="006639BA"/>
    <w:rsid w:val="00663CD5"/>
    <w:rsid w:val="00665786"/>
    <w:rsid w:val="006679BD"/>
    <w:rsid w:val="00667C0B"/>
    <w:rsid w:val="00670A75"/>
    <w:rsid w:val="00672958"/>
    <w:rsid w:val="00673944"/>
    <w:rsid w:val="006749DB"/>
    <w:rsid w:val="006760F2"/>
    <w:rsid w:val="00676BD4"/>
    <w:rsid w:val="00677B87"/>
    <w:rsid w:val="006802E8"/>
    <w:rsid w:val="006821D3"/>
    <w:rsid w:val="006828ED"/>
    <w:rsid w:val="00683905"/>
    <w:rsid w:val="00683BFC"/>
    <w:rsid w:val="006849C2"/>
    <w:rsid w:val="00685E68"/>
    <w:rsid w:val="00686709"/>
    <w:rsid w:val="00686D46"/>
    <w:rsid w:val="00691C4B"/>
    <w:rsid w:val="00692279"/>
    <w:rsid w:val="00692324"/>
    <w:rsid w:val="00692D04"/>
    <w:rsid w:val="00692F49"/>
    <w:rsid w:val="00693D4F"/>
    <w:rsid w:val="00694CF2"/>
    <w:rsid w:val="006952FF"/>
    <w:rsid w:val="006965D3"/>
    <w:rsid w:val="006A155B"/>
    <w:rsid w:val="006A1613"/>
    <w:rsid w:val="006A2E33"/>
    <w:rsid w:val="006A4309"/>
    <w:rsid w:val="006A540E"/>
    <w:rsid w:val="006A74D9"/>
    <w:rsid w:val="006A761F"/>
    <w:rsid w:val="006A7C2C"/>
    <w:rsid w:val="006B2EB3"/>
    <w:rsid w:val="006B39A4"/>
    <w:rsid w:val="006B3D9F"/>
    <w:rsid w:val="006B6303"/>
    <w:rsid w:val="006B696D"/>
    <w:rsid w:val="006B7049"/>
    <w:rsid w:val="006B7387"/>
    <w:rsid w:val="006B7449"/>
    <w:rsid w:val="006B7DDD"/>
    <w:rsid w:val="006C06DA"/>
    <w:rsid w:val="006C0B7F"/>
    <w:rsid w:val="006C0FA8"/>
    <w:rsid w:val="006C1288"/>
    <w:rsid w:val="006C1771"/>
    <w:rsid w:val="006C2183"/>
    <w:rsid w:val="006C2461"/>
    <w:rsid w:val="006C39EE"/>
    <w:rsid w:val="006C7495"/>
    <w:rsid w:val="006D44E2"/>
    <w:rsid w:val="006D4644"/>
    <w:rsid w:val="006D57F3"/>
    <w:rsid w:val="006D6543"/>
    <w:rsid w:val="006E0053"/>
    <w:rsid w:val="006E19EB"/>
    <w:rsid w:val="006E20A4"/>
    <w:rsid w:val="006E3092"/>
    <w:rsid w:val="006E776A"/>
    <w:rsid w:val="006F21B2"/>
    <w:rsid w:val="006F373B"/>
    <w:rsid w:val="006F45BC"/>
    <w:rsid w:val="006F5F89"/>
    <w:rsid w:val="007023C6"/>
    <w:rsid w:val="00702879"/>
    <w:rsid w:val="00706CE9"/>
    <w:rsid w:val="00706F8A"/>
    <w:rsid w:val="00707326"/>
    <w:rsid w:val="007074F4"/>
    <w:rsid w:val="00707D1E"/>
    <w:rsid w:val="00710983"/>
    <w:rsid w:val="00711FCC"/>
    <w:rsid w:val="00712E61"/>
    <w:rsid w:val="00715424"/>
    <w:rsid w:val="00716200"/>
    <w:rsid w:val="007178B8"/>
    <w:rsid w:val="0071796D"/>
    <w:rsid w:val="00717B2C"/>
    <w:rsid w:val="00720E67"/>
    <w:rsid w:val="00721088"/>
    <w:rsid w:val="007231AB"/>
    <w:rsid w:val="0072333D"/>
    <w:rsid w:val="00725301"/>
    <w:rsid w:val="00726DBB"/>
    <w:rsid w:val="00726F99"/>
    <w:rsid w:val="007306B0"/>
    <w:rsid w:val="007306B9"/>
    <w:rsid w:val="00731B6D"/>
    <w:rsid w:val="0073291E"/>
    <w:rsid w:val="00733610"/>
    <w:rsid w:val="00735430"/>
    <w:rsid w:val="00736FB2"/>
    <w:rsid w:val="00741731"/>
    <w:rsid w:val="00745779"/>
    <w:rsid w:val="00747A65"/>
    <w:rsid w:val="00747D5C"/>
    <w:rsid w:val="00751278"/>
    <w:rsid w:val="00751833"/>
    <w:rsid w:val="007518B4"/>
    <w:rsid w:val="00752020"/>
    <w:rsid w:val="00753482"/>
    <w:rsid w:val="00753FAC"/>
    <w:rsid w:val="00760146"/>
    <w:rsid w:val="00761E13"/>
    <w:rsid w:val="00762EF8"/>
    <w:rsid w:val="00763249"/>
    <w:rsid w:val="00763FBA"/>
    <w:rsid w:val="00764CC2"/>
    <w:rsid w:val="0076531D"/>
    <w:rsid w:val="00767C6F"/>
    <w:rsid w:val="0077054B"/>
    <w:rsid w:val="0077109C"/>
    <w:rsid w:val="007714A2"/>
    <w:rsid w:val="007727C5"/>
    <w:rsid w:val="00775183"/>
    <w:rsid w:val="007776D1"/>
    <w:rsid w:val="00781A26"/>
    <w:rsid w:val="007821F5"/>
    <w:rsid w:val="00783606"/>
    <w:rsid w:val="0078485E"/>
    <w:rsid w:val="00784EA2"/>
    <w:rsid w:val="00785710"/>
    <w:rsid w:val="00786CEF"/>
    <w:rsid w:val="0078732C"/>
    <w:rsid w:val="00787BD1"/>
    <w:rsid w:val="0079131B"/>
    <w:rsid w:val="00791B48"/>
    <w:rsid w:val="00792C01"/>
    <w:rsid w:val="00793E4F"/>
    <w:rsid w:val="0079553C"/>
    <w:rsid w:val="00795ACA"/>
    <w:rsid w:val="00795D11"/>
    <w:rsid w:val="00796FB6"/>
    <w:rsid w:val="00797430"/>
    <w:rsid w:val="00797CAD"/>
    <w:rsid w:val="007A0BDE"/>
    <w:rsid w:val="007A139B"/>
    <w:rsid w:val="007A156E"/>
    <w:rsid w:val="007A3559"/>
    <w:rsid w:val="007A73AD"/>
    <w:rsid w:val="007A7FCE"/>
    <w:rsid w:val="007B16AD"/>
    <w:rsid w:val="007B1A3A"/>
    <w:rsid w:val="007C083B"/>
    <w:rsid w:val="007C0869"/>
    <w:rsid w:val="007C3ED4"/>
    <w:rsid w:val="007C4B9F"/>
    <w:rsid w:val="007C4D7F"/>
    <w:rsid w:val="007C68A8"/>
    <w:rsid w:val="007D01DD"/>
    <w:rsid w:val="007D0F15"/>
    <w:rsid w:val="007D1386"/>
    <w:rsid w:val="007D328A"/>
    <w:rsid w:val="007D3724"/>
    <w:rsid w:val="007D6291"/>
    <w:rsid w:val="007D69AA"/>
    <w:rsid w:val="007D7890"/>
    <w:rsid w:val="007E0986"/>
    <w:rsid w:val="007E15B3"/>
    <w:rsid w:val="007E25B2"/>
    <w:rsid w:val="007E4EB2"/>
    <w:rsid w:val="007E53C8"/>
    <w:rsid w:val="007E6287"/>
    <w:rsid w:val="007E695E"/>
    <w:rsid w:val="007E7945"/>
    <w:rsid w:val="007E7DEB"/>
    <w:rsid w:val="007F2523"/>
    <w:rsid w:val="007F2C54"/>
    <w:rsid w:val="007F44A5"/>
    <w:rsid w:val="007F5AB0"/>
    <w:rsid w:val="00800826"/>
    <w:rsid w:val="0080141B"/>
    <w:rsid w:val="00802063"/>
    <w:rsid w:val="0080234C"/>
    <w:rsid w:val="008027F8"/>
    <w:rsid w:val="008029E6"/>
    <w:rsid w:val="0080367F"/>
    <w:rsid w:val="0080529F"/>
    <w:rsid w:val="008066DF"/>
    <w:rsid w:val="00807520"/>
    <w:rsid w:val="00807816"/>
    <w:rsid w:val="00807906"/>
    <w:rsid w:val="00807D99"/>
    <w:rsid w:val="008105CB"/>
    <w:rsid w:val="008111A8"/>
    <w:rsid w:val="008115DD"/>
    <w:rsid w:val="00811DB8"/>
    <w:rsid w:val="0081353C"/>
    <w:rsid w:val="008154A1"/>
    <w:rsid w:val="00816996"/>
    <w:rsid w:val="00822354"/>
    <w:rsid w:val="008231CE"/>
    <w:rsid w:val="00823E54"/>
    <w:rsid w:val="00825686"/>
    <w:rsid w:val="00827044"/>
    <w:rsid w:val="00827D01"/>
    <w:rsid w:val="00831D06"/>
    <w:rsid w:val="008337A8"/>
    <w:rsid w:val="00833C1D"/>
    <w:rsid w:val="00833EB0"/>
    <w:rsid w:val="0083456E"/>
    <w:rsid w:val="00834BBC"/>
    <w:rsid w:val="00835288"/>
    <w:rsid w:val="00840208"/>
    <w:rsid w:val="00841A22"/>
    <w:rsid w:val="00842327"/>
    <w:rsid w:val="00842D4F"/>
    <w:rsid w:val="00842E51"/>
    <w:rsid w:val="008445FE"/>
    <w:rsid w:val="00844813"/>
    <w:rsid w:val="00847F5D"/>
    <w:rsid w:val="0085085E"/>
    <w:rsid w:val="008514A9"/>
    <w:rsid w:val="00851C32"/>
    <w:rsid w:val="00851F39"/>
    <w:rsid w:val="00852D83"/>
    <w:rsid w:val="00855A4F"/>
    <w:rsid w:val="00856136"/>
    <w:rsid w:val="00856A68"/>
    <w:rsid w:val="00857FD2"/>
    <w:rsid w:val="008625FA"/>
    <w:rsid w:val="00864EB2"/>
    <w:rsid w:val="0087153A"/>
    <w:rsid w:val="00876E32"/>
    <w:rsid w:val="008828CB"/>
    <w:rsid w:val="0088374B"/>
    <w:rsid w:val="00883E6D"/>
    <w:rsid w:val="00883F0D"/>
    <w:rsid w:val="00884F1B"/>
    <w:rsid w:val="008854B5"/>
    <w:rsid w:val="008873BA"/>
    <w:rsid w:val="008902B6"/>
    <w:rsid w:val="008903B2"/>
    <w:rsid w:val="008936F1"/>
    <w:rsid w:val="008938D1"/>
    <w:rsid w:val="00893923"/>
    <w:rsid w:val="0089536B"/>
    <w:rsid w:val="00896CA4"/>
    <w:rsid w:val="008A0987"/>
    <w:rsid w:val="008A3BB9"/>
    <w:rsid w:val="008A3DD1"/>
    <w:rsid w:val="008A4032"/>
    <w:rsid w:val="008A45F4"/>
    <w:rsid w:val="008A4A13"/>
    <w:rsid w:val="008B009B"/>
    <w:rsid w:val="008B20B1"/>
    <w:rsid w:val="008B327D"/>
    <w:rsid w:val="008B57CD"/>
    <w:rsid w:val="008B5AED"/>
    <w:rsid w:val="008B675E"/>
    <w:rsid w:val="008B6E58"/>
    <w:rsid w:val="008C1E46"/>
    <w:rsid w:val="008C26C0"/>
    <w:rsid w:val="008C3B52"/>
    <w:rsid w:val="008C44AD"/>
    <w:rsid w:val="008C4E8C"/>
    <w:rsid w:val="008C5280"/>
    <w:rsid w:val="008C5BD7"/>
    <w:rsid w:val="008C711A"/>
    <w:rsid w:val="008C7F23"/>
    <w:rsid w:val="008D17B5"/>
    <w:rsid w:val="008D2637"/>
    <w:rsid w:val="008D3587"/>
    <w:rsid w:val="008D4188"/>
    <w:rsid w:val="008D44A1"/>
    <w:rsid w:val="008D5C4C"/>
    <w:rsid w:val="008D6CC8"/>
    <w:rsid w:val="008D75D8"/>
    <w:rsid w:val="008E25A5"/>
    <w:rsid w:val="008E3F35"/>
    <w:rsid w:val="008E6658"/>
    <w:rsid w:val="008E6876"/>
    <w:rsid w:val="008E6F38"/>
    <w:rsid w:val="008E706D"/>
    <w:rsid w:val="008F12C4"/>
    <w:rsid w:val="008F30F4"/>
    <w:rsid w:val="008F438F"/>
    <w:rsid w:val="008F4400"/>
    <w:rsid w:val="008F4C32"/>
    <w:rsid w:val="008F72F0"/>
    <w:rsid w:val="008F76CC"/>
    <w:rsid w:val="00901C66"/>
    <w:rsid w:val="009029A6"/>
    <w:rsid w:val="00903766"/>
    <w:rsid w:val="00903851"/>
    <w:rsid w:val="0090425D"/>
    <w:rsid w:val="00904829"/>
    <w:rsid w:val="00904CC6"/>
    <w:rsid w:val="00904F46"/>
    <w:rsid w:val="0090780C"/>
    <w:rsid w:val="009108B9"/>
    <w:rsid w:val="00912ACA"/>
    <w:rsid w:val="00914CB8"/>
    <w:rsid w:val="009156FE"/>
    <w:rsid w:val="00915B53"/>
    <w:rsid w:val="00916DC6"/>
    <w:rsid w:val="0091724E"/>
    <w:rsid w:val="009179B1"/>
    <w:rsid w:val="0092124B"/>
    <w:rsid w:val="00921670"/>
    <w:rsid w:val="009217B3"/>
    <w:rsid w:val="00921832"/>
    <w:rsid w:val="00923579"/>
    <w:rsid w:val="0092461A"/>
    <w:rsid w:val="00926308"/>
    <w:rsid w:val="00926C37"/>
    <w:rsid w:val="00931A75"/>
    <w:rsid w:val="009327AD"/>
    <w:rsid w:val="00935147"/>
    <w:rsid w:val="00935774"/>
    <w:rsid w:val="0093607E"/>
    <w:rsid w:val="009365E8"/>
    <w:rsid w:val="009376ED"/>
    <w:rsid w:val="009404DF"/>
    <w:rsid w:val="00941ADB"/>
    <w:rsid w:val="00942140"/>
    <w:rsid w:val="00946565"/>
    <w:rsid w:val="0094756B"/>
    <w:rsid w:val="009522C0"/>
    <w:rsid w:val="00952BA7"/>
    <w:rsid w:val="00954385"/>
    <w:rsid w:val="00954649"/>
    <w:rsid w:val="009549A7"/>
    <w:rsid w:val="00954E90"/>
    <w:rsid w:val="009551E6"/>
    <w:rsid w:val="00955C30"/>
    <w:rsid w:val="00956838"/>
    <w:rsid w:val="00960AF4"/>
    <w:rsid w:val="00960D8F"/>
    <w:rsid w:val="00963477"/>
    <w:rsid w:val="009635F1"/>
    <w:rsid w:val="00964230"/>
    <w:rsid w:val="00965931"/>
    <w:rsid w:val="009669F8"/>
    <w:rsid w:val="00967A53"/>
    <w:rsid w:val="00970151"/>
    <w:rsid w:val="00970201"/>
    <w:rsid w:val="00970EF5"/>
    <w:rsid w:val="00971E21"/>
    <w:rsid w:val="00973AE6"/>
    <w:rsid w:val="00975269"/>
    <w:rsid w:val="00975292"/>
    <w:rsid w:val="009759E2"/>
    <w:rsid w:val="00975EE1"/>
    <w:rsid w:val="009828F2"/>
    <w:rsid w:val="00982FD2"/>
    <w:rsid w:val="00984416"/>
    <w:rsid w:val="00984896"/>
    <w:rsid w:val="00985829"/>
    <w:rsid w:val="00985F81"/>
    <w:rsid w:val="00986032"/>
    <w:rsid w:val="00986B26"/>
    <w:rsid w:val="00987406"/>
    <w:rsid w:val="009875A6"/>
    <w:rsid w:val="0099100C"/>
    <w:rsid w:val="00991DE2"/>
    <w:rsid w:val="00995570"/>
    <w:rsid w:val="00995C3B"/>
    <w:rsid w:val="009A087E"/>
    <w:rsid w:val="009A1F69"/>
    <w:rsid w:val="009A2887"/>
    <w:rsid w:val="009A2EE8"/>
    <w:rsid w:val="009A418E"/>
    <w:rsid w:val="009A6224"/>
    <w:rsid w:val="009A638F"/>
    <w:rsid w:val="009A67BE"/>
    <w:rsid w:val="009A7008"/>
    <w:rsid w:val="009A7B31"/>
    <w:rsid w:val="009B2BAF"/>
    <w:rsid w:val="009B2D5E"/>
    <w:rsid w:val="009B3052"/>
    <w:rsid w:val="009B49BB"/>
    <w:rsid w:val="009B69C3"/>
    <w:rsid w:val="009B7544"/>
    <w:rsid w:val="009B75AA"/>
    <w:rsid w:val="009C1851"/>
    <w:rsid w:val="009C1D27"/>
    <w:rsid w:val="009C50A8"/>
    <w:rsid w:val="009C62EB"/>
    <w:rsid w:val="009C6607"/>
    <w:rsid w:val="009D06AF"/>
    <w:rsid w:val="009D1957"/>
    <w:rsid w:val="009D1D2D"/>
    <w:rsid w:val="009D2801"/>
    <w:rsid w:val="009D5ECC"/>
    <w:rsid w:val="009D792D"/>
    <w:rsid w:val="009E21C3"/>
    <w:rsid w:val="009E2906"/>
    <w:rsid w:val="009E2A56"/>
    <w:rsid w:val="009E2CF1"/>
    <w:rsid w:val="009E4D85"/>
    <w:rsid w:val="009F20C8"/>
    <w:rsid w:val="009F222C"/>
    <w:rsid w:val="009F3211"/>
    <w:rsid w:val="009F3DD6"/>
    <w:rsid w:val="009F585D"/>
    <w:rsid w:val="009F69CC"/>
    <w:rsid w:val="009F76B5"/>
    <w:rsid w:val="00A01B36"/>
    <w:rsid w:val="00A01FAB"/>
    <w:rsid w:val="00A02558"/>
    <w:rsid w:val="00A02871"/>
    <w:rsid w:val="00A02A61"/>
    <w:rsid w:val="00A04ECF"/>
    <w:rsid w:val="00A05185"/>
    <w:rsid w:val="00A06104"/>
    <w:rsid w:val="00A0669E"/>
    <w:rsid w:val="00A0777E"/>
    <w:rsid w:val="00A10030"/>
    <w:rsid w:val="00A1246D"/>
    <w:rsid w:val="00A12EEB"/>
    <w:rsid w:val="00A13400"/>
    <w:rsid w:val="00A13F31"/>
    <w:rsid w:val="00A13F4B"/>
    <w:rsid w:val="00A141B6"/>
    <w:rsid w:val="00A1652B"/>
    <w:rsid w:val="00A169C3"/>
    <w:rsid w:val="00A16F2C"/>
    <w:rsid w:val="00A174F5"/>
    <w:rsid w:val="00A17616"/>
    <w:rsid w:val="00A212A9"/>
    <w:rsid w:val="00A21997"/>
    <w:rsid w:val="00A21FBA"/>
    <w:rsid w:val="00A232FC"/>
    <w:rsid w:val="00A23852"/>
    <w:rsid w:val="00A2510A"/>
    <w:rsid w:val="00A311C1"/>
    <w:rsid w:val="00A32764"/>
    <w:rsid w:val="00A330B4"/>
    <w:rsid w:val="00A33832"/>
    <w:rsid w:val="00A35475"/>
    <w:rsid w:val="00A35957"/>
    <w:rsid w:val="00A372EE"/>
    <w:rsid w:val="00A4121F"/>
    <w:rsid w:val="00A4207C"/>
    <w:rsid w:val="00A43CBA"/>
    <w:rsid w:val="00A45C2A"/>
    <w:rsid w:val="00A46EAD"/>
    <w:rsid w:val="00A4796E"/>
    <w:rsid w:val="00A47F32"/>
    <w:rsid w:val="00A5232D"/>
    <w:rsid w:val="00A53686"/>
    <w:rsid w:val="00A55E33"/>
    <w:rsid w:val="00A56EAF"/>
    <w:rsid w:val="00A57517"/>
    <w:rsid w:val="00A57D30"/>
    <w:rsid w:val="00A57D98"/>
    <w:rsid w:val="00A6089F"/>
    <w:rsid w:val="00A61F11"/>
    <w:rsid w:val="00A6259D"/>
    <w:rsid w:val="00A62925"/>
    <w:rsid w:val="00A65BF5"/>
    <w:rsid w:val="00A73AAA"/>
    <w:rsid w:val="00A749FD"/>
    <w:rsid w:val="00A75DB1"/>
    <w:rsid w:val="00A763FA"/>
    <w:rsid w:val="00A77CAF"/>
    <w:rsid w:val="00A807E7"/>
    <w:rsid w:val="00A827B5"/>
    <w:rsid w:val="00A827D9"/>
    <w:rsid w:val="00A828F8"/>
    <w:rsid w:val="00A8348C"/>
    <w:rsid w:val="00A834D6"/>
    <w:rsid w:val="00A84FC3"/>
    <w:rsid w:val="00A86565"/>
    <w:rsid w:val="00A9337A"/>
    <w:rsid w:val="00A93502"/>
    <w:rsid w:val="00A95605"/>
    <w:rsid w:val="00A96656"/>
    <w:rsid w:val="00A978F1"/>
    <w:rsid w:val="00AA033F"/>
    <w:rsid w:val="00AA1622"/>
    <w:rsid w:val="00AA5110"/>
    <w:rsid w:val="00AA5F71"/>
    <w:rsid w:val="00AB19C9"/>
    <w:rsid w:val="00AB21FD"/>
    <w:rsid w:val="00AB28DA"/>
    <w:rsid w:val="00AB44AD"/>
    <w:rsid w:val="00AB45C8"/>
    <w:rsid w:val="00AB4DC5"/>
    <w:rsid w:val="00AB67C0"/>
    <w:rsid w:val="00AB6D7E"/>
    <w:rsid w:val="00AB74E4"/>
    <w:rsid w:val="00AC026D"/>
    <w:rsid w:val="00AC06E7"/>
    <w:rsid w:val="00AC0E01"/>
    <w:rsid w:val="00AC138E"/>
    <w:rsid w:val="00AC30C2"/>
    <w:rsid w:val="00AC3317"/>
    <w:rsid w:val="00AC55EC"/>
    <w:rsid w:val="00AC6BB0"/>
    <w:rsid w:val="00AD089F"/>
    <w:rsid w:val="00AD3265"/>
    <w:rsid w:val="00AD42C5"/>
    <w:rsid w:val="00AD579D"/>
    <w:rsid w:val="00AD5C27"/>
    <w:rsid w:val="00AD72B3"/>
    <w:rsid w:val="00AD7810"/>
    <w:rsid w:val="00AE09B8"/>
    <w:rsid w:val="00AE680B"/>
    <w:rsid w:val="00AE68E2"/>
    <w:rsid w:val="00AE74D4"/>
    <w:rsid w:val="00AF1BDB"/>
    <w:rsid w:val="00AF21C7"/>
    <w:rsid w:val="00AF2490"/>
    <w:rsid w:val="00AF3B20"/>
    <w:rsid w:val="00AF4146"/>
    <w:rsid w:val="00AF58BD"/>
    <w:rsid w:val="00AF702B"/>
    <w:rsid w:val="00B00A9D"/>
    <w:rsid w:val="00B00BD2"/>
    <w:rsid w:val="00B01D28"/>
    <w:rsid w:val="00B02F8E"/>
    <w:rsid w:val="00B035DA"/>
    <w:rsid w:val="00B041B8"/>
    <w:rsid w:val="00B0538C"/>
    <w:rsid w:val="00B0558C"/>
    <w:rsid w:val="00B05DA2"/>
    <w:rsid w:val="00B06CA4"/>
    <w:rsid w:val="00B07CA7"/>
    <w:rsid w:val="00B116F1"/>
    <w:rsid w:val="00B11B45"/>
    <w:rsid w:val="00B12644"/>
    <w:rsid w:val="00B1270E"/>
    <w:rsid w:val="00B13636"/>
    <w:rsid w:val="00B138ED"/>
    <w:rsid w:val="00B1575B"/>
    <w:rsid w:val="00B16B87"/>
    <w:rsid w:val="00B178A4"/>
    <w:rsid w:val="00B20DE3"/>
    <w:rsid w:val="00B2153B"/>
    <w:rsid w:val="00B22E8A"/>
    <w:rsid w:val="00B25498"/>
    <w:rsid w:val="00B2611F"/>
    <w:rsid w:val="00B26418"/>
    <w:rsid w:val="00B26E98"/>
    <w:rsid w:val="00B31164"/>
    <w:rsid w:val="00B311D8"/>
    <w:rsid w:val="00B33B40"/>
    <w:rsid w:val="00B34778"/>
    <w:rsid w:val="00B35F76"/>
    <w:rsid w:val="00B4008B"/>
    <w:rsid w:val="00B422DC"/>
    <w:rsid w:val="00B44080"/>
    <w:rsid w:val="00B44D59"/>
    <w:rsid w:val="00B45A0F"/>
    <w:rsid w:val="00B47737"/>
    <w:rsid w:val="00B47B00"/>
    <w:rsid w:val="00B47E35"/>
    <w:rsid w:val="00B5056C"/>
    <w:rsid w:val="00B53A7A"/>
    <w:rsid w:val="00B542BB"/>
    <w:rsid w:val="00B54AAC"/>
    <w:rsid w:val="00B54E44"/>
    <w:rsid w:val="00B55102"/>
    <w:rsid w:val="00B566C4"/>
    <w:rsid w:val="00B56B18"/>
    <w:rsid w:val="00B56B56"/>
    <w:rsid w:val="00B56EA3"/>
    <w:rsid w:val="00B606CD"/>
    <w:rsid w:val="00B607DE"/>
    <w:rsid w:val="00B625B7"/>
    <w:rsid w:val="00B62E91"/>
    <w:rsid w:val="00B63170"/>
    <w:rsid w:val="00B63CA5"/>
    <w:rsid w:val="00B659CE"/>
    <w:rsid w:val="00B66BDD"/>
    <w:rsid w:val="00B679B0"/>
    <w:rsid w:val="00B7009C"/>
    <w:rsid w:val="00B70858"/>
    <w:rsid w:val="00B714DD"/>
    <w:rsid w:val="00B75D3C"/>
    <w:rsid w:val="00B76206"/>
    <w:rsid w:val="00B804C1"/>
    <w:rsid w:val="00B80F96"/>
    <w:rsid w:val="00B81560"/>
    <w:rsid w:val="00B815E1"/>
    <w:rsid w:val="00B81B71"/>
    <w:rsid w:val="00B828CB"/>
    <w:rsid w:val="00B833DF"/>
    <w:rsid w:val="00B83AD6"/>
    <w:rsid w:val="00B85404"/>
    <w:rsid w:val="00B85E45"/>
    <w:rsid w:val="00B87EE2"/>
    <w:rsid w:val="00B9010F"/>
    <w:rsid w:val="00B9348C"/>
    <w:rsid w:val="00B936AE"/>
    <w:rsid w:val="00B937D6"/>
    <w:rsid w:val="00B93D83"/>
    <w:rsid w:val="00B94950"/>
    <w:rsid w:val="00B96E5C"/>
    <w:rsid w:val="00BA03EC"/>
    <w:rsid w:val="00BA03F1"/>
    <w:rsid w:val="00BA0BE9"/>
    <w:rsid w:val="00BA117E"/>
    <w:rsid w:val="00BA1FFB"/>
    <w:rsid w:val="00BA3D5A"/>
    <w:rsid w:val="00BA67CF"/>
    <w:rsid w:val="00BA7C49"/>
    <w:rsid w:val="00BB0EE0"/>
    <w:rsid w:val="00BB261B"/>
    <w:rsid w:val="00BB4D49"/>
    <w:rsid w:val="00BB6CB0"/>
    <w:rsid w:val="00BC25E5"/>
    <w:rsid w:val="00BC4517"/>
    <w:rsid w:val="00BC7688"/>
    <w:rsid w:val="00BD0482"/>
    <w:rsid w:val="00BD0BD3"/>
    <w:rsid w:val="00BD255A"/>
    <w:rsid w:val="00BD3B5A"/>
    <w:rsid w:val="00BD4DCD"/>
    <w:rsid w:val="00BD6271"/>
    <w:rsid w:val="00BD6AA8"/>
    <w:rsid w:val="00BE09B2"/>
    <w:rsid w:val="00BE15BC"/>
    <w:rsid w:val="00BE21EA"/>
    <w:rsid w:val="00BE23D7"/>
    <w:rsid w:val="00BE38C5"/>
    <w:rsid w:val="00BE4137"/>
    <w:rsid w:val="00BE5067"/>
    <w:rsid w:val="00BE5A2F"/>
    <w:rsid w:val="00BE756D"/>
    <w:rsid w:val="00BF1148"/>
    <w:rsid w:val="00BF2B49"/>
    <w:rsid w:val="00BF4DA0"/>
    <w:rsid w:val="00BF5B60"/>
    <w:rsid w:val="00C00D2A"/>
    <w:rsid w:val="00C0259C"/>
    <w:rsid w:val="00C06EC9"/>
    <w:rsid w:val="00C11151"/>
    <w:rsid w:val="00C1224D"/>
    <w:rsid w:val="00C126EA"/>
    <w:rsid w:val="00C12A45"/>
    <w:rsid w:val="00C13990"/>
    <w:rsid w:val="00C13A46"/>
    <w:rsid w:val="00C152B8"/>
    <w:rsid w:val="00C1530F"/>
    <w:rsid w:val="00C163EF"/>
    <w:rsid w:val="00C22B0C"/>
    <w:rsid w:val="00C22FD6"/>
    <w:rsid w:val="00C22FF4"/>
    <w:rsid w:val="00C23CBF"/>
    <w:rsid w:val="00C2662D"/>
    <w:rsid w:val="00C3068F"/>
    <w:rsid w:val="00C31EF3"/>
    <w:rsid w:val="00C3779C"/>
    <w:rsid w:val="00C37B86"/>
    <w:rsid w:val="00C4106A"/>
    <w:rsid w:val="00C41BB2"/>
    <w:rsid w:val="00C43000"/>
    <w:rsid w:val="00C43DFE"/>
    <w:rsid w:val="00C474D6"/>
    <w:rsid w:val="00C47958"/>
    <w:rsid w:val="00C47A20"/>
    <w:rsid w:val="00C50A83"/>
    <w:rsid w:val="00C50A98"/>
    <w:rsid w:val="00C52213"/>
    <w:rsid w:val="00C54EED"/>
    <w:rsid w:val="00C567A7"/>
    <w:rsid w:val="00C56EDF"/>
    <w:rsid w:val="00C57582"/>
    <w:rsid w:val="00C5797A"/>
    <w:rsid w:val="00C603E9"/>
    <w:rsid w:val="00C60B5D"/>
    <w:rsid w:val="00C62684"/>
    <w:rsid w:val="00C62CB1"/>
    <w:rsid w:val="00C64164"/>
    <w:rsid w:val="00C64558"/>
    <w:rsid w:val="00C660BB"/>
    <w:rsid w:val="00C664D2"/>
    <w:rsid w:val="00C66FFB"/>
    <w:rsid w:val="00C70D69"/>
    <w:rsid w:val="00C71590"/>
    <w:rsid w:val="00C71CFD"/>
    <w:rsid w:val="00C7303F"/>
    <w:rsid w:val="00C737BD"/>
    <w:rsid w:val="00C74113"/>
    <w:rsid w:val="00C74326"/>
    <w:rsid w:val="00C75A54"/>
    <w:rsid w:val="00C769BF"/>
    <w:rsid w:val="00C77FA2"/>
    <w:rsid w:val="00C802CF"/>
    <w:rsid w:val="00C82509"/>
    <w:rsid w:val="00C83225"/>
    <w:rsid w:val="00C8397A"/>
    <w:rsid w:val="00C85E99"/>
    <w:rsid w:val="00C87732"/>
    <w:rsid w:val="00C87AC8"/>
    <w:rsid w:val="00C90FE8"/>
    <w:rsid w:val="00C91D16"/>
    <w:rsid w:val="00C922EC"/>
    <w:rsid w:val="00C9230D"/>
    <w:rsid w:val="00C9397D"/>
    <w:rsid w:val="00C945F7"/>
    <w:rsid w:val="00C959B8"/>
    <w:rsid w:val="00C96BB4"/>
    <w:rsid w:val="00CA016C"/>
    <w:rsid w:val="00CA1DDE"/>
    <w:rsid w:val="00CA3ED3"/>
    <w:rsid w:val="00CA43BE"/>
    <w:rsid w:val="00CA46FD"/>
    <w:rsid w:val="00CA743F"/>
    <w:rsid w:val="00CA7983"/>
    <w:rsid w:val="00CB1C61"/>
    <w:rsid w:val="00CB210D"/>
    <w:rsid w:val="00CB2458"/>
    <w:rsid w:val="00CB2A03"/>
    <w:rsid w:val="00CB4608"/>
    <w:rsid w:val="00CB7E9C"/>
    <w:rsid w:val="00CC28FD"/>
    <w:rsid w:val="00CC3778"/>
    <w:rsid w:val="00CC4CB8"/>
    <w:rsid w:val="00CC5518"/>
    <w:rsid w:val="00CC5C77"/>
    <w:rsid w:val="00CC6DC2"/>
    <w:rsid w:val="00CC6E85"/>
    <w:rsid w:val="00CD022E"/>
    <w:rsid w:val="00CD1882"/>
    <w:rsid w:val="00CD1E31"/>
    <w:rsid w:val="00CD457F"/>
    <w:rsid w:val="00CD4793"/>
    <w:rsid w:val="00CE19D6"/>
    <w:rsid w:val="00CE317A"/>
    <w:rsid w:val="00CE4044"/>
    <w:rsid w:val="00CE4653"/>
    <w:rsid w:val="00CE55B8"/>
    <w:rsid w:val="00CE5EB8"/>
    <w:rsid w:val="00CE6B8F"/>
    <w:rsid w:val="00CF2258"/>
    <w:rsid w:val="00CF2706"/>
    <w:rsid w:val="00CF305D"/>
    <w:rsid w:val="00CF39DB"/>
    <w:rsid w:val="00CF42BE"/>
    <w:rsid w:val="00CF519B"/>
    <w:rsid w:val="00CF54D8"/>
    <w:rsid w:val="00CF66C8"/>
    <w:rsid w:val="00CF6E12"/>
    <w:rsid w:val="00D00DD4"/>
    <w:rsid w:val="00D01CE3"/>
    <w:rsid w:val="00D05FED"/>
    <w:rsid w:val="00D074E2"/>
    <w:rsid w:val="00D1036D"/>
    <w:rsid w:val="00D10A7B"/>
    <w:rsid w:val="00D11026"/>
    <w:rsid w:val="00D11474"/>
    <w:rsid w:val="00D114C5"/>
    <w:rsid w:val="00D11EC3"/>
    <w:rsid w:val="00D12E00"/>
    <w:rsid w:val="00D13A30"/>
    <w:rsid w:val="00D152B8"/>
    <w:rsid w:val="00D15686"/>
    <w:rsid w:val="00D20003"/>
    <w:rsid w:val="00D2077F"/>
    <w:rsid w:val="00D2087F"/>
    <w:rsid w:val="00D20E86"/>
    <w:rsid w:val="00D21A18"/>
    <w:rsid w:val="00D22A6E"/>
    <w:rsid w:val="00D23480"/>
    <w:rsid w:val="00D25922"/>
    <w:rsid w:val="00D25CC6"/>
    <w:rsid w:val="00D333CD"/>
    <w:rsid w:val="00D33D89"/>
    <w:rsid w:val="00D34A4D"/>
    <w:rsid w:val="00D34C0F"/>
    <w:rsid w:val="00D41831"/>
    <w:rsid w:val="00D427BA"/>
    <w:rsid w:val="00D434AB"/>
    <w:rsid w:val="00D44122"/>
    <w:rsid w:val="00D46F3B"/>
    <w:rsid w:val="00D473AC"/>
    <w:rsid w:val="00D50F7A"/>
    <w:rsid w:val="00D520D1"/>
    <w:rsid w:val="00D53344"/>
    <w:rsid w:val="00D5339D"/>
    <w:rsid w:val="00D55C05"/>
    <w:rsid w:val="00D55C13"/>
    <w:rsid w:val="00D6088A"/>
    <w:rsid w:val="00D60899"/>
    <w:rsid w:val="00D6121D"/>
    <w:rsid w:val="00D6165A"/>
    <w:rsid w:val="00D617E4"/>
    <w:rsid w:val="00D633CF"/>
    <w:rsid w:val="00D64772"/>
    <w:rsid w:val="00D65B67"/>
    <w:rsid w:val="00D65B9E"/>
    <w:rsid w:val="00D66E18"/>
    <w:rsid w:val="00D671A6"/>
    <w:rsid w:val="00D7351C"/>
    <w:rsid w:val="00D73A7A"/>
    <w:rsid w:val="00D75F3A"/>
    <w:rsid w:val="00D76DCF"/>
    <w:rsid w:val="00D8342A"/>
    <w:rsid w:val="00D85E1F"/>
    <w:rsid w:val="00D86FD4"/>
    <w:rsid w:val="00D87BAD"/>
    <w:rsid w:val="00D91511"/>
    <w:rsid w:val="00D91B63"/>
    <w:rsid w:val="00D93016"/>
    <w:rsid w:val="00D93475"/>
    <w:rsid w:val="00D93B53"/>
    <w:rsid w:val="00D9699C"/>
    <w:rsid w:val="00D96BFE"/>
    <w:rsid w:val="00D974C2"/>
    <w:rsid w:val="00DA336E"/>
    <w:rsid w:val="00DA36B9"/>
    <w:rsid w:val="00DA5BFE"/>
    <w:rsid w:val="00DA64E9"/>
    <w:rsid w:val="00DA69A0"/>
    <w:rsid w:val="00DA746B"/>
    <w:rsid w:val="00DA780D"/>
    <w:rsid w:val="00DA7F57"/>
    <w:rsid w:val="00DB0336"/>
    <w:rsid w:val="00DB09DE"/>
    <w:rsid w:val="00DB1D9E"/>
    <w:rsid w:val="00DB34FC"/>
    <w:rsid w:val="00DB6508"/>
    <w:rsid w:val="00DB652B"/>
    <w:rsid w:val="00DB6D37"/>
    <w:rsid w:val="00DB73A7"/>
    <w:rsid w:val="00DB740F"/>
    <w:rsid w:val="00DC169A"/>
    <w:rsid w:val="00DC5432"/>
    <w:rsid w:val="00DC714D"/>
    <w:rsid w:val="00DD0AB6"/>
    <w:rsid w:val="00DD2705"/>
    <w:rsid w:val="00DD2B8C"/>
    <w:rsid w:val="00DD4C49"/>
    <w:rsid w:val="00DD4F5F"/>
    <w:rsid w:val="00DD568B"/>
    <w:rsid w:val="00DD61E4"/>
    <w:rsid w:val="00DD7BD5"/>
    <w:rsid w:val="00DE2A1B"/>
    <w:rsid w:val="00DE43C5"/>
    <w:rsid w:val="00DE6BFE"/>
    <w:rsid w:val="00DE72B6"/>
    <w:rsid w:val="00DE72F3"/>
    <w:rsid w:val="00DF1851"/>
    <w:rsid w:val="00DF1D90"/>
    <w:rsid w:val="00DF33AB"/>
    <w:rsid w:val="00DF3E01"/>
    <w:rsid w:val="00DF3E62"/>
    <w:rsid w:val="00DF50F9"/>
    <w:rsid w:val="00DF5965"/>
    <w:rsid w:val="00E0137C"/>
    <w:rsid w:val="00E025C9"/>
    <w:rsid w:val="00E027ED"/>
    <w:rsid w:val="00E032DE"/>
    <w:rsid w:val="00E0399B"/>
    <w:rsid w:val="00E0651B"/>
    <w:rsid w:val="00E077EC"/>
    <w:rsid w:val="00E07A6C"/>
    <w:rsid w:val="00E11FE2"/>
    <w:rsid w:val="00E130F0"/>
    <w:rsid w:val="00E157CA"/>
    <w:rsid w:val="00E15F08"/>
    <w:rsid w:val="00E1753E"/>
    <w:rsid w:val="00E2088B"/>
    <w:rsid w:val="00E22644"/>
    <w:rsid w:val="00E2288E"/>
    <w:rsid w:val="00E23089"/>
    <w:rsid w:val="00E23C1A"/>
    <w:rsid w:val="00E2419F"/>
    <w:rsid w:val="00E254FC"/>
    <w:rsid w:val="00E25BBE"/>
    <w:rsid w:val="00E25CC9"/>
    <w:rsid w:val="00E269A7"/>
    <w:rsid w:val="00E27008"/>
    <w:rsid w:val="00E31A41"/>
    <w:rsid w:val="00E32E64"/>
    <w:rsid w:val="00E36DA3"/>
    <w:rsid w:val="00E43B4B"/>
    <w:rsid w:val="00E442F6"/>
    <w:rsid w:val="00E451BE"/>
    <w:rsid w:val="00E4716A"/>
    <w:rsid w:val="00E4723B"/>
    <w:rsid w:val="00E4763A"/>
    <w:rsid w:val="00E47F0E"/>
    <w:rsid w:val="00E51947"/>
    <w:rsid w:val="00E52952"/>
    <w:rsid w:val="00E53142"/>
    <w:rsid w:val="00E548F2"/>
    <w:rsid w:val="00E5521F"/>
    <w:rsid w:val="00E565FA"/>
    <w:rsid w:val="00E60989"/>
    <w:rsid w:val="00E60C10"/>
    <w:rsid w:val="00E61388"/>
    <w:rsid w:val="00E63255"/>
    <w:rsid w:val="00E63A93"/>
    <w:rsid w:val="00E63C25"/>
    <w:rsid w:val="00E64879"/>
    <w:rsid w:val="00E65C1C"/>
    <w:rsid w:val="00E65FEC"/>
    <w:rsid w:val="00E664F4"/>
    <w:rsid w:val="00E67172"/>
    <w:rsid w:val="00E676C4"/>
    <w:rsid w:val="00E71CAE"/>
    <w:rsid w:val="00E73B24"/>
    <w:rsid w:val="00E75A96"/>
    <w:rsid w:val="00E75D81"/>
    <w:rsid w:val="00E77744"/>
    <w:rsid w:val="00E817B7"/>
    <w:rsid w:val="00E8461D"/>
    <w:rsid w:val="00E85B2A"/>
    <w:rsid w:val="00E86628"/>
    <w:rsid w:val="00E87949"/>
    <w:rsid w:val="00E910FA"/>
    <w:rsid w:val="00E94388"/>
    <w:rsid w:val="00E944DF"/>
    <w:rsid w:val="00E976A3"/>
    <w:rsid w:val="00EA0B19"/>
    <w:rsid w:val="00EA22FF"/>
    <w:rsid w:val="00EA2F1E"/>
    <w:rsid w:val="00EA4126"/>
    <w:rsid w:val="00EA6115"/>
    <w:rsid w:val="00EA6132"/>
    <w:rsid w:val="00EA6C2E"/>
    <w:rsid w:val="00EA7548"/>
    <w:rsid w:val="00EB039E"/>
    <w:rsid w:val="00EB07A5"/>
    <w:rsid w:val="00EB1076"/>
    <w:rsid w:val="00EB1C78"/>
    <w:rsid w:val="00EB30EC"/>
    <w:rsid w:val="00EB3721"/>
    <w:rsid w:val="00EB3871"/>
    <w:rsid w:val="00EB5D73"/>
    <w:rsid w:val="00EB6BD6"/>
    <w:rsid w:val="00EC0EC4"/>
    <w:rsid w:val="00EC2421"/>
    <w:rsid w:val="00EC268F"/>
    <w:rsid w:val="00EC3F61"/>
    <w:rsid w:val="00EC5BD8"/>
    <w:rsid w:val="00EC6034"/>
    <w:rsid w:val="00EC6068"/>
    <w:rsid w:val="00EC628F"/>
    <w:rsid w:val="00EC64FD"/>
    <w:rsid w:val="00EC7582"/>
    <w:rsid w:val="00EC7C05"/>
    <w:rsid w:val="00ED01DA"/>
    <w:rsid w:val="00ED0CFA"/>
    <w:rsid w:val="00ED1E55"/>
    <w:rsid w:val="00ED245B"/>
    <w:rsid w:val="00ED4C2E"/>
    <w:rsid w:val="00EE008C"/>
    <w:rsid w:val="00EE3402"/>
    <w:rsid w:val="00EE3511"/>
    <w:rsid w:val="00EE5CE8"/>
    <w:rsid w:val="00EE6E0C"/>
    <w:rsid w:val="00EE6F66"/>
    <w:rsid w:val="00EF06D9"/>
    <w:rsid w:val="00EF19DB"/>
    <w:rsid w:val="00EF1A61"/>
    <w:rsid w:val="00EF2C07"/>
    <w:rsid w:val="00EF2F40"/>
    <w:rsid w:val="00EF4C83"/>
    <w:rsid w:val="00EF5512"/>
    <w:rsid w:val="00EF62B4"/>
    <w:rsid w:val="00F019AC"/>
    <w:rsid w:val="00F02D75"/>
    <w:rsid w:val="00F03CC7"/>
    <w:rsid w:val="00F05133"/>
    <w:rsid w:val="00F055FF"/>
    <w:rsid w:val="00F072F5"/>
    <w:rsid w:val="00F11378"/>
    <w:rsid w:val="00F12EAF"/>
    <w:rsid w:val="00F216E4"/>
    <w:rsid w:val="00F2231B"/>
    <w:rsid w:val="00F225F6"/>
    <w:rsid w:val="00F24D8B"/>
    <w:rsid w:val="00F26DA3"/>
    <w:rsid w:val="00F27806"/>
    <w:rsid w:val="00F278CD"/>
    <w:rsid w:val="00F3358B"/>
    <w:rsid w:val="00F34CCF"/>
    <w:rsid w:val="00F35B03"/>
    <w:rsid w:val="00F36317"/>
    <w:rsid w:val="00F36CF4"/>
    <w:rsid w:val="00F4118F"/>
    <w:rsid w:val="00F41CEB"/>
    <w:rsid w:val="00F436D5"/>
    <w:rsid w:val="00F4371F"/>
    <w:rsid w:val="00F43CC5"/>
    <w:rsid w:val="00F44C58"/>
    <w:rsid w:val="00F4503C"/>
    <w:rsid w:val="00F4518F"/>
    <w:rsid w:val="00F45A34"/>
    <w:rsid w:val="00F45E75"/>
    <w:rsid w:val="00F47294"/>
    <w:rsid w:val="00F51B1E"/>
    <w:rsid w:val="00F549A6"/>
    <w:rsid w:val="00F56F03"/>
    <w:rsid w:val="00F5707F"/>
    <w:rsid w:val="00F57633"/>
    <w:rsid w:val="00F60234"/>
    <w:rsid w:val="00F60666"/>
    <w:rsid w:val="00F61387"/>
    <w:rsid w:val="00F618BA"/>
    <w:rsid w:val="00F620AF"/>
    <w:rsid w:val="00F6318A"/>
    <w:rsid w:val="00F642BB"/>
    <w:rsid w:val="00F6525E"/>
    <w:rsid w:val="00F659E6"/>
    <w:rsid w:val="00F665B2"/>
    <w:rsid w:val="00F6727E"/>
    <w:rsid w:val="00F676AD"/>
    <w:rsid w:val="00F67E9E"/>
    <w:rsid w:val="00F705F9"/>
    <w:rsid w:val="00F70E2D"/>
    <w:rsid w:val="00F71384"/>
    <w:rsid w:val="00F7202A"/>
    <w:rsid w:val="00F73535"/>
    <w:rsid w:val="00F7378F"/>
    <w:rsid w:val="00F7483B"/>
    <w:rsid w:val="00F75D80"/>
    <w:rsid w:val="00F77276"/>
    <w:rsid w:val="00F778F8"/>
    <w:rsid w:val="00F77C44"/>
    <w:rsid w:val="00F809D2"/>
    <w:rsid w:val="00F80EB1"/>
    <w:rsid w:val="00F81F6D"/>
    <w:rsid w:val="00F821B4"/>
    <w:rsid w:val="00F82D06"/>
    <w:rsid w:val="00F84701"/>
    <w:rsid w:val="00F849E5"/>
    <w:rsid w:val="00F85B40"/>
    <w:rsid w:val="00F8676D"/>
    <w:rsid w:val="00F9114B"/>
    <w:rsid w:val="00F92707"/>
    <w:rsid w:val="00F927EF"/>
    <w:rsid w:val="00F9329B"/>
    <w:rsid w:val="00F94381"/>
    <w:rsid w:val="00F97270"/>
    <w:rsid w:val="00F972A1"/>
    <w:rsid w:val="00FA0B39"/>
    <w:rsid w:val="00FA36D9"/>
    <w:rsid w:val="00FA5EC9"/>
    <w:rsid w:val="00FA6501"/>
    <w:rsid w:val="00FB2336"/>
    <w:rsid w:val="00FB4821"/>
    <w:rsid w:val="00FB6BA8"/>
    <w:rsid w:val="00FC2BB6"/>
    <w:rsid w:val="00FC51FB"/>
    <w:rsid w:val="00FC799F"/>
    <w:rsid w:val="00FD0403"/>
    <w:rsid w:val="00FD398D"/>
    <w:rsid w:val="00FE1678"/>
    <w:rsid w:val="00FE298E"/>
    <w:rsid w:val="00FE3A27"/>
    <w:rsid w:val="00FE4019"/>
    <w:rsid w:val="00FE5B9E"/>
    <w:rsid w:val="00FE65E4"/>
    <w:rsid w:val="00FE681B"/>
    <w:rsid w:val="00FF036B"/>
    <w:rsid w:val="00FF0E5D"/>
    <w:rsid w:val="00FF1166"/>
    <w:rsid w:val="00FF11B7"/>
    <w:rsid w:val="00FF34F0"/>
    <w:rsid w:val="00FF36C1"/>
    <w:rsid w:val="00FF377B"/>
    <w:rsid w:val="00FF43F9"/>
    <w:rsid w:val="00FF6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5D9818E9"/>
  <w15:docId w15:val="{808492D7-D934-4AFB-BC52-62E03D7E8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2BD2"/>
    <w:pPr>
      <w:spacing w:after="120" w:line="240" w:lineRule="auto"/>
      <w:jc w:val="both"/>
    </w:pPr>
    <w:rPr>
      <w:rFonts w:eastAsia="Times New Roman" w:cs="Times New Roman"/>
      <w:sz w:val="24"/>
    </w:rPr>
  </w:style>
  <w:style w:type="paragraph" w:styleId="Heading1">
    <w:name w:val="heading 1"/>
    <w:basedOn w:val="Normal"/>
    <w:next w:val="Normal"/>
    <w:link w:val="Heading1Char"/>
    <w:qFormat/>
    <w:rsid w:val="000A2BD2"/>
    <w:pPr>
      <w:keepNext/>
      <w:keepLines/>
      <w:suppressAutoHyphens/>
      <w:spacing w:before="120"/>
      <w:ind w:left="288" w:right="288"/>
      <w:jc w:val="center"/>
      <w:outlineLvl w:val="0"/>
    </w:pPr>
    <w:rPr>
      <w:rFonts w:ascii="Times New Roman Bold" w:hAnsi="Times New Roman Bold"/>
      <w:b/>
      <w:caps/>
      <w:sz w:val="32"/>
      <w:szCs w:val="20"/>
    </w:rPr>
  </w:style>
  <w:style w:type="paragraph" w:styleId="Heading2">
    <w:name w:val="heading 2"/>
    <w:basedOn w:val="Normal"/>
    <w:next w:val="Normal"/>
    <w:link w:val="Heading2Char"/>
    <w:qFormat/>
    <w:rsid w:val="000A2BD2"/>
    <w:pPr>
      <w:keepNext/>
      <w:suppressAutoHyphens/>
      <w:spacing w:before="120"/>
      <w:jc w:val="left"/>
      <w:outlineLvl w:val="1"/>
    </w:pPr>
    <w:rPr>
      <w:rFonts w:ascii="Times New Roman Bold" w:hAnsi="Times New Roman Bold"/>
      <w:b/>
      <w:smallCaps/>
      <w:sz w:val="30"/>
      <w:szCs w:val="20"/>
    </w:rPr>
  </w:style>
  <w:style w:type="paragraph" w:styleId="Heading3">
    <w:name w:val="heading 3"/>
    <w:basedOn w:val="Normal"/>
    <w:next w:val="Normal"/>
    <w:link w:val="Heading3Char"/>
    <w:qFormat/>
    <w:rsid w:val="000A2BD2"/>
    <w:pPr>
      <w:keepNext/>
      <w:suppressAutoHyphens/>
      <w:jc w:val="left"/>
      <w:outlineLvl w:val="2"/>
    </w:pPr>
    <w:rPr>
      <w:b/>
      <w:sz w:val="26"/>
      <w:szCs w:val="20"/>
    </w:rPr>
  </w:style>
  <w:style w:type="paragraph" w:styleId="Heading4">
    <w:name w:val="heading 4"/>
    <w:basedOn w:val="Normal"/>
    <w:next w:val="Normal"/>
    <w:link w:val="Heading4Char"/>
    <w:qFormat/>
    <w:rsid w:val="000A2BD2"/>
    <w:pPr>
      <w:keepNext/>
      <w:jc w:val="center"/>
      <w:outlineLvl w:val="3"/>
    </w:pPr>
    <w:rPr>
      <w:rFonts w:ascii="Times New Roman Bold" w:hAnsi="Times New Roman Bold"/>
      <w:b/>
      <w:bCs/>
      <w:i/>
      <w:szCs w:val="28"/>
    </w:rPr>
  </w:style>
  <w:style w:type="paragraph" w:styleId="Heading5">
    <w:name w:val="heading 5"/>
    <w:basedOn w:val="Normal"/>
    <w:next w:val="Normal"/>
    <w:link w:val="Heading5Char"/>
    <w:autoRedefine/>
    <w:qFormat/>
    <w:rsid w:val="006038F4"/>
    <w:pPr>
      <w:keepNext/>
      <w:spacing w:before="60"/>
      <w:outlineLvl w:val="4"/>
    </w:pPr>
    <w:rPr>
      <w:rFonts w:ascii="Times New Roman Bold" w:hAnsi="Times New Roman Bold"/>
      <w:b/>
      <w:bCs/>
      <w:iCs/>
      <w:szCs w:val="26"/>
    </w:rPr>
  </w:style>
  <w:style w:type="paragraph" w:styleId="Heading6">
    <w:name w:val="heading 6"/>
    <w:basedOn w:val="Normal"/>
    <w:next w:val="Normal"/>
    <w:link w:val="Heading6Char"/>
    <w:qFormat/>
    <w:rsid w:val="000A2BD2"/>
    <w:pPr>
      <w:spacing w:before="240" w:after="60"/>
      <w:outlineLvl w:val="5"/>
    </w:pPr>
    <w:rPr>
      <w:b/>
      <w:bCs/>
      <w:sz w:val="22"/>
    </w:rPr>
  </w:style>
  <w:style w:type="paragraph" w:styleId="Heading7">
    <w:name w:val="heading 7"/>
    <w:basedOn w:val="Normal"/>
    <w:next w:val="Normal"/>
    <w:link w:val="Heading7Char"/>
    <w:qFormat/>
    <w:rsid w:val="000A2BD2"/>
    <w:pPr>
      <w:spacing w:before="240" w:after="60"/>
      <w:outlineLvl w:val="6"/>
    </w:pPr>
  </w:style>
  <w:style w:type="paragraph" w:styleId="Heading8">
    <w:name w:val="heading 8"/>
    <w:basedOn w:val="Normal"/>
    <w:next w:val="Normal"/>
    <w:link w:val="Heading8Char"/>
    <w:qFormat/>
    <w:rsid w:val="000A2BD2"/>
    <w:pPr>
      <w:spacing w:before="240" w:after="60"/>
      <w:outlineLvl w:val="7"/>
    </w:pPr>
    <w:rPr>
      <w:i/>
      <w:iCs/>
    </w:rPr>
  </w:style>
  <w:style w:type="paragraph" w:styleId="Heading9">
    <w:name w:val="heading 9"/>
    <w:basedOn w:val="Normal"/>
    <w:next w:val="Normal"/>
    <w:link w:val="Heading9Char"/>
    <w:qFormat/>
    <w:rsid w:val="000A2BD2"/>
    <w:pPr>
      <w:spacing w:before="240" w:after="60"/>
      <w:outlineLvl w:val="8"/>
    </w:pPr>
    <w:rPr>
      <w:rFonts w:ascii="Arial"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A2BD2"/>
    <w:rPr>
      <w:rFonts w:ascii="Times New Roman Bold" w:eastAsia="Times New Roman" w:hAnsi="Times New Roman Bold" w:cs="Times New Roman"/>
      <w:b/>
      <w:caps/>
      <w:sz w:val="32"/>
      <w:szCs w:val="20"/>
    </w:rPr>
  </w:style>
  <w:style w:type="character" w:customStyle="1" w:styleId="Heading2Char">
    <w:name w:val="Heading 2 Char"/>
    <w:basedOn w:val="DefaultParagraphFont"/>
    <w:link w:val="Heading2"/>
    <w:rsid w:val="00A04ECF"/>
    <w:rPr>
      <w:rFonts w:ascii="Times New Roman Bold" w:eastAsia="Times New Roman" w:hAnsi="Times New Roman Bold" w:cs="Times New Roman"/>
      <w:b/>
      <w:smallCaps/>
      <w:sz w:val="30"/>
      <w:szCs w:val="20"/>
    </w:rPr>
  </w:style>
  <w:style w:type="character" w:customStyle="1" w:styleId="Heading3Char">
    <w:name w:val="Heading 3 Char"/>
    <w:basedOn w:val="DefaultParagraphFont"/>
    <w:link w:val="Heading3"/>
    <w:rsid w:val="00A04ECF"/>
    <w:rPr>
      <w:rFonts w:eastAsia="Times New Roman" w:cs="Times New Roman"/>
      <w:b/>
      <w:sz w:val="26"/>
      <w:szCs w:val="20"/>
    </w:rPr>
  </w:style>
  <w:style w:type="character" w:customStyle="1" w:styleId="Heading4Char">
    <w:name w:val="Heading 4 Char"/>
    <w:basedOn w:val="DefaultParagraphFont"/>
    <w:link w:val="Heading4"/>
    <w:rsid w:val="00A04ECF"/>
    <w:rPr>
      <w:rFonts w:ascii="Times New Roman Bold" w:eastAsia="Times New Roman" w:hAnsi="Times New Roman Bold" w:cs="Times New Roman"/>
      <w:b/>
      <w:bCs/>
      <w:i/>
      <w:sz w:val="24"/>
      <w:szCs w:val="28"/>
    </w:rPr>
  </w:style>
  <w:style w:type="character" w:customStyle="1" w:styleId="Heading5Char">
    <w:name w:val="Heading 5 Char"/>
    <w:basedOn w:val="DefaultParagraphFont"/>
    <w:link w:val="Heading5"/>
    <w:rsid w:val="006038F4"/>
    <w:rPr>
      <w:rFonts w:ascii="Times New Roman Bold" w:eastAsia="Times New Roman" w:hAnsi="Times New Roman Bold" w:cs="Times New Roman"/>
      <w:b/>
      <w:bCs/>
      <w:iCs/>
      <w:sz w:val="24"/>
      <w:szCs w:val="26"/>
    </w:rPr>
  </w:style>
  <w:style w:type="character" w:customStyle="1" w:styleId="Heading6Char">
    <w:name w:val="Heading 6 Char"/>
    <w:basedOn w:val="DefaultParagraphFont"/>
    <w:link w:val="Heading6"/>
    <w:rsid w:val="00293C07"/>
    <w:rPr>
      <w:rFonts w:eastAsia="Times New Roman" w:cs="Times New Roman"/>
      <w:b/>
      <w:bCs/>
    </w:rPr>
  </w:style>
  <w:style w:type="character" w:customStyle="1" w:styleId="Heading7Char">
    <w:name w:val="Heading 7 Char"/>
    <w:basedOn w:val="DefaultParagraphFont"/>
    <w:link w:val="Heading7"/>
    <w:rsid w:val="00293C07"/>
    <w:rPr>
      <w:rFonts w:eastAsia="Times New Roman" w:cs="Times New Roman"/>
      <w:sz w:val="24"/>
    </w:rPr>
  </w:style>
  <w:style w:type="character" w:customStyle="1" w:styleId="Heading8Char">
    <w:name w:val="Heading 8 Char"/>
    <w:basedOn w:val="DefaultParagraphFont"/>
    <w:link w:val="Heading8"/>
    <w:rsid w:val="00293C07"/>
    <w:rPr>
      <w:rFonts w:eastAsia="Times New Roman" w:cs="Times New Roman"/>
      <w:i/>
      <w:iCs/>
      <w:sz w:val="24"/>
    </w:rPr>
  </w:style>
  <w:style w:type="character" w:customStyle="1" w:styleId="Heading9Char">
    <w:name w:val="Heading 9 Char"/>
    <w:basedOn w:val="DefaultParagraphFont"/>
    <w:link w:val="Heading9"/>
    <w:rsid w:val="000A2BD2"/>
    <w:rPr>
      <w:rFonts w:ascii="Arial" w:eastAsia="Times New Roman" w:hAnsi="Arial" w:cs="Arial"/>
    </w:rPr>
  </w:style>
  <w:style w:type="table" w:styleId="TableGrid">
    <w:name w:val="Table Grid"/>
    <w:basedOn w:val="TableNormal"/>
    <w:uiPriority w:val="59"/>
    <w:rsid w:val="000A2BD2"/>
    <w:pPr>
      <w:spacing w:after="120" w:line="240" w:lineRule="auto"/>
      <w:jc w:val="both"/>
    </w:pPr>
    <w:rPr>
      <w:rFonts w:eastAsia="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0A2BD2"/>
    <w:pPr>
      <w:keepLines/>
      <w:tabs>
        <w:tab w:val="right" w:pos="9360"/>
      </w:tabs>
      <w:suppressAutoHyphens/>
      <w:ind w:firstLine="288"/>
    </w:pPr>
    <w:rPr>
      <w:sz w:val="22"/>
      <w:szCs w:val="20"/>
    </w:rPr>
  </w:style>
  <w:style w:type="character" w:customStyle="1" w:styleId="CaptionChar">
    <w:name w:val="Caption Char"/>
    <w:basedOn w:val="DefaultParagraphFont"/>
    <w:link w:val="Caption"/>
    <w:rsid w:val="000A2BD2"/>
    <w:rPr>
      <w:rFonts w:eastAsia="Times New Roman" w:cs="Times New Roman"/>
      <w:szCs w:val="20"/>
    </w:rPr>
  </w:style>
  <w:style w:type="paragraph" w:customStyle="1" w:styleId="TableRow">
    <w:name w:val="Table Row"/>
    <w:basedOn w:val="Normal-0After"/>
    <w:rsid w:val="000A2BD2"/>
    <w:pPr>
      <w:keepNext/>
      <w:keepLines/>
      <w:spacing w:before="20" w:after="20"/>
    </w:pPr>
    <w:rPr>
      <w:sz w:val="20"/>
    </w:rPr>
  </w:style>
  <w:style w:type="paragraph" w:customStyle="1" w:styleId="Normal-0After">
    <w:name w:val="Normal-0 After"/>
    <w:basedOn w:val="Normal"/>
    <w:rsid w:val="000A2BD2"/>
    <w:pPr>
      <w:suppressAutoHyphens/>
      <w:spacing w:after="0"/>
    </w:pPr>
    <w:rPr>
      <w:szCs w:val="20"/>
    </w:rPr>
  </w:style>
  <w:style w:type="paragraph" w:customStyle="1" w:styleId="TOCPage">
    <w:name w:val="TOC Page"/>
    <w:basedOn w:val="TOCHeader"/>
    <w:next w:val="Normal"/>
    <w:rsid w:val="000A2BD2"/>
    <w:pPr>
      <w:jc w:val="right"/>
    </w:pPr>
    <w:rPr>
      <w:sz w:val="24"/>
    </w:rPr>
  </w:style>
  <w:style w:type="paragraph" w:customStyle="1" w:styleId="TOCHeader">
    <w:name w:val="TOC Header"/>
    <w:basedOn w:val="Normal"/>
    <w:next w:val="TOCPage"/>
    <w:rsid w:val="000A2BD2"/>
    <w:pPr>
      <w:suppressAutoHyphens/>
      <w:spacing w:after="0"/>
      <w:jc w:val="center"/>
    </w:pPr>
    <w:rPr>
      <w:b/>
      <w:noProof/>
      <w:sz w:val="32"/>
      <w:szCs w:val="20"/>
    </w:rPr>
  </w:style>
  <w:style w:type="paragraph" w:customStyle="1" w:styleId="Table-Continued">
    <w:name w:val="Table-Continued"/>
    <w:basedOn w:val="Normal"/>
    <w:next w:val="Normal"/>
    <w:rsid w:val="000A2BD2"/>
    <w:pPr>
      <w:keepNext/>
      <w:keepLines/>
      <w:suppressAutoHyphens/>
      <w:spacing w:before="60"/>
      <w:jc w:val="center"/>
    </w:pPr>
    <w:rPr>
      <w:sz w:val="20"/>
      <w:szCs w:val="20"/>
    </w:rPr>
  </w:style>
  <w:style w:type="paragraph" w:styleId="Footer">
    <w:name w:val="footer"/>
    <w:basedOn w:val="Normal"/>
    <w:link w:val="FooterChar"/>
    <w:rsid w:val="000A2BD2"/>
    <w:pPr>
      <w:tabs>
        <w:tab w:val="center" w:pos="4320"/>
        <w:tab w:val="right" w:pos="8640"/>
      </w:tabs>
      <w:suppressAutoHyphens/>
    </w:pPr>
    <w:rPr>
      <w:szCs w:val="20"/>
    </w:rPr>
  </w:style>
  <w:style w:type="character" w:customStyle="1" w:styleId="FooterChar">
    <w:name w:val="Footer Char"/>
    <w:basedOn w:val="DefaultParagraphFont"/>
    <w:link w:val="Footer"/>
    <w:rsid w:val="00A04ECF"/>
    <w:rPr>
      <w:rFonts w:eastAsia="Times New Roman" w:cs="Times New Roman"/>
      <w:sz w:val="24"/>
      <w:szCs w:val="20"/>
    </w:rPr>
  </w:style>
  <w:style w:type="character" w:styleId="PageNumber">
    <w:name w:val="page number"/>
    <w:basedOn w:val="DefaultParagraphFont"/>
    <w:rsid w:val="000A2BD2"/>
  </w:style>
  <w:style w:type="paragraph" w:styleId="Header">
    <w:name w:val="header"/>
    <w:basedOn w:val="Normal"/>
    <w:link w:val="HeaderChar"/>
    <w:rsid w:val="000A2BD2"/>
    <w:pPr>
      <w:tabs>
        <w:tab w:val="center" w:pos="4320"/>
        <w:tab w:val="right" w:pos="8640"/>
      </w:tabs>
      <w:suppressAutoHyphens/>
    </w:pPr>
    <w:rPr>
      <w:szCs w:val="20"/>
    </w:rPr>
  </w:style>
  <w:style w:type="character" w:customStyle="1" w:styleId="HeaderChar">
    <w:name w:val="Header Char"/>
    <w:basedOn w:val="DefaultParagraphFont"/>
    <w:link w:val="Header"/>
    <w:rsid w:val="00644977"/>
    <w:rPr>
      <w:rFonts w:eastAsia="Times New Roman" w:cs="Times New Roman"/>
      <w:sz w:val="24"/>
      <w:szCs w:val="20"/>
    </w:rPr>
  </w:style>
  <w:style w:type="paragraph" w:styleId="EndnoteText">
    <w:name w:val="endnote text"/>
    <w:basedOn w:val="Normal"/>
    <w:link w:val="EndnoteTextChar"/>
    <w:uiPriority w:val="99"/>
    <w:semiHidden/>
    <w:unhideWhenUsed/>
    <w:rsid w:val="00904CC6"/>
    <w:pPr>
      <w:spacing w:after="0"/>
    </w:pPr>
    <w:rPr>
      <w:sz w:val="20"/>
      <w:szCs w:val="20"/>
    </w:rPr>
  </w:style>
  <w:style w:type="character" w:customStyle="1" w:styleId="EndnoteTextChar">
    <w:name w:val="Endnote Text Char"/>
    <w:basedOn w:val="DefaultParagraphFont"/>
    <w:link w:val="EndnoteText"/>
    <w:uiPriority w:val="99"/>
    <w:semiHidden/>
    <w:rsid w:val="00904CC6"/>
    <w:rPr>
      <w:sz w:val="20"/>
      <w:szCs w:val="20"/>
    </w:rPr>
  </w:style>
  <w:style w:type="character" w:styleId="EndnoteReference">
    <w:name w:val="endnote reference"/>
    <w:basedOn w:val="DefaultParagraphFont"/>
    <w:semiHidden/>
    <w:rsid w:val="000A2BD2"/>
    <w:rPr>
      <w:vertAlign w:val="superscript"/>
    </w:rPr>
  </w:style>
  <w:style w:type="paragraph" w:styleId="FootnoteText">
    <w:name w:val="footnote text"/>
    <w:basedOn w:val="Normal"/>
    <w:link w:val="FootnoteTextChar"/>
    <w:rsid w:val="000A2BD2"/>
    <w:pPr>
      <w:tabs>
        <w:tab w:val="left" w:pos="216"/>
      </w:tabs>
      <w:spacing w:before="20" w:after="20"/>
      <w:ind w:left="216" w:hanging="216"/>
    </w:pPr>
    <w:rPr>
      <w:sz w:val="16"/>
      <w:szCs w:val="16"/>
    </w:rPr>
  </w:style>
  <w:style w:type="character" w:customStyle="1" w:styleId="FootnoteTextChar">
    <w:name w:val="Footnote Text Char"/>
    <w:basedOn w:val="DefaultParagraphFont"/>
    <w:link w:val="FootnoteText"/>
    <w:rsid w:val="00904CC6"/>
    <w:rPr>
      <w:rFonts w:eastAsia="Times New Roman" w:cs="Times New Roman"/>
      <w:sz w:val="16"/>
      <w:szCs w:val="16"/>
    </w:rPr>
  </w:style>
  <w:style w:type="paragraph" w:styleId="Revision">
    <w:name w:val="Revision"/>
    <w:hidden/>
    <w:uiPriority w:val="99"/>
    <w:semiHidden/>
    <w:rsid w:val="007C0869"/>
    <w:pPr>
      <w:spacing w:after="0" w:line="240" w:lineRule="auto"/>
    </w:pPr>
  </w:style>
  <w:style w:type="character" w:styleId="Hyperlink">
    <w:name w:val="Hyperlink"/>
    <w:basedOn w:val="DefaultParagraphFont"/>
    <w:uiPriority w:val="99"/>
    <w:rsid w:val="000A2BD2"/>
    <w:rPr>
      <w:color w:val="0000FF"/>
      <w:u w:val="single"/>
    </w:rPr>
  </w:style>
  <w:style w:type="paragraph" w:customStyle="1" w:styleId="SymbolsandAbbrevTitle">
    <w:name w:val="Symbols and Abbrev. Title"/>
    <w:basedOn w:val="Normal"/>
    <w:next w:val="Normal"/>
    <w:rsid w:val="000A2BD2"/>
    <w:pPr>
      <w:jc w:val="center"/>
    </w:pPr>
    <w:rPr>
      <w:rFonts w:ascii="Times New Roman Bold" w:hAnsi="Times New Roman Bold"/>
      <w:b/>
      <w:sz w:val="22"/>
    </w:rPr>
  </w:style>
  <w:style w:type="character" w:styleId="FollowedHyperlink">
    <w:name w:val="FollowedHyperlink"/>
    <w:basedOn w:val="DefaultParagraphFont"/>
    <w:rsid w:val="000A2BD2"/>
    <w:rPr>
      <w:color w:val="800080"/>
      <w:u w:val="single"/>
    </w:rPr>
  </w:style>
  <w:style w:type="paragraph" w:customStyle="1" w:styleId="Cover-PublSeries">
    <w:name w:val="Cover-Publ Series"/>
    <w:basedOn w:val="Normal"/>
    <w:next w:val="Cover-ReptTitle"/>
    <w:rsid w:val="000A2BD2"/>
    <w:pPr>
      <w:pBdr>
        <w:bottom w:val="double" w:sz="12" w:space="1" w:color="auto"/>
      </w:pBdr>
      <w:suppressAutoHyphens/>
      <w:spacing w:after="0" w:line="360" w:lineRule="auto"/>
    </w:pPr>
    <w:rPr>
      <w:b/>
      <w:sz w:val="32"/>
      <w:szCs w:val="20"/>
    </w:rPr>
  </w:style>
  <w:style w:type="paragraph" w:customStyle="1" w:styleId="Cover-ReptTitle">
    <w:name w:val="Cover-Rept Title"/>
    <w:basedOn w:val="Normal"/>
    <w:next w:val="Cover-ByAuthors"/>
    <w:rsid w:val="000A2BD2"/>
    <w:pPr>
      <w:suppressAutoHyphens/>
      <w:spacing w:before="600" w:after="1080"/>
      <w:jc w:val="left"/>
    </w:pPr>
    <w:rPr>
      <w:b/>
      <w:sz w:val="40"/>
      <w:szCs w:val="20"/>
    </w:rPr>
  </w:style>
  <w:style w:type="paragraph" w:customStyle="1" w:styleId="Cover-ByAuthors">
    <w:name w:val="Cover-By/Author(s)"/>
    <w:basedOn w:val="Normal"/>
    <w:rsid w:val="000A2BD2"/>
    <w:pPr>
      <w:suppressAutoHyphens/>
      <w:spacing w:after="0" w:line="360" w:lineRule="auto"/>
      <w:jc w:val="left"/>
    </w:pPr>
    <w:rPr>
      <w:b/>
      <w:sz w:val="28"/>
      <w:szCs w:val="20"/>
    </w:rPr>
  </w:style>
  <w:style w:type="paragraph" w:customStyle="1" w:styleId="Cover-PublDate">
    <w:name w:val="Cover-Publ Date"/>
    <w:basedOn w:val="Normal"/>
    <w:next w:val="Normal"/>
    <w:rsid w:val="000A2BD2"/>
    <w:pPr>
      <w:framePr w:w="9360" w:hSpace="187" w:wrap="around" w:vAnchor="page" w:hAnchor="margin" w:xAlign="center" w:y="11665" w:anchorLock="1"/>
      <w:pBdr>
        <w:bottom w:val="double" w:sz="12" w:space="1" w:color="auto"/>
      </w:pBdr>
      <w:suppressAutoHyphens/>
      <w:spacing w:after="0"/>
      <w:jc w:val="center"/>
    </w:pPr>
    <w:rPr>
      <w:b/>
      <w:sz w:val="20"/>
      <w:szCs w:val="20"/>
    </w:rPr>
  </w:style>
  <w:style w:type="paragraph" w:customStyle="1" w:styleId="Cover-DeptDiv">
    <w:name w:val="Cover-Dept/Div"/>
    <w:basedOn w:val="Normal"/>
    <w:next w:val="Normal"/>
    <w:rsid w:val="000A2BD2"/>
    <w:pPr>
      <w:framePr w:hSpace="187" w:wrap="around" w:vAnchor="page" w:hAnchor="margin" w:xAlign="center" w:y="12025" w:anchorLock="1"/>
      <w:tabs>
        <w:tab w:val="right" w:pos="9360"/>
      </w:tabs>
      <w:suppressAutoHyphens/>
      <w:spacing w:after="0"/>
    </w:pPr>
    <w:rPr>
      <w:b/>
      <w:sz w:val="20"/>
      <w:szCs w:val="20"/>
    </w:rPr>
  </w:style>
  <w:style w:type="paragraph" w:customStyle="1" w:styleId="Cover-Logo">
    <w:name w:val="Cover-Logo"/>
    <w:basedOn w:val="Normal"/>
    <w:next w:val="Normal"/>
    <w:rsid w:val="000A2BD2"/>
    <w:pPr>
      <w:framePr w:wrap="around" w:vAnchor="page" w:hAnchor="page" w:xAlign="center" w:y="12385" w:anchorLock="1"/>
      <w:suppressAutoHyphens/>
      <w:spacing w:after="0"/>
    </w:pPr>
    <w:rPr>
      <w:szCs w:val="20"/>
    </w:rPr>
  </w:style>
  <w:style w:type="paragraph" w:styleId="Title">
    <w:name w:val="Title"/>
    <w:basedOn w:val="Normal"/>
    <w:link w:val="TitleChar"/>
    <w:qFormat/>
    <w:rsid w:val="000A2BD2"/>
    <w:pPr>
      <w:suppressAutoHyphens/>
      <w:jc w:val="center"/>
    </w:pPr>
    <w:rPr>
      <w:b/>
      <w:sz w:val="20"/>
      <w:szCs w:val="20"/>
    </w:rPr>
  </w:style>
  <w:style w:type="character" w:customStyle="1" w:styleId="TitleChar">
    <w:name w:val="Title Char"/>
    <w:basedOn w:val="DefaultParagraphFont"/>
    <w:link w:val="Title"/>
    <w:rsid w:val="00293C07"/>
    <w:rPr>
      <w:rFonts w:eastAsia="Times New Roman" w:cs="Times New Roman"/>
      <w:b/>
      <w:sz w:val="20"/>
      <w:szCs w:val="20"/>
    </w:rPr>
  </w:style>
  <w:style w:type="paragraph" w:customStyle="1" w:styleId="TitlePg-ReptSeries">
    <w:name w:val="Title Pg-Rept Series"/>
    <w:basedOn w:val="Normal"/>
    <w:next w:val="TitlePg-Title"/>
    <w:rsid w:val="000A2BD2"/>
    <w:pPr>
      <w:suppressAutoHyphens/>
      <w:spacing w:before="1320" w:after="960"/>
      <w:jc w:val="center"/>
    </w:pPr>
    <w:rPr>
      <w:b/>
      <w:i/>
      <w:caps/>
      <w:sz w:val="32"/>
      <w:szCs w:val="20"/>
    </w:rPr>
  </w:style>
  <w:style w:type="paragraph" w:customStyle="1" w:styleId="TitlePg-Title">
    <w:name w:val="Title Pg-Title"/>
    <w:basedOn w:val="Normal"/>
    <w:next w:val="TitlePg-Authors"/>
    <w:rsid w:val="000A2BD2"/>
    <w:pPr>
      <w:suppressAutoHyphens/>
      <w:spacing w:after="480"/>
      <w:jc w:val="center"/>
    </w:pPr>
    <w:rPr>
      <w:b/>
      <w:caps/>
      <w:sz w:val="28"/>
      <w:szCs w:val="20"/>
    </w:rPr>
  </w:style>
  <w:style w:type="paragraph" w:customStyle="1" w:styleId="TitlePg-Authors">
    <w:name w:val="Title Pg-Author(s)"/>
    <w:basedOn w:val="Normal"/>
    <w:rsid w:val="000A2BD2"/>
    <w:pPr>
      <w:suppressAutoHyphens/>
      <w:spacing w:after="0" w:line="200" w:lineRule="atLeast"/>
      <w:jc w:val="center"/>
    </w:pPr>
    <w:rPr>
      <w:sz w:val="20"/>
      <w:szCs w:val="20"/>
    </w:rPr>
  </w:style>
  <w:style w:type="paragraph" w:customStyle="1" w:styleId="TitlePg-LocDate">
    <w:name w:val="Title Pg-Loc &amp; Date"/>
    <w:basedOn w:val="Normal"/>
    <w:next w:val="Normal"/>
    <w:rsid w:val="000A2BD2"/>
    <w:pPr>
      <w:framePr w:w="9360" w:hSpace="187" w:wrap="around" w:hAnchor="margin" w:xAlign="center" w:y="10441" w:anchorLock="1"/>
      <w:suppressAutoHyphens/>
      <w:spacing w:after="0" w:line="200" w:lineRule="atLeast"/>
      <w:jc w:val="center"/>
    </w:pPr>
    <w:rPr>
      <w:sz w:val="20"/>
      <w:szCs w:val="20"/>
    </w:rPr>
  </w:style>
  <w:style w:type="paragraph" w:customStyle="1" w:styleId="TitlePg-Credits">
    <w:name w:val="Title Pg-Credits"/>
    <w:basedOn w:val="Normal"/>
    <w:next w:val="Normal"/>
    <w:rsid w:val="000A2BD2"/>
    <w:pPr>
      <w:framePr w:hSpace="187" w:wrap="around" w:hAnchor="margin" w:yAlign="bottom" w:anchorLock="1"/>
      <w:pBdr>
        <w:top w:val="single" w:sz="6" w:space="1" w:color="auto"/>
        <w:left w:val="single" w:sz="6" w:space="1" w:color="auto"/>
        <w:bottom w:val="single" w:sz="6" w:space="1" w:color="auto"/>
        <w:right w:val="single" w:sz="6" w:space="1" w:color="auto"/>
      </w:pBdr>
      <w:suppressAutoHyphens/>
      <w:spacing w:after="0"/>
    </w:pPr>
    <w:rPr>
      <w:szCs w:val="20"/>
    </w:rPr>
  </w:style>
  <w:style w:type="paragraph" w:customStyle="1" w:styleId="OEOPg-ReptSeries">
    <w:name w:val="OEO Pg-Rept Series"/>
    <w:basedOn w:val="Normal"/>
    <w:rsid w:val="000A2BD2"/>
    <w:pPr>
      <w:suppressAutoHyphens/>
    </w:pPr>
    <w:rPr>
      <w:sz w:val="20"/>
      <w:szCs w:val="20"/>
    </w:rPr>
  </w:style>
  <w:style w:type="paragraph" w:customStyle="1" w:styleId="OEOPg-Citation">
    <w:name w:val="OEO Pg-Citation"/>
    <w:basedOn w:val="Normal"/>
    <w:rsid w:val="000A2BD2"/>
    <w:pPr>
      <w:framePr w:hSpace="187" w:wrap="around" w:hAnchor="margin" w:yAlign="center" w:anchorLock="1"/>
      <w:pBdr>
        <w:top w:val="single" w:sz="6" w:space="1" w:color="auto"/>
        <w:left w:val="single" w:sz="6" w:space="1" w:color="auto"/>
        <w:bottom w:val="single" w:sz="6" w:space="1" w:color="auto"/>
        <w:right w:val="single" w:sz="6" w:space="1" w:color="auto"/>
      </w:pBdr>
      <w:suppressAutoHyphens/>
      <w:spacing w:after="0"/>
      <w:ind w:left="720" w:hanging="720"/>
    </w:pPr>
    <w:rPr>
      <w:i/>
      <w:sz w:val="20"/>
      <w:szCs w:val="20"/>
    </w:rPr>
  </w:style>
  <w:style w:type="paragraph" w:customStyle="1" w:styleId="OEOPg-OEO">
    <w:name w:val="OEO Pg-OEO"/>
    <w:basedOn w:val="Normal"/>
    <w:link w:val="OEOPg-OEOChar"/>
    <w:autoRedefine/>
    <w:rsid w:val="000A2BD2"/>
    <w:pPr>
      <w:framePr w:hSpace="187" w:wrap="around" w:hAnchor="margin" w:yAlign="bottom" w:anchorLock="1"/>
      <w:suppressAutoHyphens/>
      <w:spacing w:after="0"/>
    </w:pPr>
    <w:rPr>
      <w:sz w:val="20"/>
      <w:szCs w:val="20"/>
    </w:rPr>
  </w:style>
  <w:style w:type="character" w:customStyle="1" w:styleId="OEOPg-OEOChar">
    <w:name w:val="OEO Pg-OEO Char"/>
    <w:basedOn w:val="DefaultParagraphFont"/>
    <w:link w:val="OEOPg-OEO"/>
    <w:rsid w:val="000A2BD2"/>
    <w:rPr>
      <w:rFonts w:eastAsia="Times New Roman" w:cs="Times New Roman"/>
      <w:sz w:val="20"/>
      <w:szCs w:val="20"/>
    </w:rPr>
  </w:style>
  <w:style w:type="paragraph" w:styleId="TOC1">
    <w:name w:val="toc 1"/>
    <w:basedOn w:val="Heading1"/>
    <w:next w:val="TOC2"/>
    <w:uiPriority w:val="39"/>
    <w:rsid w:val="000A2BD2"/>
    <w:pPr>
      <w:keepNext w:val="0"/>
      <w:keepLines w:val="0"/>
      <w:tabs>
        <w:tab w:val="right" w:leader="dot" w:pos="9360"/>
      </w:tabs>
      <w:spacing w:before="0"/>
      <w:ind w:left="0"/>
      <w:jc w:val="both"/>
      <w:outlineLvl w:val="9"/>
    </w:pPr>
    <w:rPr>
      <w:rFonts w:ascii="Times New Roman" w:hAnsi="Times New Roman"/>
      <w:b w:val="0"/>
      <w:sz w:val="20"/>
    </w:rPr>
  </w:style>
  <w:style w:type="paragraph" w:styleId="TOC2">
    <w:name w:val="toc 2"/>
    <w:basedOn w:val="Heading2"/>
    <w:next w:val="Normal"/>
    <w:uiPriority w:val="39"/>
    <w:rsid w:val="000A2BD2"/>
    <w:pPr>
      <w:keepNext w:val="0"/>
      <w:tabs>
        <w:tab w:val="right" w:leader="dot" w:pos="9360"/>
      </w:tabs>
      <w:spacing w:before="60" w:after="60"/>
      <w:outlineLvl w:val="9"/>
    </w:pPr>
    <w:rPr>
      <w:rFonts w:ascii="Times New Roman" w:hAnsi="Times New Roman"/>
      <w:b w:val="0"/>
      <w:smallCaps w:val="0"/>
      <w:sz w:val="20"/>
    </w:rPr>
  </w:style>
  <w:style w:type="paragraph" w:styleId="TOC3">
    <w:name w:val="toc 3"/>
    <w:basedOn w:val="Heading3"/>
    <w:next w:val="Normal"/>
    <w:uiPriority w:val="39"/>
    <w:rsid w:val="000A2BD2"/>
    <w:pPr>
      <w:keepNext w:val="0"/>
      <w:tabs>
        <w:tab w:val="right" w:leader="dot" w:pos="9360"/>
      </w:tabs>
      <w:spacing w:after="0"/>
      <w:ind w:left="245"/>
      <w:outlineLvl w:val="9"/>
    </w:pPr>
    <w:rPr>
      <w:b w:val="0"/>
      <w:sz w:val="20"/>
    </w:rPr>
  </w:style>
  <w:style w:type="paragraph" w:customStyle="1" w:styleId="List-Page">
    <w:name w:val="List-Page"/>
    <w:basedOn w:val="Normal"/>
    <w:next w:val="Normal"/>
    <w:rsid w:val="000A2BD2"/>
    <w:pPr>
      <w:tabs>
        <w:tab w:val="right" w:pos="9360"/>
      </w:tabs>
      <w:suppressAutoHyphens/>
      <w:spacing w:after="0"/>
      <w:jc w:val="left"/>
    </w:pPr>
    <w:rPr>
      <w:b/>
      <w:szCs w:val="20"/>
    </w:rPr>
  </w:style>
  <w:style w:type="paragraph" w:styleId="TableofFigures">
    <w:name w:val="table of figures"/>
    <w:basedOn w:val="Normal"/>
    <w:next w:val="Normal"/>
    <w:uiPriority w:val="99"/>
    <w:rsid w:val="000A2BD2"/>
    <w:pPr>
      <w:tabs>
        <w:tab w:val="right" w:pos="432"/>
        <w:tab w:val="left" w:pos="720"/>
        <w:tab w:val="right" w:leader="dot" w:pos="9360"/>
      </w:tabs>
      <w:suppressAutoHyphens/>
      <w:spacing w:after="0"/>
      <w:ind w:left="720" w:right="360" w:hanging="720"/>
      <w:jc w:val="left"/>
    </w:pPr>
    <w:rPr>
      <w:sz w:val="20"/>
      <w:szCs w:val="20"/>
    </w:rPr>
  </w:style>
  <w:style w:type="paragraph" w:customStyle="1" w:styleId="Abstract">
    <w:name w:val="Abstract"/>
    <w:basedOn w:val="Normal"/>
    <w:next w:val="Keywords"/>
    <w:rsid w:val="000A2BD2"/>
    <w:pPr>
      <w:suppressAutoHyphens/>
    </w:pPr>
    <w:rPr>
      <w:sz w:val="20"/>
      <w:szCs w:val="20"/>
    </w:rPr>
  </w:style>
  <w:style w:type="paragraph" w:customStyle="1" w:styleId="Keywords">
    <w:name w:val="Key words"/>
    <w:basedOn w:val="Normal"/>
    <w:next w:val="Normal"/>
    <w:rsid w:val="000A2BD2"/>
    <w:pPr>
      <w:tabs>
        <w:tab w:val="left" w:pos="1152"/>
      </w:tabs>
      <w:suppressAutoHyphens/>
      <w:ind w:left="1152" w:hanging="1152"/>
    </w:pPr>
    <w:rPr>
      <w:sz w:val="20"/>
      <w:szCs w:val="20"/>
    </w:rPr>
  </w:style>
  <w:style w:type="paragraph" w:customStyle="1" w:styleId="Lit-Cited">
    <w:name w:val="Lit-Cited"/>
    <w:basedOn w:val="Normal"/>
    <w:rsid w:val="000A2BD2"/>
    <w:pPr>
      <w:keepLines/>
      <w:suppressAutoHyphens/>
      <w:ind w:left="288" w:hanging="288"/>
    </w:pPr>
    <w:rPr>
      <w:sz w:val="20"/>
      <w:szCs w:val="20"/>
    </w:rPr>
  </w:style>
  <w:style w:type="paragraph" w:customStyle="1" w:styleId="Append-Cover">
    <w:name w:val="Append-Cover"/>
    <w:next w:val="Heading1"/>
    <w:rsid w:val="000A2BD2"/>
    <w:pPr>
      <w:widowControl w:val="0"/>
      <w:spacing w:before="4000" w:after="0" w:line="240" w:lineRule="auto"/>
      <w:jc w:val="center"/>
    </w:pPr>
    <w:rPr>
      <w:rFonts w:ascii="Times New Roman Bold" w:eastAsia="Times New Roman" w:hAnsi="Times New Roman Bold" w:cs="Times New Roman"/>
      <w:b/>
      <w:caps/>
      <w:sz w:val="32"/>
    </w:rPr>
  </w:style>
  <w:style w:type="paragraph" w:customStyle="1" w:styleId="Table-Footnote">
    <w:name w:val="Table-Footnote"/>
    <w:basedOn w:val="Normal"/>
    <w:next w:val="Normal"/>
    <w:rsid w:val="000A2BD2"/>
    <w:pPr>
      <w:tabs>
        <w:tab w:val="left" w:pos="216"/>
      </w:tabs>
      <w:suppressAutoHyphens/>
      <w:spacing w:before="40" w:after="20"/>
      <w:ind w:left="216" w:hanging="216"/>
    </w:pPr>
    <w:rPr>
      <w:sz w:val="20"/>
      <w:szCs w:val="20"/>
    </w:rPr>
  </w:style>
  <w:style w:type="paragraph" w:styleId="BodyText">
    <w:name w:val="Body Text"/>
    <w:basedOn w:val="Normal"/>
    <w:link w:val="BodyTextChar"/>
    <w:rsid w:val="000A2BD2"/>
    <w:rPr>
      <w:sz w:val="22"/>
    </w:rPr>
  </w:style>
  <w:style w:type="character" w:customStyle="1" w:styleId="BodyTextChar">
    <w:name w:val="Body Text Char"/>
    <w:basedOn w:val="DefaultParagraphFont"/>
    <w:link w:val="BodyText"/>
    <w:rsid w:val="00293C07"/>
    <w:rPr>
      <w:rFonts w:eastAsia="Times New Roman" w:cs="Times New Roman"/>
    </w:rPr>
  </w:style>
  <w:style w:type="paragraph" w:customStyle="1" w:styleId="RefCitedtitlecont">
    <w:name w:val="Ref Cited title cont."/>
    <w:next w:val="Lit-Cited"/>
    <w:rsid w:val="000A2BD2"/>
    <w:pPr>
      <w:spacing w:after="120" w:line="240" w:lineRule="auto"/>
      <w:jc w:val="center"/>
    </w:pPr>
    <w:rPr>
      <w:rFonts w:ascii="Times New Roman Bold" w:eastAsia="Times New Roman" w:hAnsi="Times New Roman Bold" w:cs="Times New Roman"/>
      <w:b/>
      <w:sz w:val="32"/>
    </w:rPr>
  </w:style>
  <w:style w:type="paragraph" w:styleId="TOC5">
    <w:name w:val="toc 5"/>
    <w:basedOn w:val="TOC1"/>
    <w:next w:val="Normal"/>
    <w:autoRedefine/>
    <w:uiPriority w:val="39"/>
    <w:rsid w:val="000A2BD2"/>
    <w:pPr>
      <w:spacing w:after="0"/>
      <w:ind w:left="965"/>
      <w:jc w:val="left"/>
    </w:pPr>
    <w:rPr>
      <w:caps w:val="0"/>
    </w:rPr>
  </w:style>
  <w:style w:type="paragraph" w:styleId="TOC6">
    <w:name w:val="toc 6"/>
    <w:basedOn w:val="Normal"/>
    <w:next w:val="Normal"/>
    <w:autoRedefine/>
    <w:uiPriority w:val="39"/>
    <w:rsid w:val="000A2BD2"/>
    <w:pPr>
      <w:tabs>
        <w:tab w:val="right" w:leader="dot" w:pos="9350"/>
      </w:tabs>
      <w:spacing w:before="60" w:after="60"/>
      <w:jc w:val="left"/>
    </w:pPr>
    <w:rPr>
      <w:caps/>
      <w:sz w:val="20"/>
      <w:u w:val="single"/>
    </w:rPr>
  </w:style>
  <w:style w:type="paragraph" w:styleId="TOC7">
    <w:name w:val="toc 7"/>
    <w:basedOn w:val="Normal"/>
    <w:next w:val="Normal"/>
    <w:autoRedefine/>
    <w:uiPriority w:val="39"/>
    <w:rsid w:val="000A2BD2"/>
    <w:pPr>
      <w:spacing w:after="0"/>
      <w:ind w:left="1440"/>
      <w:jc w:val="left"/>
    </w:pPr>
  </w:style>
  <w:style w:type="paragraph" w:styleId="TOC8">
    <w:name w:val="toc 8"/>
    <w:basedOn w:val="Normal"/>
    <w:next w:val="Normal"/>
    <w:autoRedefine/>
    <w:uiPriority w:val="39"/>
    <w:rsid w:val="000A2BD2"/>
    <w:pPr>
      <w:spacing w:after="0"/>
      <w:ind w:left="1680"/>
      <w:jc w:val="left"/>
    </w:pPr>
  </w:style>
  <w:style w:type="paragraph" w:styleId="TOC9">
    <w:name w:val="toc 9"/>
    <w:basedOn w:val="Normal"/>
    <w:next w:val="Normal"/>
    <w:autoRedefine/>
    <w:uiPriority w:val="39"/>
    <w:rsid w:val="000A2BD2"/>
    <w:pPr>
      <w:spacing w:before="300" w:after="300"/>
    </w:pPr>
    <w:rPr>
      <w:caps/>
      <w:sz w:val="20"/>
    </w:rPr>
  </w:style>
  <w:style w:type="paragraph" w:customStyle="1" w:styleId="Equation">
    <w:name w:val="Equation"/>
    <w:basedOn w:val="Normal"/>
    <w:rsid w:val="000A2BD2"/>
    <w:pPr>
      <w:keepLines/>
      <w:suppressAutoHyphens/>
      <w:overflowPunct w:val="0"/>
      <w:autoSpaceDE w:val="0"/>
      <w:autoSpaceDN w:val="0"/>
      <w:adjustRightInd w:val="0"/>
      <w:textAlignment w:val="baseline"/>
    </w:pPr>
    <w:rPr>
      <w:sz w:val="20"/>
      <w:szCs w:val="20"/>
    </w:rPr>
  </w:style>
  <w:style w:type="paragraph" w:customStyle="1" w:styleId="SectionHeading">
    <w:name w:val="Section Heading"/>
    <w:basedOn w:val="Heading6"/>
    <w:next w:val="Heading1"/>
    <w:link w:val="SectionHeadingChar"/>
    <w:autoRedefine/>
    <w:rsid w:val="000A2BD2"/>
    <w:pPr>
      <w:pBdr>
        <w:bottom w:val="single" w:sz="4" w:space="1" w:color="auto"/>
      </w:pBdr>
      <w:spacing w:before="0" w:after="1080"/>
      <w:jc w:val="center"/>
    </w:pPr>
    <w:rPr>
      <w:rFonts w:ascii="Times New Roman Bold" w:hAnsi="Times New Roman Bold"/>
      <w:b w:val="0"/>
      <w:caps/>
      <w:sz w:val="36"/>
    </w:rPr>
  </w:style>
  <w:style w:type="character" w:customStyle="1" w:styleId="SectionHeadingChar">
    <w:name w:val="Section Heading Char"/>
    <w:basedOn w:val="Heading9Char"/>
    <w:link w:val="SectionHeading"/>
    <w:rsid w:val="000A2BD2"/>
    <w:rPr>
      <w:rFonts w:ascii="Times New Roman Bold" w:eastAsia="Times New Roman" w:hAnsi="Times New Roman Bold" w:cs="Times New Roman"/>
      <w:bCs/>
      <w:caps/>
      <w:sz w:val="36"/>
    </w:rPr>
  </w:style>
  <w:style w:type="paragraph" w:customStyle="1" w:styleId="OPPLANHEADING">
    <w:name w:val="OP PLAN HEADING"/>
    <w:basedOn w:val="Heading1"/>
    <w:next w:val="Normal"/>
    <w:rsid w:val="000A2BD2"/>
  </w:style>
  <w:style w:type="paragraph" w:customStyle="1" w:styleId="tablerow0">
    <w:name w:val="table row"/>
    <w:basedOn w:val="Normal"/>
    <w:rsid w:val="000A2BD2"/>
    <w:pPr>
      <w:spacing w:before="20" w:after="0"/>
    </w:pPr>
    <w:rPr>
      <w:sz w:val="20"/>
    </w:rPr>
  </w:style>
  <w:style w:type="paragraph" w:customStyle="1" w:styleId="Bullet1">
    <w:name w:val="Bullet 1"/>
    <w:basedOn w:val="Normal"/>
    <w:rsid w:val="000A2BD2"/>
    <w:pPr>
      <w:ind w:left="288" w:hanging="288"/>
    </w:pPr>
  </w:style>
  <w:style w:type="paragraph" w:customStyle="1" w:styleId="Bullet2">
    <w:name w:val="Bullet 2"/>
    <w:basedOn w:val="Normal"/>
    <w:rsid w:val="000A2BD2"/>
    <w:pPr>
      <w:ind w:left="648" w:hanging="288"/>
    </w:pPr>
  </w:style>
  <w:style w:type="paragraph" w:styleId="Index1">
    <w:name w:val="index 1"/>
    <w:basedOn w:val="Normal"/>
    <w:next w:val="Normal"/>
    <w:autoRedefine/>
    <w:semiHidden/>
    <w:rsid w:val="000A2BD2"/>
    <w:pPr>
      <w:tabs>
        <w:tab w:val="right" w:pos="4320"/>
      </w:tabs>
      <w:spacing w:after="0"/>
      <w:ind w:left="240" w:hanging="240"/>
      <w:jc w:val="left"/>
    </w:pPr>
    <w:rPr>
      <w:sz w:val="18"/>
      <w:szCs w:val="18"/>
    </w:rPr>
  </w:style>
  <w:style w:type="paragraph" w:styleId="Index2">
    <w:name w:val="index 2"/>
    <w:basedOn w:val="Normal"/>
    <w:next w:val="Normal"/>
    <w:autoRedefine/>
    <w:semiHidden/>
    <w:rsid w:val="000A2BD2"/>
    <w:pPr>
      <w:tabs>
        <w:tab w:val="right" w:pos="4320"/>
      </w:tabs>
      <w:spacing w:after="0"/>
      <w:ind w:left="480" w:hanging="240"/>
      <w:jc w:val="left"/>
    </w:pPr>
    <w:rPr>
      <w:sz w:val="18"/>
      <w:szCs w:val="18"/>
    </w:rPr>
  </w:style>
  <w:style w:type="paragraph" w:styleId="Index3">
    <w:name w:val="index 3"/>
    <w:basedOn w:val="Normal"/>
    <w:next w:val="Normal"/>
    <w:autoRedefine/>
    <w:semiHidden/>
    <w:rsid w:val="000A2BD2"/>
    <w:pPr>
      <w:tabs>
        <w:tab w:val="right" w:pos="4320"/>
      </w:tabs>
      <w:spacing w:after="0"/>
      <w:ind w:left="720" w:hanging="240"/>
      <w:jc w:val="left"/>
    </w:pPr>
    <w:rPr>
      <w:sz w:val="18"/>
      <w:szCs w:val="18"/>
    </w:rPr>
  </w:style>
  <w:style w:type="paragraph" w:styleId="Index4">
    <w:name w:val="index 4"/>
    <w:basedOn w:val="Normal"/>
    <w:next w:val="Normal"/>
    <w:autoRedefine/>
    <w:semiHidden/>
    <w:rsid w:val="000A2BD2"/>
    <w:pPr>
      <w:tabs>
        <w:tab w:val="right" w:pos="4320"/>
      </w:tabs>
      <w:spacing w:after="0"/>
      <w:ind w:left="960" w:hanging="240"/>
      <w:jc w:val="left"/>
    </w:pPr>
    <w:rPr>
      <w:sz w:val="18"/>
      <w:szCs w:val="18"/>
    </w:rPr>
  </w:style>
  <w:style w:type="paragraph" w:styleId="IndexHeading">
    <w:name w:val="index heading"/>
    <w:basedOn w:val="Normal"/>
    <w:next w:val="Index1"/>
    <w:semiHidden/>
    <w:rsid w:val="000A2BD2"/>
    <w:pPr>
      <w:spacing w:before="240"/>
      <w:jc w:val="center"/>
    </w:pPr>
    <w:rPr>
      <w:b/>
      <w:bCs/>
      <w:sz w:val="26"/>
      <w:szCs w:val="26"/>
    </w:rPr>
  </w:style>
  <w:style w:type="paragraph" w:customStyle="1" w:styleId="List-Header">
    <w:name w:val="List-Header"/>
    <w:basedOn w:val="Normal"/>
    <w:next w:val="List-Page"/>
    <w:rsid w:val="000A2BD2"/>
    <w:pPr>
      <w:spacing w:after="0"/>
      <w:jc w:val="center"/>
    </w:pPr>
    <w:rPr>
      <w:b/>
      <w:bCs/>
      <w:sz w:val="32"/>
      <w:szCs w:val="32"/>
    </w:rPr>
  </w:style>
  <w:style w:type="paragraph" w:styleId="TableofAuthorities">
    <w:name w:val="table of authorities"/>
    <w:basedOn w:val="Normal"/>
    <w:semiHidden/>
    <w:rsid w:val="000A2BD2"/>
    <w:pPr>
      <w:keepLines/>
      <w:ind w:left="288" w:hanging="288"/>
    </w:pPr>
    <w:rPr>
      <w:sz w:val="20"/>
      <w:szCs w:val="20"/>
    </w:rPr>
  </w:style>
  <w:style w:type="paragraph" w:styleId="TOAHeading">
    <w:name w:val="toa heading"/>
    <w:basedOn w:val="Heading1"/>
    <w:next w:val="Normal"/>
    <w:semiHidden/>
    <w:rsid w:val="000A2BD2"/>
    <w:pPr>
      <w:tabs>
        <w:tab w:val="right" w:leader="dot" w:pos="4464"/>
      </w:tabs>
      <w:outlineLvl w:val="9"/>
    </w:pPr>
  </w:style>
  <w:style w:type="paragraph" w:customStyle="1" w:styleId="Default">
    <w:name w:val="Default"/>
    <w:rsid w:val="000A2BD2"/>
    <w:pPr>
      <w:autoSpaceDE w:val="0"/>
      <w:autoSpaceDN w:val="0"/>
      <w:adjustRightInd w:val="0"/>
      <w:spacing w:after="0" w:line="240" w:lineRule="auto"/>
    </w:pPr>
    <w:rPr>
      <w:rFonts w:ascii="FFBFON+TimesNewRoman,Italic" w:eastAsia="Times New Roman" w:hAnsi="FFBFON+TimesNewRoman,Italic" w:cs="Times New Roman"/>
      <w:color w:val="000000"/>
      <w:sz w:val="24"/>
      <w:szCs w:val="24"/>
    </w:rPr>
  </w:style>
  <w:style w:type="paragraph" w:customStyle="1" w:styleId="OpPlanCovertitle">
    <w:name w:val="Op Plan Cover title"/>
    <w:basedOn w:val="Cover-PublSeries"/>
    <w:rsid w:val="000A2BD2"/>
    <w:pPr>
      <w:pBdr>
        <w:bottom w:val="none" w:sz="0" w:space="0" w:color="auto"/>
      </w:pBdr>
      <w:jc w:val="center"/>
    </w:pPr>
  </w:style>
  <w:style w:type="paragraph" w:customStyle="1" w:styleId="OpPlanprojecttitle">
    <w:name w:val="Op Plan project title"/>
    <w:basedOn w:val="TitlePg-Title"/>
    <w:next w:val="Normal"/>
    <w:rsid w:val="000A2BD2"/>
    <w:pPr>
      <w:spacing w:before="240"/>
    </w:pPr>
  </w:style>
  <w:style w:type="paragraph" w:customStyle="1" w:styleId="Opplanpersonnel">
    <w:name w:val="Op plan personnel"/>
    <w:basedOn w:val="Normal"/>
    <w:rsid w:val="000A2BD2"/>
    <w:pPr>
      <w:ind w:left="720"/>
    </w:pPr>
    <w:rPr>
      <w:rFonts w:ascii="Times New Roman Bold" w:hAnsi="Times New Roman Bold"/>
      <w:b/>
    </w:rPr>
  </w:style>
  <w:style w:type="paragraph" w:customStyle="1" w:styleId="FootnoteReference1">
    <w:name w:val="Footnote Reference1"/>
    <w:basedOn w:val="Table-Footnote"/>
    <w:rsid w:val="000A2BD2"/>
    <w:rPr>
      <w:vertAlign w:val="superscript"/>
    </w:rPr>
  </w:style>
  <w:style w:type="character" w:styleId="Strong">
    <w:name w:val="Strong"/>
    <w:basedOn w:val="DefaultParagraphFont"/>
    <w:qFormat/>
    <w:rsid w:val="005E0551"/>
    <w:rPr>
      <w:b/>
      <w:bCs/>
    </w:rPr>
  </w:style>
  <w:style w:type="paragraph" w:customStyle="1" w:styleId="FootnoteBase">
    <w:name w:val="Footnote Base"/>
    <w:basedOn w:val="FootnoteText"/>
    <w:rsid w:val="00FE681B"/>
    <w:pPr>
      <w:keepLines/>
      <w:tabs>
        <w:tab w:val="clear" w:pos="216"/>
        <w:tab w:val="left" w:pos="540"/>
      </w:tabs>
      <w:suppressAutoHyphens/>
      <w:ind w:left="547"/>
    </w:pPr>
    <w:rPr>
      <w:color w:val="000000"/>
      <w:szCs w:val="20"/>
    </w:rPr>
  </w:style>
  <w:style w:type="character" w:customStyle="1" w:styleId="DocumentMapChar">
    <w:name w:val="Document Map Char"/>
    <w:basedOn w:val="DefaultParagraphFont"/>
    <w:link w:val="DocumentMap"/>
    <w:semiHidden/>
    <w:rsid w:val="00FE68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A04ECF"/>
    <w:pPr>
      <w:shd w:val="clear" w:color="auto" w:fill="000080"/>
    </w:pPr>
    <w:rPr>
      <w:rFonts w:ascii="Tahoma" w:hAnsi="Tahoma" w:cs="Tahoma"/>
      <w:sz w:val="20"/>
      <w:szCs w:val="20"/>
    </w:rPr>
  </w:style>
  <w:style w:type="paragraph" w:customStyle="1" w:styleId="TableFootnote">
    <w:name w:val="Table Footnote"/>
    <w:basedOn w:val="Normal"/>
    <w:rsid w:val="00FE681B"/>
    <w:pPr>
      <w:tabs>
        <w:tab w:val="left" w:pos="288"/>
      </w:tabs>
      <w:spacing w:after="60"/>
      <w:ind w:left="288" w:hanging="288"/>
    </w:pPr>
    <w:rPr>
      <w:color w:val="000000"/>
      <w:sz w:val="20"/>
      <w:szCs w:val="20"/>
      <w:lang w:bidi="he-IL"/>
    </w:rPr>
  </w:style>
  <w:style w:type="paragraph" w:customStyle="1" w:styleId="Cover-byAuthors0">
    <w:name w:val="Cover-by/Author(s)"/>
    <w:basedOn w:val="Normal"/>
    <w:rsid w:val="001828C0"/>
    <w:pPr>
      <w:spacing w:after="0" w:line="360" w:lineRule="auto"/>
    </w:pPr>
    <w:rPr>
      <w:b/>
      <w:color w:val="000000"/>
      <w:sz w:val="28"/>
      <w:szCs w:val="20"/>
      <w:lang w:bidi="he-IL"/>
    </w:rPr>
  </w:style>
  <w:style w:type="paragraph" w:customStyle="1" w:styleId="TC2">
    <w:name w:val="TC2"/>
    <w:rsid w:val="00FE681B"/>
    <w:pPr>
      <w:tabs>
        <w:tab w:val="left" w:pos="-2160"/>
        <w:tab w:val="left" w:pos="-1440"/>
        <w:tab w:val="left" w:pos="-720"/>
        <w:tab w:val="left" w:pos="0"/>
        <w:tab w:val="right" w:leader="dot" w:pos="7560"/>
      </w:tabs>
      <w:suppressAutoHyphens/>
      <w:spacing w:after="0" w:line="240" w:lineRule="auto"/>
    </w:pPr>
    <w:rPr>
      <w:rFonts w:ascii="Courier New" w:eastAsia="Times New Roman" w:hAnsi="Courier New" w:cs="Times New Roman"/>
      <w:sz w:val="20"/>
      <w:szCs w:val="20"/>
    </w:rPr>
  </w:style>
  <w:style w:type="paragraph" w:customStyle="1" w:styleId="TC1">
    <w:name w:val="TC1"/>
    <w:rsid w:val="00FE681B"/>
    <w:pPr>
      <w:tabs>
        <w:tab w:val="left" w:pos="-1440"/>
        <w:tab w:val="left" w:pos="-720"/>
        <w:tab w:val="left" w:pos="0"/>
        <w:tab w:val="right" w:leader="dot" w:pos="8280"/>
      </w:tabs>
      <w:suppressAutoHyphens/>
      <w:spacing w:after="0" w:line="240" w:lineRule="auto"/>
    </w:pPr>
    <w:rPr>
      <w:rFonts w:ascii="Courier New" w:eastAsia="Times New Roman" w:hAnsi="Courier New" w:cs="Times New Roman"/>
      <w:sz w:val="20"/>
      <w:szCs w:val="20"/>
    </w:rPr>
  </w:style>
  <w:style w:type="paragraph" w:customStyle="1" w:styleId="TC3">
    <w:name w:val="TC3"/>
    <w:rsid w:val="00FE681B"/>
    <w:pPr>
      <w:tabs>
        <w:tab w:val="left" w:pos="-2880"/>
        <w:tab w:val="left" w:pos="-2160"/>
        <w:tab w:val="left" w:pos="-1440"/>
        <w:tab w:val="left" w:pos="-720"/>
        <w:tab w:val="left" w:pos="0"/>
        <w:tab w:val="right" w:leader="dot" w:pos="6840"/>
      </w:tabs>
      <w:suppressAutoHyphens/>
      <w:spacing w:after="0" w:line="240" w:lineRule="auto"/>
    </w:pPr>
    <w:rPr>
      <w:rFonts w:ascii="Courier New" w:eastAsia="Times New Roman" w:hAnsi="Courier New" w:cs="Times New Roman"/>
      <w:sz w:val="20"/>
      <w:szCs w:val="20"/>
    </w:rPr>
  </w:style>
  <w:style w:type="character" w:customStyle="1" w:styleId="EquationCaption">
    <w:name w:val="_Equation Caption"/>
    <w:rsid w:val="00A04ECF"/>
  </w:style>
  <w:style w:type="paragraph" w:customStyle="1" w:styleId="ListBullets">
    <w:name w:val="List Bullets"/>
    <w:basedOn w:val="Normal"/>
    <w:rsid w:val="00A04ECF"/>
    <w:pPr>
      <w:tabs>
        <w:tab w:val="num" w:pos="360"/>
      </w:tabs>
      <w:spacing w:after="0"/>
      <w:ind w:left="360" w:hanging="360"/>
      <w:jc w:val="left"/>
    </w:pPr>
  </w:style>
  <w:style w:type="paragraph" w:styleId="ListBullet">
    <w:name w:val="List Bullet"/>
    <w:basedOn w:val="Normal"/>
    <w:autoRedefine/>
    <w:rsid w:val="00A04ECF"/>
    <w:pPr>
      <w:tabs>
        <w:tab w:val="num" w:pos="360"/>
      </w:tabs>
      <w:ind w:left="360" w:hanging="360"/>
    </w:pPr>
  </w:style>
  <w:style w:type="character" w:styleId="FootnoteReference">
    <w:name w:val="footnote reference"/>
    <w:basedOn w:val="DefaultParagraphFont"/>
    <w:rsid w:val="000A2BD2"/>
    <w:rPr>
      <w:position w:val="0"/>
      <w:vertAlign w:val="superscript"/>
    </w:rPr>
  </w:style>
  <w:style w:type="paragraph" w:customStyle="1" w:styleId="Number2">
    <w:name w:val="Number 2"/>
    <w:basedOn w:val="Number1"/>
    <w:rsid w:val="000A2BD2"/>
    <w:pPr>
      <w:ind w:left="720"/>
    </w:pPr>
  </w:style>
  <w:style w:type="paragraph" w:customStyle="1" w:styleId="Number1">
    <w:name w:val="Number 1"/>
    <w:basedOn w:val="Normal"/>
    <w:rsid w:val="000A2BD2"/>
    <w:pPr>
      <w:suppressAutoHyphens/>
      <w:ind w:left="360" w:hanging="360"/>
    </w:pPr>
    <w:rPr>
      <w:szCs w:val="20"/>
    </w:rPr>
  </w:style>
  <w:style w:type="paragraph" w:styleId="NormalIndent">
    <w:name w:val="Normal Indent"/>
    <w:basedOn w:val="Normal"/>
    <w:semiHidden/>
    <w:rsid w:val="000A2BD2"/>
    <w:pPr>
      <w:suppressAutoHyphens/>
      <w:ind w:left="720"/>
    </w:pPr>
    <w:rPr>
      <w:szCs w:val="20"/>
    </w:rPr>
  </w:style>
  <w:style w:type="paragraph" w:customStyle="1" w:styleId="Sty">
    <w:name w:val="Sty"/>
    <w:basedOn w:val="Normal"/>
    <w:rsid w:val="000A2BD2"/>
    <w:pPr>
      <w:keepLines/>
      <w:overflowPunct w:val="0"/>
      <w:autoSpaceDE w:val="0"/>
      <w:autoSpaceDN w:val="0"/>
      <w:adjustRightInd w:val="0"/>
      <w:jc w:val="left"/>
      <w:textAlignment w:val="baseline"/>
    </w:pPr>
    <w:rPr>
      <w:sz w:val="18"/>
      <w:szCs w:val="20"/>
    </w:rPr>
  </w:style>
  <w:style w:type="paragraph" w:styleId="BodyText2">
    <w:name w:val="Body Text 2"/>
    <w:basedOn w:val="Normal"/>
    <w:link w:val="BodyText2Char"/>
    <w:rsid w:val="000A2BD2"/>
    <w:pPr>
      <w:suppressAutoHyphens/>
    </w:pPr>
    <w:rPr>
      <w:b/>
      <w:bCs/>
      <w:szCs w:val="20"/>
    </w:rPr>
  </w:style>
  <w:style w:type="character" w:customStyle="1" w:styleId="BodyText2Char">
    <w:name w:val="Body Text 2 Char"/>
    <w:basedOn w:val="DefaultParagraphFont"/>
    <w:link w:val="BodyText2"/>
    <w:semiHidden/>
    <w:rsid w:val="00A04ECF"/>
    <w:rPr>
      <w:rFonts w:eastAsia="Times New Roman" w:cs="Times New Roman"/>
      <w:b/>
      <w:bCs/>
      <w:sz w:val="24"/>
      <w:szCs w:val="20"/>
    </w:rPr>
  </w:style>
  <w:style w:type="paragraph" w:customStyle="1" w:styleId="Bulletedtest">
    <w:name w:val="Bulleted test"/>
    <w:basedOn w:val="Normal"/>
    <w:rsid w:val="000A2BD2"/>
    <w:pPr>
      <w:numPr>
        <w:ilvl w:val="1"/>
        <w:numId w:val="1"/>
      </w:numPr>
      <w:ind w:right="288"/>
    </w:pPr>
  </w:style>
  <w:style w:type="paragraph" w:styleId="BodyText3">
    <w:name w:val="Body Text 3"/>
    <w:basedOn w:val="Normal"/>
    <w:link w:val="BodyText3Char"/>
    <w:rsid w:val="000A2BD2"/>
    <w:pPr>
      <w:ind w:right="1152"/>
    </w:pPr>
    <w:rPr>
      <w:sz w:val="20"/>
    </w:rPr>
  </w:style>
  <w:style w:type="character" w:customStyle="1" w:styleId="BodyText3Char">
    <w:name w:val="Body Text 3 Char"/>
    <w:basedOn w:val="DefaultParagraphFont"/>
    <w:link w:val="BodyText3"/>
    <w:semiHidden/>
    <w:rsid w:val="00A04ECF"/>
    <w:rPr>
      <w:rFonts w:eastAsia="Times New Roman" w:cs="Times New Roman"/>
      <w:sz w:val="20"/>
    </w:rPr>
  </w:style>
  <w:style w:type="paragraph" w:styleId="TOC4">
    <w:name w:val="toc 4"/>
    <w:basedOn w:val="Heading4"/>
    <w:next w:val="Normal"/>
    <w:autoRedefine/>
    <w:uiPriority w:val="39"/>
    <w:rsid w:val="000A2BD2"/>
    <w:pPr>
      <w:tabs>
        <w:tab w:val="right" w:leader="dot" w:pos="9360"/>
      </w:tabs>
      <w:spacing w:after="0"/>
      <w:ind w:left="720" w:right="432"/>
      <w:jc w:val="right"/>
      <w:outlineLvl w:val="9"/>
    </w:pPr>
    <w:rPr>
      <w:rFonts w:ascii="Times New Roman" w:hAnsi="Times New Roman"/>
      <w:b w:val="0"/>
      <w:bCs w:val="0"/>
      <w:i w:val="0"/>
      <w:sz w:val="20"/>
      <w:szCs w:val="20"/>
    </w:rPr>
  </w:style>
  <w:style w:type="paragraph" w:customStyle="1" w:styleId="Append-title">
    <w:name w:val="Append-title"/>
    <w:basedOn w:val="Normal"/>
    <w:rsid w:val="000A2BD2"/>
    <w:pPr>
      <w:keepNext/>
      <w:keepLines/>
      <w:pageBreakBefore/>
      <w:tabs>
        <w:tab w:val="right" w:pos="9360"/>
      </w:tabs>
      <w:suppressAutoHyphens/>
      <w:overflowPunct w:val="0"/>
      <w:autoSpaceDE w:val="0"/>
      <w:autoSpaceDN w:val="0"/>
      <w:adjustRightInd w:val="0"/>
      <w:ind w:firstLine="288"/>
      <w:textAlignment w:val="baseline"/>
    </w:pPr>
    <w:rPr>
      <w:b/>
      <w:sz w:val="22"/>
      <w:szCs w:val="20"/>
    </w:rPr>
  </w:style>
  <w:style w:type="paragraph" w:styleId="NormalWeb">
    <w:name w:val="Normal (Web)"/>
    <w:basedOn w:val="Normal"/>
    <w:uiPriority w:val="99"/>
    <w:rsid w:val="00A04ECF"/>
    <w:pPr>
      <w:spacing w:before="100" w:beforeAutospacing="1" w:after="100" w:afterAutospacing="1"/>
      <w:jc w:val="left"/>
    </w:pPr>
    <w:rPr>
      <w:rFonts w:ascii="Arial Unicode MS" w:eastAsia="Arial Unicode MS" w:hAnsi="Arial Unicode MS" w:cs="Arial Unicode MS"/>
    </w:rPr>
  </w:style>
  <w:style w:type="character" w:customStyle="1" w:styleId="sup1">
    <w:name w:val="sup1"/>
    <w:basedOn w:val="DefaultParagraphFont"/>
    <w:rsid w:val="00A04ECF"/>
    <w:rPr>
      <w:rFonts w:ascii="Arial" w:hAnsi="Arial" w:cs="Arial" w:hint="default"/>
      <w:sz w:val="14"/>
      <w:szCs w:val="14"/>
      <w:vertAlign w:val="superscript"/>
    </w:rPr>
  </w:style>
  <w:style w:type="character" w:customStyle="1" w:styleId="RightPar1">
    <w:name w:val="Right Par 1"/>
    <w:basedOn w:val="DefaultParagraphFont"/>
    <w:rsid w:val="00A04ECF"/>
  </w:style>
  <w:style w:type="character" w:customStyle="1" w:styleId="RightPar2">
    <w:name w:val="Right Par 2"/>
    <w:basedOn w:val="DefaultParagraphFont"/>
    <w:rsid w:val="00A04ECF"/>
  </w:style>
  <w:style w:type="character" w:customStyle="1" w:styleId="RightPar3">
    <w:name w:val="Right Par 3"/>
    <w:basedOn w:val="DefaultParagraphFont"/>
    <w:rsid w:val="00A04ECF"/>
  </w:style>
  <w:style w:type="character" w:customStyle="1" w:styleId="RightPar4">
    <w:name w:val="Right Par 4"/>
    <w:basedOn w:val="DefaultParagraphFont"/>
    <w:rsid w:val="00A04ECF"/>
  </w:style>
  <w:style w:type="character" w:customStyle="1" w:styleId="RightPar5">
    <w:name w:val="Right Par 5"/>
    <w:basedOn w:val="DefaultParagraphFont"/>
    <w:rsid w:val="00A04ECF"/>
  </w:style>
  <w:style w:type="character" w:customStyle="1" w:styleId="RightPar6">
    <w:name w:val="Right Par 6"/>
    <w:basedOn w:val="DefaultParagraphFont"/>
    <w:rsid w:val="00A04ECF"/>
  </w:style>
  <w:style w:type="character" w:customStyle="1" w:styleId="RightPar7">
    <w:name w:val="Right Par 7"/>
    <w:basedOn w:val="DefaultParagraphFont"/>
    <w:rsid w:val="00A04ECF"/>
  </w:style>
  <w:style w:type="character" w:customStyle="1" w:styleId="RightPar8">
    <w:name w:val="Right Par 8"/>
    <w:basedOn w:val="DefaultParagraphFont"/>
    <w:rsid w:val="00A04ECF"/>
  </w:style>
  <w:style w:type="character" w:customStyle="1" w:styleId="TechInit">
    <w:name w:val="Tech Init"/>
    <w:basedOn w:val="DefaultParagraphFont"/>
    <w:rsid w:val="00A04ECF"/>
    <w:rPr>
      <w:rFonts w:ascii="Courier" w:hAnsi="Courier"/>
      <w:sz w:val="24"/>
      <w:szCs w:val="24"/>
      <w:lang w:val="en-US"/>
    </w:rPr>
  </w:style>
  <w:style w:type="character" w:customStyle="1" w:styleId="Technical5">
    <w:name w:val="Technical 5"/>
    <w:basedOn w:val="DefaultParagraphFont"/>
    <w:rsid w:val="00A04ECF"/>
  </w:style>
  <w:style w:type="character" w:customStyle="1" w:styleId="Technical6">
    <w:name w:val="Technical 6"/>
    <w:basedOn w:val="DefaultParagraphFont"/>
    <w:rsid w:val="00A04ECF"/>
  </w:style>
  <w:style w:type="character" w:customStyle="1" w:styleId="Technical2">
    <w:name w:val="Technical 2"/>
    <w:basedOn w:val="DefaultParagraphFont"/>
    <w:rsid w:val="00A04ECF"/>
    <w:rPr>
      <w:rFonts w:ascii="Courier" w:hAnsi="Courier"/>
      <w:sz w:val="24"/>
      <w:szCs w:val="24"/>
      <w:lang w:val="en-US"/>
    </w:rPr>
  </w:style>
  <w:style w:type="character" w:customStyle="1" w:styleId="Technical3">
    <w:name w:val="Technical 3"/>
    <w:basedOn w:val="DefaultParagraphFont"/>
    <w:rsid w:val="00A04ECF"/>
    <w:rPr>
      <w:rFonts w:ascii="Courier" w:hAnsi="Courier"/>
      <w:sz w:val="24"/>
      <w:szCs w:val="24"/>
      <w:lang w:val="en-US"/>
    </w:rPr>
  </w:style>
  <w:style w:type="character" w:customStyle="1" w:styleId="Technical4">
    <w:name w:val="Technical 4"/>
    <w:basedOn w:val="DefaultParagraphFont"/>
    <w:rsid w:val="00A04ECF"/>
  </w:style>
  <w:style w:type="character" w:customStyle="1" w:styleId="Technical1">
    <w:name w:val="Technical 1"/>
    <w:basedOn w:val="DefaultParagraphFont"/>
    <w:rsid w:val="00A04ECF"/>
    <w:rPr>
      <w:rFonts w:ascii="Courier" w:hAnsi="Courier"/>
      <w:sz w:val="24"/>
      <w:szCs w:val="24"/>
      <w:lang w:val="en-US"/>
    </w:rPr>
  </w:style>
  <w:style w:type="character" w:customStyle="1" w:styleId="Technical7">
    <w:name w:val="Technical 7"/>
    <w:basedOn w:val="DefaultParagraphFont"/>
    <w:rsid w:val="00A04ECF"/>
  </w:style>
  <w:style w:type="character" w:customStyle="1" w:styleId="Technical8">
    <w:name w:val="Technical 8"/>
    <w:basedOn w:val="DefaultParagraphFont"/>
    <w:rsid w:val="00A04ECF"/>
  </w:style>
  <w:style w:type="paragraph" w:customStyle="1" w:styleId="font7">
    <w:name w:val="font7"/>
    <w:basedOn w:val="Normal"/>
    <w:rsid w:val="00A04ECF"/>
    <w:pPr>
      <w:overflowPunct w:val="0"/>
      <w:spacing w:before="100" w:after="100"/>
      <w:textAlignment w:val="baseline"/>
    </w:pPr>
    <w:rPr>
      <w:rFonts w:ascii="Arial" w:hAnsi="Arial"/>
      <w:sz w:val="16"/>
      <w:szCs w:val="20"/>
    </w:rPr>
  </w:style>
  <w:style w:type="paragraph" w:customStyle="1" w:styleId="xl24">
    <w:name w:val="xl24"/>
    <w:basedOn w:val="Normal"/>
    <w:rsid w:val="00A04ECF"/>
    <w:pPr>
      <w:pBdr>
        <w:left w:val="single" w:sz="6" w:space="0" w:color="auto"/>
        <w:bottom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5">
    <w:name w:val="xl25"/>
    <w:basedOn w:val="Normal"/>
    <w:rsid w:val="00A04ECF"/>
    <w:pPr>
      <w:pBdr>
        <w:top w:val="single" w:sz="6" w:space="0" w:color="auto"/>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6">
    <w:name w:val="xl26"/>
    <w:basedOn w:val="Normal"/>
    <w:rsid w:val="00A04ECF"/>
    <w:pPr>
      <w:pBdr>
        <w:righ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7">
    <w:name w:val="xl27"/>
    <w:basedOn w:val="Normal"/>
    <w:rsid w:val="00A04ECF"/>
    <w:pPr>
      <w:pBdr>
        <w:top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28">
    <w:name w:val="xl28"/>
    <w:basedOn w:val="Normal"/>
    <w:rsid w:val="00A04ECF"/>
    <w:pPr>
      <w:pBdr>
        <w:top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29">
    <w:name w:val="xl29"/>
    <w:basedOn w:val="Normal"/>
    <w:rsid w:val="00A04ECF"/>
    <w:pPr>
      <w:shd w:val="clear" w:color="auto" w:fill="C0C0C0"/>
      <w:overflowPunct w:val="0"/>
      <w:spacing w:before="100" w:after="100"/>
      <w:jc w:val="center"/>
      <w:textAlignment w:val="baseline"/>
    </w:pPr>
    <w:rPr>
      <w:rFonts w:ascii="Arial" w:hAnsi="Arial"/>
      <w:sz w:val="40"/>
      <w:szCs w:val="20"/>
    </w:rPr>
  </w:style>
  <w:style w:type="paragraph" w:customStyle="1" w:styleId="xl30">
    <w:name w:val="xl30"/>
    <w:basedOn w:val="Normal"/>
    <w:rsid w:val="00A04ECF"/>
    <w:pPr>
      <w:shd w:val="clear" w:color="auto" w:fill="C0C0C0"/>
      <w:overflowPunct w:val="0"/>
      <w:spacing w:before="100" w:after="100"/>
      <w:textAlignment w:val="baseline"/>
    </w:pPr>
    <w:rPr>
      <w:rFonts w:ascii="Arial" w:hAnsi="Arial"/>
      <w:sz w:val="16"/>
      <w:szCs w:val="20"/>
    </w:rPr>
  </w:style>
  <w:style w:type="paragraph" w:customStyle="1" w:styleId="xl31">
    <w:name w:val="xl31"/>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2">
    <w:name w:val="xl32"/>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3">
    <w:name w:val="xl33"/>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34">
    <w:name w:val="xl34"/>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35">
    <w:name w:val="xl35"/>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6">
    <w:name w:val="xl36"/>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37">
    <w:name w:val="xl37"/>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38">
    <w:name w:val="xl38"/>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39">
    <w:name w:val="xl39"/>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0">
    <w:name w:val="xl40"/>
    <w:basedOn w:val="Normal"/>
    <w:rsid w:val="00A04ECF"/>
    <w:pPr>
      <w:overflowPunct w:val="0"/>
      <w:spacing w:before="100" w:after="100"/>
      <w:jc w:val="center"/>
      <w:textAlignment w:val="baseline"/>
    </w:pPr>
    <w:rPr>
      <w:rFonts w:ascii="Arial" w:hAnsi="Arial"/>
      <w:sz w:val="16"/>
      <w:szCs w:val="20"/>
    </w:rPr>
  </w:style>
  <w:style w:type="paragraph" w:customStyle="1" w:styleId="xl41">
    <w:name w:val="xl41"/>
    <w:basedOn w:val="Normal"/>
    <w:rsid w:val="00A04ECF"/>
    <w:pPr>
      <w:pBdr>
        <w:left w:val="single" w:sz="6" w:space="0" w:color="auto"/>
        <w:bottom w:val="single" w:sz="6" w:space="0" w:color="auto"/>
      </w:pBdr>
      <w:overflowPunct w:val="0"/>
      <w:spacing w:before="100" w:after="100"/>
      <w:textAlignment w:val="baseline"/>
    </w:pPr>
    <w:rPr>
      <w:rFonts w:ascii="Arial" w:hAnsi="Arial"/>
      <w:sz w:val="16"/>
      <w:szCs w:val="20"/>
    </w:rPr>
  </w:style>
  <w:style w:type="paragraph" w:customStyle="1" w:styleId="xl42">
    <w:name w:val="xl42"/>
    <w:basedOn w:val="Normal"/>
    <w:rsid w:val="00A04ECF"/>
    <w:pPr>
      <w:pBdr>
        <w:bottom w:val="single" w:sz="6" w:space="0" w:color="auto"/>
      </w:pBdr>
      <w:overflowPunct w:val="0"/>
      <w:spacing w:before="100" w:after="100"/>
      <w:jc w:val="center"/>
      <w:textAlignment w:val="baseline"/>
    </w:pPr>
    <w:rPr>
      <w:rFonts w:ascii="Arial" w:hAnsi="Arial"/>
      <w:sz w:val="16"/>
      <w:szCs w:val="20"/>
    </w:rPr>
  </w:style>
  <w:style w:type="paragraph" w:customStyle="1" w:styleId="xl43">
    <w:name w:val="xl43"/>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44">
    <w:name w:val="xl44"/>
    <w:basedOn w:val="Normal"/>
    <w:rsid w:val="00A04ECF"/>
    <w:pPr>
      <w:pBdr>
        <w:top w:val="single" w:sz="6" w:space="0" w:color="auto"/>
        <w:left w:val="single" w:sz="6" w:space="0" w:color="auto"/>
      </w:pBdr>
      <w:overflowPunct w:val="0"/>
      <w:spacing w:before="100" w:after="100"/>
      <w:textAlignment w:val="baseline"/>
    </w:pPr>
    <w:rPr>
      <w:rFonts w:ascii="Arial" w:hAnsi="Arial"/>
      <w:sz w:val="16"/>
      <w:szCs w:val="20"/>
    </w:rPr>
  </w:style>
  <w:style w:type="paragraph" w:customStyle="1" w:styleId="xl45">
    <w:name w:val="xl45"/>
    <w:basedOn w:val="Normal"/>
    <w:rsid w:val="00A04ECF"/>
    <w:pPr>
      <w:pBdr>
        <w:top w:val="single" w:sz="6" w:space="0" w:color="auto"/>
      </w:pBdr>
      <w:overflowPunct w:val="0"/>
      <w:spacing w:before="100" w:after="100"/>
      <w:jc w:val="center"/>
      <w:textAlignment w:val="baseline"/>
    </w:pPr>
    <w:rPr>
      <w:rFonts w:ascii="Arial" w:hAnsi="Arial"/>
      <w:sz w:val="16"/>
      <w:szCs w:val="20"/>
    </w:rPr>
  </w:style>
  <w:style w:type="paragraph" w:customStyle="1" w:styleId="xl46">
    <w:name w:val="xl46"/>
    <w:basedOn w:val="Normal"/>
    <w:rsid w:val="00A04ECF"/>
    <w:pPr>
      <w:pBdr>
        <w:left w:val="single" w:sz="6" w:space="0" w:color="auto"/>
      </w:pBdr>
      <w:overflowPunct w:val="0"/>
      <w:spacing w:before="100" w:after="100"/>
      <w:textAlignment w:val="baseline"/>
    </w:pPr>
    <w:rPr>
      <w:rFonts w:ascii="Arial" w:hAnsi="Arial"/>
      <w:sz w:val="16"/>
      <w:szCs w:val="20"/>
    </w:rPr>
  </w:style>
  <w:style w:type="paragraph" w:customStyle="1" w:styleId="xl47">
    <w:name w:val="xl47"/>
    <w:basedOn w:val="Normal"/>
    <w:rsid w:val="00A04ECF"/>
    <w:pPr>
      <w:overflowPunct w:val="0"/>
      <w:spacing w:before="100" w:after="100"/>
      <w:jc w:val="center"/>
      <w:textAlignment w:val="baseline"/>
    </w:pPr>
    <w:rPr>
      <w:rFonts w:ascii="Arial" w:hAnsi="Arial"/>
      <w:sz w:val="16"/>
      <w:szCs w:val="20"/>
    </w:rPr>
  </w:style>
  <w:style w:type="paragraph" w:customStyle="1" w:styleId="xl48">
    <w:name w:val="xl48"/>
    <w:basedOn w:val="Normal"/>
    <w:rsid w:val="00A04ECF"/>
    <w:pPr>
      <w:shd w:val="clear" w:color="auto" w:fill="C0C0C0"/>
      <w:overflowPunct w:val="0"/>
      <w:spacing w:before="100" w:after="100"/>
      <w:jc w:val="center"/>
      <w:textAlignment w:val="baseline"/>
    </w:pPr>
    <w:rPr>
      <w:rFonts w:ascii="Arial" w:hAnsi="Arial"/>
      <w:sz w:val="16"/>
      <w:szCs w:val="20"/>
    </w:rPr>
  </w:style>
  <w:style w:type="paragraph" w:customStyle="1" w:styleId="xl49">
    <w:name w:val="xl49"/>
    <w:basedOn w:val="Normal"/>
    <w:rsid w:val="00A04ECF"/>
    <w:pPr>
      <w:pBdr>
        <w:top w:val="single" w:sz="6" w:space="0" w:color="auto"/>
        <w:bottom w:val="single" w:sz="6" w:space="0" w:color="auto"/>
      </w:pBdr>
      <w:overflowPunct w:val="0"/>
      <w:spacing w:before="100" w:after="100"/>
      <w:jc w:val="center"/>
      <w:textAlignment w:val="baseline"/>
    </w:pPr>
    <w:rPr>
      <w:rFonts w:ascii="Arial" w:hAnsi="Arial"/>
      <w:sz w:val="16"/>
      <w:szCs w:val="20"/>
    </w:rPr>
  </w:style>
  <w:style w:type="paragraph" w:customStyle="1" w:styleId="xl50">
    <w:name w:val="xl50"/>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51">
    <w:name w:val="xl51"/>
    <w:basedOn w:val="Normal"/>
    <w:rsid w:val="00A04ECF"/>
    <w:pPr>
      <w:shd w:val="clear" w:color="auto" w:fill="C0C0C0"/>
      <w:overflowPunct w:val="0"/>
      <w:spacing w:before="100" w:after="100"/>
      <w:jc w:val="center"/>
      <w:textAlignment w:val="baseline"/>
    </w:pPr>
    <w:rPr>
      <w:rFonts w:ascii="Arial" w:hAnsi="Arial"/>
      <w:szCs w:val="20"/>
    </w:rPr>
  </w:style>
  <w:style w:type="paragraph" w:customStyle="1" w:styleId="xl52">
    <w:name w:val="xl52"/>
    <w:basedOn w:val="Normal"/>
    <w:rsid w:val="00A04ECF"/>
    <w:pPr>
      <w:pBdr>
        <w:bottom w:val="single" w:sz="6" w:space="0" w:color="auto"/>
      </w:pBdr>
      <w:shd w:val="clear" w:color="auto" w:fill="C0C0C0"/>
      <w:overflowPunct w:val="0"/>
      <w:spacing w:before="100" w:after="100"/>
      <w:textAlignment w:val="baseline"/>
    </w:pPr>
    <w:rPr>
      <w:rFonts w:ascii="Arial" w:hAnsi="Arial"/>
      <w:sz w:val="16"/>
      <w:szCs w:val="20"/>
    </w:rPr>
  </w:style>
  <w:style w:type="paragraph" w:customStyle="1" w:styleId="xl53">
    <w:name w:val="xl53"/>
    <w:basedOn w:val="Normal"/>
    <w:rsid w:val="00A04ECF"/>
    <w:pPr>
      <w:pBdr>
        <w:bottom w:val="single" w:sz="6" w:space="0" w:color="auto"/>
      </w:pBdr>
      <w:shd w:val="clear" w:color="auto" w:fill="C0C0C0"/>
      <w:overflowPunct w:val="0"/>
      <w:spacing w:before="100" w:after="100"/>
      <w:jc w:val="center"/>
      <w:textAlignment w:val="baseline"/>
    </w:pPr>
    <w:rPr>
      <w:rFonts w:ascii="Arial" w:hAnsi="Arial"/>
      <w:sz w:val="16"/>
      <w:szCs w:val="20"/>
    </w:rPr>
  </w:style>
  <w:style w:type="paragraph" w:customStyle="1" w:styleId="xl54">
    <w:name w:val="xl54"/>
    <w:basedOn w:val="Normal"/>
    <w:rsid w:val="00A04ECF"/>
    <w:pPr>
      <w:pBdr>
        <w:top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55">
    <w:name w:val="xl55"/>
    <w:basedOn w:val="Normal"/>
    <w:rsid w:val="00A04ECF"/>
    <w:pPr>
      <w:pBdr>
        <w:lef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6">
    <w:name w:val="xl56"/>
    <w:basedOn w:val="Normal"/>
    <w:rsid w:val="00A04ECF"/>
    <w:pPr>
      <w:shd w:val="clear" w:color="auto" w:fill="FFFFFF"/>
      <w:overflowPunct w:val="0"/>
      <w:spacing w:before="100" w:after="100"/>
      <w:jc w:val="center"/>
      <w:textAlignment w:val="baseline"/>
    </w:pPr>
    <w:rPr>
      <w:rFonts w:ascii="Arial" w:hAnsi="Arial"/>
      <w:i/>
      <w:sz w:val="16"/>
      <w:szCs w:val="20"/>
    </w:rPr>
  </w:style>
  <w:style w:type="paragraph" w:customStyle="1" w:styleId="xl57">
    <w:name w:val="xl57"/>
    <w:basedOn w:val="Normal"/>
    <w:rsid w:val="00A04ECF"/>
    <w:pPr>
      <w:pBdr>
        <w:left w:val="single" w:sz="6" w:space="0" w:color="auto"/>
        <w:bottom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58">
    <w:name w:val="xl58"/>
    <w:basedOn w:val="Normal"/>
    <w:rsid w:val="00A04ECF"/>
    <w:pPr>
      <w:pBdr>
        <w:top w:val="single" w:sz="6" w:space="0" w:color="auto"/>
        <w:left w:val="single" w:sz="6" w:space="0" w:color="auto"/>
      </w:pBdr>
      <w:shd w:val="clear" w:color="auto" w:fill="FFFFFF"/>
      <w:overflowPunct w:val="0"/>
      <w:spacing w:before="100" w:after="100"/>
      <w:jc w:val="right"/>
      <w:textAlignment w:val="baseline"/>
    </w:pPr>
    <w:rPr>
      <w:rFonts w:ascii="Arial" w:hAnsi="Arial"/>
      <w:b/>
      <w:sz w:val="16"/>
      <w:szCs w:val="20"/>
      <w:u w:val="single"/>
    </w:rPr>
  </w:style>
  <w:style w:type="paragraph" w:customStyle="1" w:styleId="xl59">
    <w:name w:val="xl59"/>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 w:val="16"/>
      <w:szCs w:val="20"/>
    </w:rPr>
  </w:style>
  <w:style w:type="paragraph" w:customStyle="1" w:styleId="xl60">
    <w:name w:val="xl60"/>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1">
    <w:name w:val="xl61"/>
    <w:basedOn w:val="Normal"/>
    <w:rsid w:val="00A04ECF"/>
    <w:pPr>
      <w:pBdr>
        <w:top w:val="single" w:sz="6" w:space="0" w:color="auto"/>
        <w:left w:val="single" w:sz="6" w:space="0" w:color="auto"/>
        <w:bottom w:val="single" w:sz="6" w:space="0" w:color="auto"/>
      </w:pBdr>
      <w:overflowPunct w:val="0"/>
      <w:spacing w:before="100" w:after="100"/>
      <w:textAlignment w:val="baseline"/>
    </w:pPr>
    <w:rPr>
      <w:rFonts w:ascii="Arial" w:hAnsi="Arial"/>
      <w:b/>
      <w:szCs w:val="20"/>
    </w:rPr>
  </w:style>
  <w:style w:type="paragraph" w:customStyle="1" w:styleId="xl62">
    <w:name w:val="xl62"/>
    <w:basedOn w:val="Normal"/>
    <w:rsid w:val="00A04ECF"/>
    <w:pPr>
      <w:pBdr>
        <w:top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3">
    <w:name w:val="xl63"/>
    <w:basedOn w:val="Normal"/>
    <w:rsid w:val="00A04ECF"/>
    <w:pPr>
      <w:pBdr>
        <w:right w:val="single" w:sz="6" w:space="0" w:color="auto"/>
      </w:pBdr>
      <w:overflowPunct w:val="0"/>
      <w:spacing w:before="100" w:after="100"/>
      <w:jc w:val="center"/>
      <w:textAlignment w:val="baseline"/>
    </w:pPr>
    <w:rPr>
      <w:rFonts w:ascii="Arial" w:hAnsi="Arial"/>
      <w:sz w:val="16"/>
      <w:szCs w:val="20"/>
    </w:rPr>
  </w:style>
  <w:style w:type="paragraph" w:customStyle="1" w:styleId="xl64">
    <w:name w:val="xl64"/>
    <w:basedOn w:val="Normal"/>
    <w:rsid w:val="00A04ECF"/>
    <w:pPr>
      <w:pBdr>
        <w:bottom w:val="single" w:sz="6" w:space="0" w:color="auto"/>
        <w:right w:val="single" w:sz="6" w:space="0" w:color="auto"/>
      </w:pBdr>
      <w:overflowPunct w:val="0"/>
      <w:spacing w:before="100" w:after="100"/>
      <w:jc w:val="center"/>
      <w:textAlignment w:val="baseline"/>
    </w:pPr>
    <w:rPr>
      <w:rFonts w:ascii="Arial" w:hAnsi="Arial"/>
      <w:sz w:val="16"/>
      <w:szCs w:val="20"/>
    </w:rPr>
  </w:style>
  <w:style w:type="paragraph" w:customStyle="1" w:styleId="xl65">
    <w:name w:val="xl65"/>
    <w:basedOn w:val="Normal"/>
    <w:rsid w:val="00A04ECF"/>
    <w:pPr>
      <w:pBdr>
        <w:top w:val="single" w:sz="6" w:space="0" w:color="auto"/>
        <w:right w:val="single" w:sz="6" w:space="0" w:color="auto"/>
      </w:pBdr>
      <w:shd w:val="clear" w:color="auto" w:fill="FFFFFF"/>
      <w:overflowPunct w:val="0"/>
      <w:spacing w:before="100" w:after="100"/>
      <w:jc w:val="center"/>
      <w:textAlignment w:val="baseline"/>
    </w:pPr>
    <w:rPr>
      <w:rFonts w:ascii="Arial" w:hAnsi="Arial"/>
      <w:sz w:val="16"/>
      <w:szCs w:val="20"/>
    </w:rPr>
  </w:style>
  <w:style w:type="paragraph" w:customStyle="1" w:styleId="xl66">
    <w:name w:val="xl66"/>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7">
    <w:name w:val="xl67"/>
    <w:basedOn w:val="Normal"/>
    <w:rsid w:val="00A04ECF"/>
    <w:pPr>
      <w:shd w:val="clear" w:color="auto" w:fill="C0C0C0"/>
      <w:overflowPunct w:val="0"/>
      <w:spacing w:before="100" w:after="100"/>
      <w:jc w:val="center"/>
      <w:textAlignment w:val="baseline"/>
    </w:pPr>
    <w:rPr>
      <w:rFonts w:ascii="Arial" w:hAnsi="Arial"/>
      <w:color w:val="000000"/>
      <w:sz w:val="16"/>
      <w:szCs w:val="20"/>
    </w:rPr>
  </w:style>
  <w:style w:type="paragraph" w:customStyle="1" w:styleId="xl68">
    <w:name w:val="xl68"/>
    <w:basedOn w:val="Normal"/>
    <w:rsid w:val="00A04ECF"/>
    <w:pPr>
      <w:shd w:val="clear" w:color="auto" w:fill="C0C0C0"/>
      <w:overflowPunct w:val="0"/>
      <w:spacing w:before="100" w:after="100"/>
      <w:jc w:val="center"/>
      <w:textAlignment w:val="baseline"/>
    </w:pPr>
    <w:rPr>
      <w:rFonts w:ascii="Arial" w:hAnsi="Arial"/>
      <w:color w:val="000000"/>
      <w:szCs w:val="20"/>
    </w:rPr>
  </w:style>
  <w:style w:type="paragraph" w:customStyle="1" w:styleId="xl69">
    <w:name w:val="xl69"/>
    <w:basedOn w:val="Normal"/>
    <w:rsid w:val="00A04ECF"/>
    <w:pPr>
      <w:pBdr>
        <w:top w:val="single" w:sz="6" w:space="0" w:color="auto"/>
        <w:bottom w:val="single" w:sz="6" w:space="0" w:color="auto"/>
      </w:pBdr>
      <w:overflowPunct w:val="0"/>
      <w:spacing w:before="100" w:after="100"/>
      <w:jc w:val="center"/>
      <w:textAlignment w:val="baseline"/>
    </w:pPr>
    <w:rPr>
      <w:rFonts w:ascii="Arial" w:hAnsi="Arial"/>
      <w:color w:val="000000"/>
      <w:sz w:val="16"/>
      <w:szCs w:val="20"/>
    </w:rPr>
  </w:style>
  <w:style w:type="paragraph" w:customStyle="1" w:styleId="xl70">
    <w:name w:val="xl70"/>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1">
    <w:name w:val="xl71"/>
    <w:basedOn w:val="Normal"/>
    <w:rsid w:val="00A04ECF"/>
    <w:pPr>
      <w:pBdr>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2">
    <w:name w:val="xl72"/>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3">
    <w:name w:val="xl73"/>
    <w:basedOn w:val="Normal"/>
    <w:rsid w:val="00A04ECF"/>
    <w:pPr>
      <w:pBdr>
        <w:top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4">
    <w:name w:val="xl74"/>
    <w:basedOn w:val="Normal"/>
    <w:rsid w:val="00A04ECF"/>
    <w:pPr>
      <w:overflowPunct w:val="0"/>
      <w:spacing w:before="100" w:after="100"/>
      <w:jc w:val="center"/>
      <w:textAlignment w:val="baseline"/>
    </w:pPr>
    <w:rPr>
      <w:rFonts w:ascii="Arial" w:hAnsi="Arial"/>
      <w:b/>
      <w:color w:val="000000"/>
      <w:sz w:val="16"/>
      <w:szCs w:val="20"/>
      <w:u w:val="single"/>
    </w:rPr>
  </w:style>
  <w:style w:type="paragraph" w:customStyle="1" w:styleId="xl75">
    <w:name w:val="xl75"/>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color w:val="000000"/>
      <w:sz w:val="16"/>
      <w:szCs w:val="20"/>
      <w:u w:val="single"/>
    </w:rPr>
  </w:style>
  <w:style w:type="paragraph" w:customStyle="1" w:styleId="xl76">
    <w:name w:val="xl76"/>
    <w:basedOn w:val="Normal"/>
    <w:rsid w:val="00A04ECF"/>
    <w:pPr>
      <w:pBdr>
        <w:top w:val="single" w:sz="6" w:space="0" w:color="auto"/>
        <w:left w:val="single" w:sz="6" w:space="0" w:color="auto"/>
        <w:bottom w:val="single" w:sz="6" w:space="0" w:color="auto"/>
        <w:right w:val="single" w:sz="6" w:space="0" w:color="auto"/>
      </w:pBdr>
      <w:overflowPunct w:val="0"/>
      <w:spacing w:before="100" w:after="100"/>
      <w:jc w:val="right"/>
      <w:textAlignment w:val="baseline"/>
    </w:pPr>
    <w:rPr>
      <w:rFonts w:ascii="Arial" w:hAnsi="Arial"/>
      <w:sz w:val="16"/>
      <w:szCs w:val="20"/>
    </w:rPr>
  </w:style>
  <w:style w:type="paragraph" w:customStyle="1" w:styleId="xl77">
    <w:name w:val="xl77"/>
    <w:basedOn w:val="Normal"/>
    <w:rsid w:val="00A04ECF"/>
    <w:pPr>
      <w:pBdr>
        <w:bottom w:val="single" w:sz="6" w:space="0" w:color="auto"/>
        <w:right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8">
    <w:name w:val="xl78"/>
    <w:basedOn w:val="Normal"/>
    <w:rsid w:val="00A04ECF"/>
    <w:pPr>
      <w:pBdr>
        <w:top w:val="single" w:sz="6" w:space="0" w:color="auto"/>
        <w:bottom w:val="single" w:sz="6" w:space="0" w:color="auto"/>
      </w:pBdr>
      <w:shd w:val="clear" w:color="auto" w:fill="C0C0C0"/>
      <w:overflowPunct w:val="0"/>
      <w:spacing w:before="100" w:after="100"/>
      <w:jc w:val="right"/>
      <w:textAlignment w:val="baseline"/>
    </w:pPr>
    <w:rPr>
      <w:rFonts w:ascii="Arial" w:hAnsi="Arial"/>
      <w:i/>
      <w:sz w:val="16"/>
      <w:szCs w:val="20"/>
    </w:rPr>
  </w:style>
  <w:style w:type="paragraph" w:customStyle="1" w:styleId="xl79">
    <w:name w:val="xl79"/>
    <w:basedOn w:val="Normal"/>
    <w:rsid w:val="00A04ECF"/>
    <w:pPr>
      <w:pBdr>
        <w:top w:val="single" w:sz="6" w:space="0" w:color="auto"/>
        <w:left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0">
    <w:name w:val="xl80"/>
    <w:basedOn w:val="Normal"/>
    <w:rsid w:val="00A04ECF"/>
    <w:pPr>
      <w:pBdr>
        <w:top w:val="single" w:sz="6" w:space="0" w:color="auto"/>
        <w:bottom w:val="single" w:sz="6" w:space="0" w:color="auto"/>
      </w:pBdr>
      <w:overflowPunct w:val="0"/>
      <w:spacing w:before="100" w:after="100"/>
      <w:jc w:val="center"/>
      <w:textAlignment w:val="baseline"/>
    </w:pPr>
    <w:rPr>
      <w:rFonts w:ascii="Arial" w:hAnsi="Arial"/>
      <w:b/>
      <w:sz w:val="32"/>
      <w:szCs w:val="20"/>
    </w:rPr>
  </w:style>
  <w:style w:type="paragraph" w:customStyle="1" w:styleId="xl81">
    <w:name w:val="xl8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2">
    <w:name w:val="xl8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3">
    <w:name w:val="xl83"/>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84">
    <w:name w:val="xl84"/>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85">
    <w:name w:val="xl85"/>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86">
    <w:name w:val="xl86"/>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87">
    <w:name w:val="xl87"/>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22">
    <w:name w:val="xl22"/>
    <w:basedOn w:val="Normal"/>
    <w:rsid w:val="00A04ECF"/>
    <w:pPr>
      <w:pBdr>
        <w:top w:val="single" w:sz="6" w:space="0" w:color="auto"/>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23">
    <w:name w:val="xl23"/>
    <w:basedOn w:val="Normal"/>
    <w:rsid w:val="00A04ECF"/>
    <w:pPr>
      <w:pBdr>
        <w:left w:val="single" w:sz="6" w:space="0" w:color="auto"/>
      </w:pBdr>
      <w:shd w:val="clear" w:color="auto" w:fill="C0C0C0"/>
      <w:overflowPunct w:val="0"/>
      <w:spacing w:before="100" w:after="100"/>
      <w:textAlignment w:val="baseline"/>
    </w:pPr>
    <w:rPr>
      <w:rFonts w:ascii="Arial Unicode MS" w:eastAsia="Arial Unicode MS"/>
      <w:szCs w:val="20"/>
    </w:rPr>
  </w:style>
  <w:style w:type="paragraph" w:customStyle="1" w:styleId="xl88">
    <w:name w:val="xl88"/>
    <w:basedOn w:val="Normal"/>
    <w:rsid w:val="00A04ECF"/>
    <w:pPr>
      <w:pBdr>
        <w:top w:val="single" w:sz="6" w:space="0" w:color="auto"/>
        <w:bottom w:val="single" w:sz="6" w:space="0" w:color="auto"/>
        <w:right w:val="single" w:sz="6" w:space="0" w:color="auto"/>
      </w:pBdr>
      <w:overflowPunct w:val="0"/>
      <w:spacing w:before="100" w:after="100"/>
      <w:jc w:val="center"/>
      <w:textAlignment w:val="baseline"/>
    </w:pPr>
    <w:rPr>
      <w:rFonts w:ascii="Arial" w:hAnsi="Arial"/>
      <w:b/>
      <w:sz w:val="32"/>
      <w:szCs w:val="20"/>
    </w:rPr>
  </w:style>
  <w:style w:type="paragraph" w:customStyle="1" w:styleId="xl89">
    <w:name w:val="xl89"/>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0">
    <w:name w:val="xl90"/>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1">
    <w:name w:val="xl91"/>
    <w:basedOn w:val="Normal"/>
    <w:rsid w:val="00A04ECF"/>
    <w:pPr>
      <w:shd w:val="clear" w:color="auto" w:fill="FFFFFF"/>
      <w:overflowPunct w:val="0"/>
      <w:spacing w:before="100" w:after="100"/>
      <w:textAlignment w:val="baseline"/>
    </w:pPr>
    <w:rPr>
      <w:rFonts w:ascii="Arial" w:hAnsi="Arial"/>
      <w:sz w:val="16"/>
      <w:szCs w:val="20"/>
    </w:rPr>
  </w:style>
  <w:style w:type="paragraph" w:customStyle="1" w:styleId="xl92">
    <w:name w:val="xl92"/>
    <w:basedOn w:val="Normal"/>
    <w:rsid w:val="00A04ECF"/>
    <w:pPr>
      <w:pBdr>
        <w:right w:val="single" w:sz="6" w:space="0" w:color="auto"/>
      </w:pBdr>
      <w:shd w:val="clear" w:color="auto" w:fill="FFFFFF"/>
      <w:overflowPunct w:val="0"/>
      <w:spacing w:before="100" w:after="100"/>
      <w:textAlignment w:val="baseline"/>
    </w:pPr>
    <w:rPr>
      <w:rFonts w:ascii="Arial" w:hAnsi="Arial"/>
      <w:sz w:val="16"/>
      <w:szCs w:val="20"/>
    </w:rPr>
  </w:style>
  <w:style w:type="paragraph" w:customStyle="1" w:styleId="xl93">
    <w:name w:val="xl93"/>
    <w:basedOn w:val="Normal"/>
    <w:rsid w:val="00A04ECF"/>
    <w:pPr>
      <w:pBdr>
        <w:bottom w:val="single" w:sz="6" w:space="0" w:color="auto"/>
      </w:pBdr>
      <w:shd w:val="clear" w:color="auto" w:fill="FFFFFF"/>
      <w:overflowPunct w:val="0"/>
      <w:spacing w:before="100" w:after="100"/>
      <w:textAlignment w:val="baseline"/>
    </w:pPr>
    <w:rPr>
      <w:rFonts w:ascii="Arial" w:hAnsi="Arial"/>
      <w:b/>
      <w:color w:val="000000"/>
      <w:sz w:val="16"/>
      <w:szCs w:val="20"/>
      <w:u w:val="single"/>
    </w:rPr>
  </w:style>
  <w:style w:type="paragraph" w:customStyle="1" w:styleId="xl94">
    <w:name w:val="xl94"/>
    <w:basedOn w:val="Normal"/>
    <w:rsid w:val="00A04ECF"/>
    <w:pPr>
      <w:pBdr>
        <w:bottom w:val="single" w:sz="6" w:space="0" w:color="auto"/>
      </w:pBdr>
      <w:shd w:val="clear" w:color="auto" w:fill="FFFFFF"/>
      <w:overflowPunct w:val="0"/>
      <w:spacing w:before="100" w:after="100"/>
      <w:textAlignment w:val="baseline"/>
    </w:pPr>
    <w:rPr>
      <w:rFonts w:ascii="Arial" w:hAnsi="Arial"/>
      <w:b/>
      <w:sz w:val="16"/>
      <w:szCs w:val="20"/>
    </w:rPr>
  </w:style>
  <w:style w:type="paragraph" w:customStyle="1" w:styleId="xl95">
    <w:name w:val="xl95"/>
    <w:basedOn w:val="Normal"/>
    <w:rsid w:val="00A04ECF"/>
    <w:pPr>
      <w:pBdr>
        <w:bottom w:val="single" w:sz="6" w:space="0" w:color="auto"/>
        <w:right w:val="single" w:sz="6" w:space="0" w:color="auto"/>
      </w:pBdr>
      <w:shd w:val="clear" w:color="auto" w:fill="FFFFFF"/>
      <w:overflowPunct w:val="0"/>
      <w:spacing w:before="100" w:after="100"/>
      <w:textAlignment w:val="baseline"/>
    </w:pPr>
    <w:rPr>
      <w:rFonts w:ascii="Arial" w:hAnsi="Arial"/>
      <w:b/>
      <w:sz w:val="16"/>
      <w:szCs w:val="20"/>
    </w:rPr>
  </w:style>
  <w:style w:type="paragraph" w:styleId="PlainText">
    <w:name w:val="Plain Text"/>
    <w:basedOn w:val="Normal"/>
    <w:link w:val="PlainTextChar"/>
    <w:rsid w:val="000A2BD2"/>
    <w:rPr>
      <w:rFonts w:ascii="Courier New" w:hAnsi="Courier New" w:cs="Courier New"/>
      <w:sz w:val="20"/>
      <w:szCs w:val="20"/>
    </w:rPr>
  </w:style>
  <w:style w:type="character" w:customStyle="1" w:styleId="PlainTextChar">
    <w:name w:val="Plain Text Char"/>
    <w:basedOn w:val="DefaultParagraphFont"/>
    <w:link w:val="PlainText"/>
    <w:rsid w:val="00A04ECF"/>
    <w:rPr>
      <w:rFonts w:ascii="Courier New" w:eastAsia="Times New Roman" w:hAnsi="Courier New" w:cs="Courier New"/>
      <w:sz w:val="20"/>
      <w:szCs w:val="20"/>
    </w:rPr>
  </w:style>
  <w:style w:type="paragraph" w:customStyle="1" w:styleId="Style8">
    <w:name w:val="Style 8"/>
    <w:basedOn w:val="Normal"/>
    <w:rsid w:val="00A04ECF"/>
    <w:pPr>
      <w:widowControl w:val="0"/>
      <w:autoSpaceDE w:val="0"/>
      <w:autoSpaceDN w:val="0"/>
      <w:spacing w:before="252" w:after="0"/>
      <w:jc w:val="center"/>
    </w:pPr>
  </w:style>
  <w:style w:type="paragraph" w:customStyle="1" w:styleId="Style13">
    <w:name w:val="Style 13"/>
    <w:basedOn w:val="Normal"/>
    <w:rsid w:val="00A04ECF"/>
    <w:pPr>
      <w:widowControl w:val="0"/>
      <w:autoSpaceDE w:val="0"/>
      <w:autoSpaceDN w:val="0"/>
      <w:adjustRightInd w:val="0"/>
      <w:spacing w:after="0"/>
      <w:jc w:val="left"/>
    </w:pPr>
  </w:style>
  <w:style w:type="character" w:customStyle="1" w:styleId="mw-headline">
    <w:name w:val="mw-headline"/>
    <w:basedOn w:val="DefaultParagraphFont"/>
    <w:rsid w:val="00A04ECF"/>
  </w:style>
  <w:style w:type="paragraph" w:customStyle="1" w:styleId="paragraph">
    <w:name w:val="paragraph"/>
    <w:basedOn w:val="Normal"/>
    <w:rsid w:val="00A04ECF"/>
    <w:pPr>
      <w:spacing w:before="100" w:beforeAutospacing="1" w:after="100" w:afterAutospacing="1"/>
      <w:jc w:val="left"/>
    </w:pPr>
    <w:rPr>
      <w:color w:val="000000"/>
    </w:rPr>
  </w:style>
  <w:style w:type="paragraph" w:styleId="CommentSubject">
    <w:name w:val="annotation subject"/>
    <w:basedOn w:val="CommentText"/>
    <w:next w:val="CommentText"/>
    <w:link w:val="CommentSubjectChar"/>
    <w:semiHidden/>
    <w:rsid w:val="000A2BD2"/>
    <w:rPr>
      <w:b/>
      <w:bCs/>
    </w:rPr>
  </w:style>
  <w:style w:type="paragraph" w:styleId="CommentText">
    <w:name w:val="annotation text"/>
    <w:basedOn w:val="Normal"/>
    <w:link w:val="CommentTextChar"/>
    <w:uiPriority w:val="99"/>
    <w:semiHidden/>
    <w:rsid w:val="000A2BD2"/>
    <w:rPr>
      <w:sz w:val="20"/>
      <w:szCs w:val="20"/>
    </w:rPr>
  </w:style>
  <w:style w:type="character" w:customStyle="1" w:styleId="CommentTextChar">
    <w:name w:val="Comment Text Char"/>
    <w:basedOn w:val="DefaultParagraphFont"/>
    <w:link w:val="CommentText"/>
    <w:uiPriority w:val="99"/>
    <w:semiHidden/>
    <w:rsid w:val="002E786B"/>
    <w:rPr>
      <w:rFonts w:eastAsia="Times New Roman" w:cs="Times New Roman"/>
      <w:sz w:val="20"/>
      <w:szCs w:val="20"/>
    </w:rPr>
  </w:style>
  <w:style w:type="character" w:customStyle="1" w:styleId="CommentSubjectChar">
    <w:name w:val="Comment Subject Char"/>
    <w:basedOn w:val="DefaultParagraphFont"/>
    <w:link w:val="CommentSubject"/>
    <w:semiHidden/>
    <w:rsid w:val="00540B0A"/>
    <w:rPr>
      <w:rFonts w:eastAsia="Times New Roman" w:cs="Times New Roman"/>
      <w:b/>
      <w:bCs/>
      <w:sz w:val="20"/>
      <w:szCs w:val="20"/>
    </w:rPr>
  </w:style>
  <w:style w:type="paragraph" w:customStyle="1" w:styleId="ref-Cited">
    <w:name w:val="ref-Cited"/>
    <w:basedOn w:val="Normal"/>
    <w:rsid w:val="000A2BD2"/>
    <w:pPr>
      <w:keepLines/>
      <w:suppressAutoHyphens/>
      <w:ind w:left="288" w:hanging="288"/>
    </w:pPr>
    <w:rPr>
      <w:sz w:val="20"/>
      <w:szCs w:val="20"/>
    </w:rPr>
  </w:style>
  <w:style w:type="paragraph" w:customStyle="1" w:styleId="RefCited">
    <w:name w:val="Ref Cited"/>
    <w:rsid w:val="00A04ECF"/>
    <w:pPr>
      <w:keepLines/>
      <w:widowControl w:val="0"/>
      <w:spacing w:after="0" w:line="240" w:lineRule="exact"/>
      <w:ind w:left="720" w:hanging="720"/>
      <w:jc w:val="both"/>
    </w:pPr>
    <w:rPr>
      <w:rFonts w:eastAsia="Times New Roman" w:cs="Times New Roman"/>
      <w:sz w:val="20"/>
      <w:szCs w:val="20"/>
    </w:rPr>
  </w:style>
  <w:style w:type="paragraph" w:customStyle="1" w:styleId="Normal-KeepLine">
    <w:name w:val="Normal-Keep Line"/>
    <w:basedOn w:val="Normal"/>
    <w:rsid w:val="000A2BD2"/>
    <w:pPr>
      <w:keepLines/>
    </w:pPr>
  </w:style>
  <w:style w:type="paragraph" w:customStyle="1" w:styleId="Normal-KeepNext">
    <w:name w:val="Normal-Keep Next"/>
    <w:basedOn w:val="Normal"/>
    <w:rsid w:val="000A2BD2"/>
    <w:pPr>
      <w:keepNext/>
      <w:keepLines/>
    </w:pPr>
  </w:style>
  <w:style w:type="paragraph" w:customStyle="1" w:styleId="StyleTableofFiguresLeft046Firstline0">
    <w:name w:val="Style Table of Figures + Left:  0.46&quot; First line:  0&quot;"/>
    <w:basedOn w:val="TableofFigures"/>
    <w:rsid w:val="000A2BD2"/>
    <w:pPr>
      <w:ind w:left="666" w:firstLine="0"/>
    </w:pPr>
  </w:style>
  <w:style w:type="paragraph" w:customStyle="1" w:styleId="Normal-15">
    <w:name w:val="Normal-1.5"/>
    <w:basedOn w:val="Normal"/>
    <w:next w:val="Normal"/>
    <w:rsid w:val="000A2BD2"/>
    <w:pPr>
      <w:suppressAutoHyphens/>
      <w:spacing w:line="360" w:lineRule="auto"/>
    </w:pPr>
    <w:rPr>
      <w:szCs w:val="20"/>
    </w:rPr>
  </w:style>
  <w:style w:type="paragraph" w:customStyle="1" w:styleId="Caption-continued">
    <w:name w:val="Caption-continued"/>
    <w:basedOn w:val="Caption"/>
    <w:rsid w:val="000A2BD2"/>
  </w:style>
  <w:style w:type="paragraph" w:customStyle="1" w:styleId="Captiontitle">
    <w:name w:val="Caption title"/>
    <w:basedOn w:val="Normal"/>
    <w:next w:val="Normal"/>
    <w:link w:val="CaptiontitleChar"/>
    <w:rsid w:val="000A2BD2"/>
    <w:pPr>
      <w:ind w:firstLine="288"/>
    </w:pPr>
    <w:rPr>
      <w:sz w:val="22"/>
    </w:rPr>
  </w:style>
  <w:style w:type="character" w:customStyle="1" w:styleId="CaptiontitleChar">
    <w:name w:val="Caption title Char"/>
    <w:basedOn w:val="DefaultParagraphFont"/>
    <w:link w:val="Captiontitle"/>
    <w:rsid w:val="000A2BD2"/>
    <w:rPr>
      <w:rFonts w:eastAsia="Times New Roman" w:cs="Times New Roman"/>
    </w:rPr>
  </w:style>
  <w:style w:type="character" w:styleId="CommentReference">
    <w:name w:val="annotation reference"/>
    <w:basedOn w:val="DefaultParagraphFont"/>
    <w:uiPriority w:val="99"/>
    <w:semiHidden/>
    <w:rsid w:val="000A2BD2"/>
    <w:rPr>
      <w:sz w:val="16"/>
      <w:szCs w:val="16"/>
    </w:rPr>
  </w:style>
  <w:style w:type="paragraph" w:styleId="BlockText">
    <w:name w:val="Block Text"/>
    <w:basedOn w:val="Normal"/>
    <w:rsid w:val="000A2BD2"/>
    <w:pPr>
      <w:ind w:left="432" w:right="432"/>
    </w:pPr>
  </w:style>
  <w:style w:type="paragraph" w:customStyle="1" w:styleId="Append-Titlecontinued">
    <w:name w:val="Append-Title(continued)"/>
    <w:basedOn w:val="Normal"/>
    <w:next w:val="Normal"/>
    <w:rsid w:val="000A2BD2"/>
    <w:pPr>
      <w:keepNext/>
      <w:keepLines/>
      <w:tabs>
        <w:tab w:val="right" w:pos="9360"/>
      </w:tabs>
      <w:suppressAutoHyphens/>
      <w:overflowPunct w:val="0"/>
      <w:autoSpaceDE w:val="0"/>
      <w:autoSpaceDN w:val="0"/>
      <w:adjustRightInd w:val="0"/>
      <w:ind w:firstLine="288"/>
      <w:textAlignment w:val="baseline"/>
    </w:pPr>
    <w:rPr>
      <w:sz w:val="22"/>
      <w:szCs w:val="20"/>
    </w:rPr>
  </w:style>
  <w:style w:type="paragraph" w:customStyle="1" w:styleId="AppenidixHeading2">
    <w:name w:val="Appenidix Heading 2"/>
    <w:basedOn w:val="Normal"/>
    <w:next w:val="Normal"/>
    <w:rsid w:val="000A2BD2"/>
    <w:rPr>
      <w:rFonts w:ascii="Times New Roman Bold" w:hAnsi="Times New Roman Bold"/>
      <w:b/>
      <w:smallCaps/>
      <w:sz w:val="28"/>
    </w:rPr>
  </w:style>
  <w:style w:type="paragraph" w:styleId="ListParagraph">
    <w:name w:val="List Paragraph"/>
    <w:basedOn w:val="Normal"/>
    <w:uiPriority w:val="34"/>
    <w:qFormat/>
    <w:rsid w:val="007306B0"/>
    <w:pPr>
      <w:ind w:left="720"/>
      <w:contextualSpacing/>
    </w:pPr>
  </w:style>
  <w:style w:type="paragraph" w:styleId="BalloonText">
    <w:name w:val="Balloon Text"/>
    <w:basedOn w:val="Normal"/>
    <w:link w:val="BalloonTextChar"/>
    <w:unhideWhenUsed/>
    <w:rsid w:val="007306B0"/>
    <w:pPr>
      <w:spacing w:after="0"/>
    </w:pPr>
    <w:rPr>
      <w:rFonts w:ascii="Tahoma" w:hAnsi="Tahoma" w:cs="Tahoma"/>
      <w:sz w:val="16"/>
      <w:szCs w:val="16"/>
    </w:rPr>
  </w:style>
  <w:style w:type="character" w:customStyle="1" w:styleId="BalloonTextChar">
    <w:name w:val="Balloon Text Char"/>
    <w:basedOn w:val="DefaultParagraphFont"/>
    <w:link w:val="BalloonText"/>
    <w:rsid w:val="007306B0"/>
    <w:rPr>
      <w:rFonts w:ascii="Tahoma" w:eastAsia="Times New Roman" w:hAnsi="Tahoma" w:cs="Tahoma"/>
      <w:sz w:val="16"/>
      <w:szCs w:val="16"/>
    </w:rPr>
  </w:style>
  <w:style w:type="paragraph" w:customStyle="1" w:styleId="EndNoteBibliographyTitle">
    <w:name w:val="EndNote Bibliography Title"/>
    <w:basedOn w:val="Normal"/>
    <w:link w:val="EndNoteBibliographyTitleChar"/>
    <w:rsid w:val="0010618C"/>
    <w:pPr>
      <w:spacing w:after="0"/>
      <w:jc w:val="center"/>
    </w:pPr>
    <w:rPr>
      <w:noProof/>
      <w:szCs w:val="24"/>
    </w:rPr>
  </w:style>
  <w:style w:type="character" w:customStyle="1" w:styleId="EndNoteBibliographyTitleChar">
    <w:name w:val="EndNote Bibliography Title Char"/>
    <w:link w:val="EndNoteBibliographyTitle"/>
    <w:rsid w:val="0010618C"/>
    <w:rPr>
      <w:rFonts w:eastAsia="Times New Roman" w:cs="Times New Roman"/>
      <w:noProof/>
      <w:sz w:val="24"/>
      <w:szCs w:val="24"/>
    </w:rPr>
  </w:style>
  <w:style w:type="paragraph" w:customStyle="1" w:styleId="EndNoteBibliography">
    <w:name w:val="EndNote Bibliography"/>
    <w:basedOn w:val="Normal"/>
    <w:link w:val="EndNoteBibliographyChar"/>
    <w:rsid w:val="0010618C"/>
    <w:rPr>
      <w:noProof/>
      <w:szCs w:val="24"/>
    </w:rPr>
  </w:style>
  <w:style w:type="character" w:customStyle="1" w:styleId="EndNoteBibliographyChar">
    <w:name w:val="EndNote Bibliography Char"/>
    <w:link w:val="EndNoteBibliography"/>
    <w:rsid w:val="0010618C"/>
    <w:rPr>
      <w:rFonts w:eastAsia="Times New Roman" w:cs="Times New Roman"/>
      <w:noProof/>
      <w:sz w:val="24"/>
      <w:szCs w:val="24"/>
    </w:rPr>
  </w:style>
  <w:style w:type="paragraph" w:styleId="NoSpacing">
    <w:name w:val="No Spacing"/>
    <w:link w:val="NoSpacingChar"/>
    <w:uiPriority w:val="1"/>
    <w:qFormat/>
    <w:rsid w:val="0010618C"/>
    <w:pPr>
      <w:spacing w:after="0" w:line="240" w:lineRule="auto"/>
      <w:jc w:val="both"/>
    </w:pPr>
    <w:rPr>
      <w:rFonts w:eastAsia="Times New Roman" w:cs="Times New Roman"/>
      <w:sz w:val="24"/>
      <w:szCs w:val="24"/>
    </w:rPr>
  </w:style>
  <w:style w:type="character" w:styleId="BookTitle">
    <w:name w:val="Book Title"/>
    <w:basedOn w:val="DefaultParagraphFont"/>
    <w:uiPriority w:val="33"/>
    <w:qFormat/>
    <w:rsid w:val="0010618C"/>
    <w:rPr>
      <w:b/>
      <w:bCs/>
      <w:smallCaps/>
      <w:spacing w:val="5"/>
    </w:rPr>
  </w:style>
  <w:style w:type="paragraph" w:customStyle="1" w:styleId="Append-Title0">
    <w:name w:val="Append-Title"/>
    <w:basedOn w:val="Caption"/>
    <w:next w:val="Normal"/>
    <w:rsid w:val="0010618C"/>
    <w:pPr>
      <w:pageBreakBefore/>
      <w:overflowPunct w:val="0"/>
      <w:autoSpaceDE w:val="0"/>
      <w:autoSpaceDN w:val="0"/>
      <w:adjustRightInd w:val="0"/>
      <w:textAlignment w:val="baseline"/>
    </w:pPr>
  </w:style>
  <w:style w:type="paragraph" w:customStyle="1" w:styleId="Append-no">
    <w:name w:val="Append-no."/>
    <w:basedOn w:val="Caption"/>
    <w:next w:val="Normal"/>
    <w:rsid w:val="0010618C"/>
    <w:pPr>
      <w:pageBreakBefore/>
      <w:overflowPunct w:val="0"/>
      <w:autoSpaceDE w:val="0"/>
      <w:autoSpaceDN w:val="0"/>
      <w:adjustRightInd w:val="0"/>
      <w:textAlignment w:val="baseline"/>
    </w:pPr>
  </w:style>
  <w:style w:type="paragraph" w:customStyle="1" w:styleId="Captiontitlenotbold">
    <w:name w:val="Caption title not bold"/>
    <w:basedOn w:val="Normal"/>
    <w:next w:val="Normal"/>
    <w:rsid w:val="0010618C"/>
    <w:pPr>
      <w:ind w:firstLine="288"/>
    </w:pPr>
    <w:rPr>
      <w:sz w:val="22"/>
    </w:rPr>
  </w:style>
  <w:style w:type="character" w:customStyle="1" w:styleId="CaptiontitleChar1">
    <w:name w:val="Caption title Char1"/>
    <w:basedOn w:val="CaptionChar"/>
    <w:rsid w:val="0010618C"/>
    <w:rPr>
      <w:rFonts w:ascii="Times New Roman Bold" w:eastAsia="Times New Roman" w:hAnsi="Times New Roman Bold" w:cs="Times New Roman"/>
      <w:b/>
      <w:bCs/>
      <w:sz w:val="22"/>
      <w:szCs w:val="20"/>
    </w:rPr>
  </w:style>
  <w:style w:type="paragraph" w:customStyle="1" w:styleId="Caption-Title">
    <w:name w:val="Caption-Title"/>
    <w:next w:val="Normal"/>
    <w:link w:val="Caption-TitleChar"/>
    <w:rsid w:val="0010618C"/>
    <w:pPr>
      <w:keepNext/>
      <w:keepLines/>
      <w:spacing w:after="180" w:line="240" w:lineRule="auto"/>
    </w:pPr>
    <w:rPr>
      <w:rFonts w:eastAsia="Times New Roman" w:cs="Times New Roman"/>
      <w:sz w:val="20"/>
      <w:szCs w:val="20"/>
    </w:rPr>
  </w:style>
  <w:style w:type="character" w:customStyle="1" w:styleId="Caption-TitleChar">
    <w:name w:val="Caption-Title Char"/>
    <w:basedOn w:val="DefaultParagraphFont"/>
    <w:link w:val="Caption-Title"/>
    <w:rsid w:val="0010618C"/>
    <w:rPr>
      <w:rFonts w:eastAsia="Times New Roman" w:cs="Times New Roman"/>
      <w:sz w:val="20"/>
      <w:szCs w:val="20"/>
    </w:rPr>
  </w:style>
  <w:style w:type="paragraph" w:styleId="BodyTextIndent">
    <w:name w:val="Body Text Indent"/>
    <w:basedOn w:val="Normal"/>
    <w:link w:val="BodyTextIndentChar"/>
    <w:unhideWhenUsed/>
    <w:rsid w:val="0010618C"/>
    <w:pPr>
      <w:ind w:left="360"/>
    </w:pPr>
    <w:rPr>
      <w:szCs w:val="24"/>
    </w:rPr>
  </w:style>
  <w:style w:type="character" w:customStyle="1" w:styleId="BodyTextIndentChar">
    <w:name w:val="Body Text Indent Char"/>
    <w:basedOn w:val="DefaultParagraphFont"/>
    <w:link w:val="BodyTextIndent"/>
    <w:rsid w:val="0010618C"/>
    <w:rPr>
      <w:rFonts w:eastAsia="Times New Roman" w:cs="Times New Roman"/>
      <w:sz w:val="24"/>
      <w:szCs w:val="24"/>
    </w:rPr>
  </w:style>
  <w:style w:type="paragraph" w:styleId="Subtitle">
    <w:name w:val="Subtitle"/>
    <w:basedOn w:val="Normal"/>
    <w:link w:val="SubtitleChar"/>
    <w:unhideWhenUsed/>
    <w:qFormat/>
    <w:rsid w:val="0010618C"/>
    <w:pPr>
      <w:tabs>
        <w:tab w:val="center" w:pos="4896"/>
      </w:tabs>
      <w:suppressAutoHyphens/>
      <w:spacing w:after="0"/>
      <w:jc w:val="left"/>
    </w:pPr>
    <w:rPr>
      <w:b/>
      <w:bCs/>
      <w:i/>
      <w:iCs/>
      <w:spacing w:val="-3"/>
      <w:szCs w:val="20"/>
    </w:rPr>
  </w:style>
  <w:style w:type="character" w:customStyle="1" w:styleId="SubtitleChar">
    <w:name w:val="Subtitle Char"/>
    <w:basedOn w:val="DefaultParagraphFont"/>
    <w:link w:val="Subtitle"/>
    <w:rsid w:val="0010618C"/>
    <w:rPr>
      <w:rFonts w:eastAsia="Times New Roman" w:cs="Times New Roman"/>
      <w:b/>
      <w:bCs/>
      <w:i/>
      <w:iCs/>
      <w:spacing w:val="-3"/>
      <w:sz w:val="24"/>
      <w:szCs w:val="20"/>
    </w:rPr>
  </w:style>
  <w:style w:type="paragraph" w:styleId="BodyTextIndent2">
    <w:name w:val="Body Text Indent 2"/>
    <w:basedOn w:val="Normal"/>
    <w:link w:val="BodyTextIndent2Char"/>
    <w:unhideWhenUsed/>
    <w:rsid w:val="0010618C"/>
    <w:pPr>
      <w:spacing w:line="480" w:lineRule="auto"/>
      <w:ind w:left="360"/>
    </w:pPr>
    <w:rPr>
      <w:szCs w:val="24"/>
    </w:rPr>
  </w:style>
  <w:style w:type="character" w:customStyle="1" w:styleId="BodyTextIndent2Char">
    <w:name w:val="Body Text Indent 2 Char"/>
    <w:basedOn w:val="DefaultParagraphFont"/>
    <w:link w:val="BodyTextIndent2"/>
    <w:rsid w:val="0010618C"/>
    <w:rPr>
      <w:rFonts w:eastAsia="Times New Roman" w:cs="Times New Roman"/>
      <w:sz w:val="24"/>
      <w:szCs w:val="24"/>
    </w:rPr>
  </w:style>
  <w:style w:type="paragraph" w:styleId="BodyTextIndent3">
    <w:name w:val="Body Text Indent 3"/>
    <w:basedOn w:val="Normal"/>
    <w:link w:val="BodyTextIndent3Char"/>
    <w:unhideWhenUsed/>
    <w:rsid w:val="0010618C"/>
    <w:pPr>
      <w:ind w:left="360"/>
    </w:pPr>
    <w:rPr>
      <w:sz w:val="16"/>
      <w:szCs w:val="16"/>
    </w:rPr>
  </w:style>
  <w:style w:type="character" w:customStyle="1" w:styleId="BodyTextIndent3Char">
    <w:name w:val="Body Text Indent 3 Char"/>
    <w:basedOn w:val="DefaultParagraphFont"/>
    <w:link w:val="BodyTextIndent3"/>
    <w:rsid w:val="0010618C"/>
    <w:rPr>
      <w:rFonts w:eastAsia="Times New Roman" w:cs="Times New Roman"/>
      <w:sz w:val="16"/>
      <w:szCs w:val="16"/>
    </w:rPr>
  </w:style>
  <w:style w:type="paragraph" w:customStyle="1" w:styleId="TOCtitle">
    <w:name w:val="TOC title"/>
    <w:basedOn w:val="Normal"/>
    <w:next w:val="Normal"/>
    <w:rsid w:val="0010618C"/>
    <w:pPr>
      <w:spacing w:after="360"/>
      <w:jc w:val="center"/>
    </w:pPr>
    <w:rPr>
      <w:b/>
      <w:caps/>
      <w:szCs w:val="20"/>
      <w:lang w:val="en-GB"/>
    </w:rPr>
  </w:style>
  <w:style w:type="paragraph" w:customStyle="1" w:styleId="Byline">
    <w:name w:val="Byline"/>
    <w:basedOn w:val="BodyText"/>
    <w:rsid w:val="0010618C"/>
    <w:pPr>
      <w:widowControl w:val="0"/>
      <w:tabs>
        <w:tab w:val="left" w:pos="-720"/>
        <w:tab w:val="left" w:pos="2160"/>
        <w:tab w:val="right" w:pos="6750"/>
      </w:tabs>
      <w:suppressAutoHyphens/>
      <w:spacing w:after="0"/>
    </w:pPr>
    <w:rPr>
      <w:spacing w:val="-3"/>
      <w:sz w:val="24"/>
      <w:szCs w:val="20"/>
    </w:rPr>
  </w:style>
  <w:style w:type="paragraph" w:customStyle="1" w:styleId="Indent2">
    <w:name w:val="Indent 2"/>
    <w:basedOn w:val="Normal"/>
    <w:rsid w:val="0010618C"/>
    <w:pPr>
      <w:spacing w:after="0"/>
      <w:ind w:left="720"/>
    </w:pPr>
    <w:rPr>
      <w:szCs w:val="20"/>
      <w:lang w:val="en-GB"/>
    </w:rPr>
  </w:style>
  <w:style w:type="paragraph" w:customStyle="1" w:styleId="Indent3">
    <w:name w:val="Indent 3"/>
    <w:basedOn w:val="Indent2"/>
    <w:rsid w:val="0010618C"/>
    <w:pPr>
      <w:ind w:left="1440"/>
    </w:pPr>
  </w:style>
  <w:style w:type="character" w:customStyle="1" w:styleId="Lanastyle">
    <w:name w:val="Lana style"/>
    <w:basedOn w:val="DefaultParagraphFont"/>
    <w:rsid w:val="0010618C"/>
    <w:rPr>
      <w:rFonts w:ascii="Tahoma" w:hAnsi="Tahoma"/>
      <w:color w:val="auto"/>
      <w:sz w:val="24"/>
    </w:rPr>
  </w:style>
  <w:style w:type="paragraph" w:customStyle="1" w:styleId="Level1">
    <w:name w:val="Level 1"/>
    <w:basedOn w:val="Normal"/>
    <w:rsid w:val="0010618C"/>
    <w:pPr>
      <w:widowControl w:val="0"/>
      <w:spacing w:after="0"/>
      <w:jc w:val="left"/>
    </w:pPr>
    <w:rPr>
      <w:szCs w:val="20"/>
    </w:rPr>
  </w:style>
  <w:style w:type="paragraph" w:customStyle="1" w:styleId="SECTIONHD">
    <w:name w:val="SECTION HD"/>
    <w:rsid w:val="0010618C"/>
    <w:pPr>
      <w:spacing w:after="360" w:line="480" w:lineRule="exact"/>
      <w:jc w:val="center"/>
    </w:pPr>
    <w:rPr>
      <w:rFonts w:ascii="Bookman" w:eastAsia="Times New Roman" w:hAnsi="Bookman" w:cs="Times New Roman"/>
      <w:b/>
      <w:sz w:val="28"/>
      <w:szCs w:val="20"/>
    </w:rPr>
  </w:style>
  <w:style w:type="paragraph" w:customStyle="1" w:styleId="MELEGRAM">
    <w:name w:val="MELEGRAM"/>
    <w:basedOn w:val="Normal"/>
    <w:rsid w:val="0010618C"/>
    <w:pPr>
      <w:tabs>
        <w:tab w:val="left" w:pos="480"/>
        <w:tab w:val="left" w:pos="960"/>
        <w:tab w:val="left" w:pos="1440"/>
        <w:tab w:val="left" w:pos="1920"/>
        <w:tab w:val="left" w:pos="2400"/>
        <w:tab w:val="left" w:pos="2880"/>
        <w:tab w:val="left" w:pos="3360"/>
        <w:tab w:val="left" w:pos="3840"/>
        <w:tab w:val="left" w:pos="4320"/>
        <w:tab w:val="left" w:pos="5040"/>
      </w:tabs>
      <w:spacing w:after="0" w:line="240" w:lineRule="exact"/>
      <w:jc w:val="left"/>
    </w:pPr>
    <w:rPr>
      <w:rFonts w:ascii="Courier New" w:hAnsi="Courier New"/>
      <w:szCs w:val="20"/>
    </w:rPr>
  </w:style>
  <w:style w:type="character" w:customStyle="1" w:styleId="Table-FootnoteChar">
    <w:name w:val="Table-Footnote Char"/>
    <w:basedOn w:val="DefaultParagraphFont"/>
    <w:rsid w:val="0010618C"/>
    <w:rPr>
      <w:sz w:val="24"/>
      <w:lang w:val="en-US" w:eastAsia="en-US" w:bidi="ar-SA"/>
    </w:rPr>
  </w:style>
  <w:style w:type="paragraph" w:customStyle="1" w:styleId="appendixa">
    <w:name w:val="appendix_a"/>
    <w:basedOn w:val="Normal"/>
    <w:rsid w:val="0010618C"/>
    <w:pPr>
      <w:widowControl w:val="0"/>
      <w:tabs>
        <w:tab w:val="left" w:pos="-720"/>
      </w:tabs>
      <w:suppressAutoHyphens/>
      <w:spacing w:after="0"/>
      <w:jc w:val="center"/>
    </w:pPr>
    <w:rPr>
      <w:rFonts w:ascii="Times Roman" w:hAnsi="Times Roman"/>
      <w:sz w:val="22"/>
      <w:szCs w:val="20"/>
    </w:rPr>
  </w:style>
  <w:style w:type="character" w:customStyle="1" w:styleId="BodyTextChar1">
    <w:name w:val="Body Text Char1"/>
    <w:basedOn w:val="DefaultParagraphFont"/>
    <w:rsid w:val="0010618C"/>
    <w:rPr>
      <w:spacing w:val="-3"/>
      <w:sz w:val="24"/>
      <w:lang w:val="en-US" w:eastAsia="en-US" w:bidi="ar-SA"/>
    </w:rPr>
  </w:style>
  <w:style w:type="paragraph" w:customStyle="1" w:styleId="lit-cited0">
    <w:name w:val="lit-cited"/>
    <w:basedOn w:val="Normal"/>
    <w:rsid w:val="0010618C"/>
    <w:pPr>
      <w:ind w:left="288" w:hanging="288"/>
    </w:pPr>
    <w:rPr>
      <w:sz w:val="20"/>
      <w:szCs w:val="20"/>
    </w:rPr>
  </w:style>
  <w:style w:type="table" w:customStyle="1" w:styleId="TableGrid1">
    <w:name w:val="Table Grid1"/>
    <w:basedOn w:val="TableNormal"/>
    <w:next w:val="TableGrid"/>
    <w:uiPriority w:val="59"/>
    <w:rsid w:val="006D464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A36D9"/>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087F"/>
    <w:rPr>
      <w:color w:val="808080"/>
    </w:rPr>
  </w:style>
  <w:style w:type="table" w:customStyle="1" w:styleId="TableGrid3">
    <w:name w:val="Table Grid3"/>
    <w:basedOn w:val="TableNormal"/>
    <w:next w:val="TableGrid"/>
    <w:uiPriority w:val="59"/>
    <w:rsid w:val="00EC0EC4"/>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306F27"/>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3181">
      <w:bodyDiv w:val="1"/>
      <w:marLeft w:val="0"/>
      <w:marRight w:val="0"/>
      <w:marTop w:val="0"/>
      <w:marBottom w:val="0"/>
      <w:divBdr>
        <w:top w:val="none" w:sz="0" w:space="0" w:color="auto"/>
        <w:left w:val="none" w:sz="0" w:space="0" w:color="auto"/>
        <w:bottom w:val="none" w:sz="0" w:space="0" w:color="auto"/>
        <w:right w:val="none" w:sz="0" w:space="0" w:color="auto"/>
      </w:divBdr>
    </w:div>
    <w:div w:id="216356155">
      <w:bodyDiv w:val="1"/>
      <w:marLeft w:val="0"/>
      <w:marRight w:val="0"/>
      <w:marTop w:val="0"/>
      <w:marBottom w:val="0"/>
      <w:divBdr>
        <w:top w:val="none" w:sz="0" w:space="0" w:color="auto"/>
        <w:left w:val="none" w:sz="0" w:space="0" w:color="auto"/>
        <w:bottom w:val="none" w:sz="0" w:space="0" w:color="auto"/>
        <w:right w:val="none" w:sz="0" w:space="0" w:color="auto"/>
      </w:divBdr>
    </w:div>
    <w:div w:id="248582842">
      <w:bodyDiv w:val="1"/>
      <w:marLeft w:val="0"/>
      <w:marRight w:val="0"/>
      <w:marTop w:val="0"/>
      <w:marBottom w:val="0"/>
      <w:divBdr>
        <w:top w:val="none" w:sz="0" w:space="0" w:color="auto"/>
        <w:left w:val="none" w:sz="0" w:space="0" w:color="auto"/>
        <w:bottom w:val="none" w:sz="0" w:space="0" w:color="auto"/>
        <w:right w:val="none" w:sz="0" w:space="0" w:color="auto"/>
      </w:divBdr>
    </w:div>
    <w:div w:id="265503764">
      <w:bodyDiv w:val="1"/>
      <w:marLeft w:val="0"/>
      <w:marRight w:val="0"/>
      <w:marTop w:val="0"/>
      <w:marBottom w:val="0"/>
      <w:divBdr>
        <w:top w:val="none" w:sz="0" w:space="0" w:color="auto"/>
        <w:left w:val="none" w:sz="0" w:space="0" w:color="auto"/>
        <w:bottom w:val="none" w:sz="0" w:space="0" w:color="auto"/>
        <w:right w:val="none" w:sz="0" w:space="0" w:color="auto"/>
      </w:divBdr>
    </w:div>
    <w:div w:id="302077014">
      <w:bodyDiv w:val="1"/>
      <w:marLeft w:val="0"/>
      <w:marRight w:val="0"/>
      <w:marTop w:val="0"/>
      <w:marBottom w:val="0"/>
      <w:divBdr>
        <w:top w:val="none" w:sz="0" w:space="0" w:color="auto"/>
        <w:left w:val="none" w:sz="0" w:space="0" w:color="auto"/>
        <w:bottom w:val="none" w:sz="0" w:space="0" w:color="auto"/>
        <w:right w:val="none" w:sz="0" w:space="0" w:color="auto"/>
      </w:divBdr>
    </w:div>
    <w:div w:id="386683442">
      <w:bodyDiv w:val="1"/>
      <w:marLeft w:val="0"/>
      <w:marRight w:val="0"/>
      <w:marTop w:val="0"/>
      <w:marBottom w:val="0"/>
      <w:divBdr>
        <w:top w:val="none" w:sz="0" w:space="0" w:color="auto"/>
        <w:left w:val="none" w:sz="0" w:space="0" w:color="auto"/>
        <w:bottom w:val="none" w:sz="0" w:space="0" w:color="auto"/>
        <w:right w:val="none" w:sz="0" w:space="0" w:color="auto"/>
      </w:divBdr>
    </w:div>
    <w:div w:id="387728622">
      <w:bodyDiv w:val="1"/>
      <w:marLeft w:val="0"/>
      <w:marRight w:val="0"/>
      <w:marTop w:val="0"/>
      <w:marBottom w:val="0"/>
      <w:divBdr>
        <w:top w:val="none" w:sz="0" w:space="0" w:color="auto"/>
        <w:left w:val="none" w:sz="0" w:space="0" w:color="auto"/>
        <w:bottom w:val="none" w:sz="0" w:space="0" w:color="auto"/>
        <w:right w:val="none" w:sz="0" w:space="0" w:color="auto"/>
      </w:divBdr>
    </w:div>
    <w:div w:id="397747955">
      <w:bodyDiv w:val="1"/>
      <w:marLeft w:val="0"/>
      <w:marRight w:val="0"/>
      <w:marTop w:val="0"/>
      <w:marBottom w:val="0"/>
      <w:divBdr>
        <w:top w:val="none" w:sz="0" w:space="0" w:color="auto"/>
        <w:left w:val="none" w:sz="0" w:space="0" w:color="auto"/>
        <w:bottom w:val="none" w:sz="0" w:space="0" w:color="auto"/>
        <w:right w:val="none" w:sz="0" w:space="0" w:color="auto"/>
      </w:divBdr>
    </w:div>
    <w:div w:id="448360100">
      <w:bodyDiv w:val="1"/>
      <w:marLeft w:val="0"/>
      <w:marRight w:val="0"/>
      <w:marTop w:val="0"/>
      <w:marBottom w:val="0"/>
      <w:divBdr>
        <w:top w:val="none" w:sz="0" w:space="0" w:color="auto"/>
        <w:left w:val="none" w:sz="0" w:space="0" w:color="auto"/>
        <w:bottom w:val="none" w:sz="0" w:space="0" w:color="auto"/>
        <w:right w:val="none" w:sz="0" w:space="0" w:color="auto"/>
      </w:divBdr>
    </w:div>
    <w:div w:id="463164007">
      <w:bodyDiv w:val="1"/>
      <w:marLeft w:val="0"/>
      <w:marRight w:val="0"/>
      <w:marTop w:val="0"/>
      <w:marBottom w:val="0"/>
      <w:divBdr>
        <w:top w:val="none" w:sz="0" w:space="0" w:color="auto"/>
        <w:left w:val="none" w:sz="0" w:space="0" w:color="auto"/>
        <w:bottom w:val="none" w:sz="0" w:space="0" w:color="auto"/>
        <w:right w:val="none" w:sz="0" w:space="0" w:color="auto"/>
      </w:divBdr>
    </w:div>
    <w:div w:id="525485732">
      <w:bodyDiv w:val="1"/>
      <w:marLeft w:val="0"/>
      <w:marRight w:val="0"/>
      <w:marTop w:val="0"/>
      <w:marBottom w:val="0"/>
      <w:divBdr>
        <w:top w:val="none" w:sz="0" w:space="0" w:color="auto"/>
        <w:left w:val="none" w:sz="0" w:space="0" w:color="auto"/>
        <w:bottom w:val="none" w:sz="0" w:space="0" w:color="auto"/>
        <w:right w:val="none" w:sz="0" w:space="0" w:color="auto"/>
      </w:divBdr>
    </w:div>
    <w:div w:id="550532340">
      <w:bodyDiv w:val="1"/>
      <w:marLeft w:val="0"/>
      <w:marRight w:val="0"/>
      <w:marTop w:val="0"/>
      <w:marBottom w:val="0"/>
      <w:divBdr>
        <w:top w:val="none" w:sz="0" w:space="0" w:color="auto"/>
        <w:left w:val="none" w:sz="0" w:space="0" w:color="auto"/>
        <w:bottom w:val="none" w:sz="0" w:space="0" w:color="auto"/>
        <w:right w:val="none" w:sz="0" w:space="0" w:color="auto"/>
      </w:divBdr>
    </w:div>
    <w:div w:id="555313292">
      <w:bodyDiv w:val="1"/>
      <w:marLeft w:val="0"/>
      <w:marRight w:val="0"/>
      <w:marTop w:val="0"/>
      <w:marBottom w:val="0"/>
      <w:divBdr>
        <w:top w:val="none" w:sz="0" w:space="0" w:color="auto"/>
        <w:left w:val="none" w:sz="0" w:space="0" w:color="auto"/>
        <w:bottom w:val="none" w:sz="0" w:space="0" w:color="auto"/>
        <w:right w:val="none" w:sz="0" w:space="0" w:color="auto"/>
      </w:divBdr>
      <w:divsChild>
        <w:div w:id="677344213">
          <w:marLeft w:val="0"/>
          <w:marRight w:val="0"/>
          <w:marTop w:val="0"/>
          <w:marBottom w:val="0"/>
          <w:divBdr>
            <w:top w:val="none" w:sz="0" w:space="0" w:color="auto"/>
            <w:left w:val="none" w:sz="0" w:space="0" w:color="auto"/>
            <w:bottom w:val="none" w:sz="0" w:space="0" w:color="auto"/>
            <w:right w:val="none" w:sz="0" w:space="0" w:color="auto"/>
          </w:divBdr>
        </w:div>
        <w:div w:id="1328093226">
          <w:marLeft w:val="0"/>
          <w:marRight w:val="0"/>
          <w:marTop w:val="0"/>
          <w:marBottom w:val="0"/>
          <w:divBdr>
            <w:top w:val="none" w:sz="0" w:space="0" w:color="auto"/>
            <w:left w:val="none" w:sz="0" w:space="0" w:color="auto"/>
            <w:bottom w:val="none" w:sz="0" w:space="0" w:color="auto"/>
            <w:right w:val="none" w:sz="0" w:space="0" w:color="auto"/>
          </w:divBdr>
        </w:div>
      </w:divsChild>
    </w:div>
    <w:div w:id="562257098">
      <w:bodyDiv w:val="1"/>
      <w:marLeft w:val="0"/>
      <w:marRight w:val="0"/>
      <w:marTop w:val="0"/>
      <w:marBottom w:val="0"/>
      <w:divBdr>
        <w:top w:val="none" w:sz="0" w:space="0" w:color="auto"/>
        <w:left w:val="none" w:sz="0" w:space="0" w:color="auto"/>
        <w:bottom w:val="none" w:sz="0" w:space="0" w:color="auto"/>
        <w:right w:val="none" w:sz="0" w:space="0" w:color="auto"/>
      </w:divBdr>
    </w:div>
    <w:div w:id="570191851">
      <w:bodyDiv w:val="1"/>
      <w:marLeft w:val="0"/>
      <w:marRight w:val="0"/>
      <w:marTop w:val="0"/>
      <w:marBottom w:val="0"/>
      <w:divBdr>
        <w:top w:val="none" w:sz="0" w:space="0" w:color="auto"/>
        <w:left w:val="none" w:sz="0" w:space="0" w:color="auto"/>
        <w:bottom w:val="none" w:sz="0" w:space="0" w:color="auto"/>
        <w:right w:val="none" w:sz="0" w:space="0" w:color="auto"/>
      </w:divBdr>
    </w:div>
    <w:div w:id="592710591">
      <w:bodyDiv w:val="1"/>
      <w:marLeft w:val="0"/>
      <w:marRight w:val="0"/>
      <w:marTop w:val="0"/>
      <w:marBottom w:val="0"/>
      <w:divBdr>
        <w:top w:val="none" w:sz="0" w:space="0" w:color="auto"/>
        <w:left w:val="none" w:sz="0" w:space="0" w:color="auto"/>
        <w:bottom w:val="none" w:sz="0" w:space="0" w:color="auto"/>
        <w:right w:val="none" w:sz="0" w:space="0" w:color="auto"/>
      </w:divBdr>
    </w:div>
    <w:div w:id="612979995">
      <w:bodyDiv w:val="1"/>
      <w:marLeft w:val="0"/>
      <w:marRight w:val="0"/>
      <w:marTop w:val="0"/>
      <w:marBottom w:val="0"/>
      <w:divBdr>
        <w:top w:val="none" w:sz="0" w:space="0" w:color="auto"/>
        <w:left w:val="none" w:sz="0" w:space="0" w:color="auto"/>
        <w:bottom w:val="none" w:sz="0" w:space="0" w:color="auto"/>
        <w:right w:val="none" w:sz="0" w:space="0" w:color="auto"/>
      </w:divBdr>
    </w:div>
    <w:div w:id="656307494">
      <w:bodyDiv w:val="1"/>
      <w:marLeft w:val="0"/>
      <w:marRight w:val="0"/>
      <w:marTop w:val="0"/>
      <w:marBottom w:val="0"/>
      <w:divBdr>
        <w:top w:val="none" w:sz="0" w:space="0" w:color="auto"/>
        <w:left w:val="none" w:sz="0" w:space="0" w:color="auto"/>
        <w:bottom w:val="none" w:sz="0" w:space="0" w:color="auto"/>
        <w:right w:val="none" w:sz="0" w:space="0" w:color="auto"/>
      </w:divBdr>
    </w:div>
    <w:div w:id="664362783">
      <w:bodyDiv w:val="1"/>
      <w:marLeft w:val="0"/>
      <w:marRight w:val="0"/>
      <w:marTop w:val="0"/>
      <w:marBottom w:val="0"/>
      <w:divBdr>
        <w:top w:val="none" w:sz="0" w:space="0" w:color="auto"/>
        <w:left w:val="none" w:sz="0" w:space="0" w:color="auto"/>
        <w:bottom w:val="none" w:sz="0" w:space="0" w:color="auto"/>
        <w:right w:val="none" w:sz="0" w:space="0" w:color="auto"/>
      </w:divBdr>
    </w:div>
    <w:div w:id="722948071">
      <w:bodyDiv w:val="1"/>
      <w:marLeft w:val="0"/>
      <w:marRight w:val="0"/>
      <w:marTop w:val="0"/>
      <w:marBottom w:val="0"/>
      <w:divBdr>
        <w:top w:val="none" w:sz="0" w:space="0" w:color="auto"/>
        <w:left w:val="none" w:sz="0" w:space="0" w:color="auto"/>
        <w:bottom w:val="none" w:sz="0" w:space="0" w:color="auto"/>
        <w:right w:val="none" w:sz="0" w:space="0" w:color="auto"/>
      </w:divBdr>
    </w:div>
    <w:div w:id="816337620">
      <w:bodyDiv w:val="1"/>
      <w:marLeft w:val="0"/>
      <w:marRight w:val="0"/>
      <w:marTop w:val="0"/>
      <w:marBottom w:val="0"/>
      <w:divBdr>
        <w:top w:val="none" w:sz="0" w:space="0" w:color="auto"/>
        <w:left w:val="none" w:sz="0" w:space="0" w:color="auto"/>
        <w:bottom w:val="none" w:sz="0" w:space="0" w:color="auto"/>
        <w:right w:val="none" w:sz="0" w:space="0" w:color="auto"/>
      </w:divBdr>
    </w:div>
    <w:div w:id="870874798">
      <w:bodyDiv w:val="1"/>
      <w:marLeft w:val="0"/>
      <w:marRight w:val="0"/>
      <w:marTop w:val="0"/>
      <w:marBottom w:val="0"/>
      <w:divBdr>
        <w:top w:val="none" w:sz="0" w:space="0" w:color="auto"/>
        <w:left w:val="none" w:sz="0" w:space="0" w:color="auto"/>
        <w:bottom w:val="none" w:sz="0" w:space="0" w:color="auto"/>
        <w:right w:val="none" w:sz="0" w:space="0" w:color="auto"/>
      </w:divBdr>
    </w:div>
    <w:div w:id="1000473739">
      <w:bodyDiv w:val="1"/>
      <w:marLeft w:val="0"/>
      <w:marRight w:val="0"/>
      <w:marTop w:val="0"/>
      <w:marBottom w:val="0"/>
      <w:divBdr>
        <w:top w:val="none" w:sz="0" w:space="0" w:color="auto"/>
        <w:left w:val="none" w:sz="0" w:space="0" w:color="auto"/>
        <w:bottom w:val="none" w:sz="0" w:space="0" w:color="auto"/>
        <w:right w:val="none" w:sz="0" w:space="0" w:color="auto"/>
      </w:divBdr>
    </w:div>
    <w:div w:id="1002124858">
      <w:bodyDiv w:val="1"/>
      <w:marLeft w:val="0"/>
      <w:marRight w:val="0"/>
      <w:marTop w:val="0"/>
      <w:marBottom w:val="0"/>
      <w:divBdr>
        <w:top w:val="none" w:sz="0" w:space="0" w:color="auto"/>
        <w:left w:val="none" w:sz="0" w:space="0" w:color="auto"/>
        <w:bottom w:val="none" w:sz="0" w:space="0" w:color="auto"/>
        <w:right w:val="none" w:sz="0" w:space="0" w:color="auto"/>
      </w:divBdr>
    </w:div>
    <w:div w:id="1016883935">
      <w:bodyDiv w:val="1"/>
      <w:marLeft w:val="0"/>
      <w:marRight w:val="0"/>
      <w:marTop w:val="0"/>
      <w:marBottom w:val="0"/>
      <w:divBdr>
        <w:top w:val="none" w:sz="0" w:space="0" w:color="auto"/>
        <w:left w:val="none" w:sz="0" w:space="0" w:color="auto"/>
        <w:bottom w:val="none" w:sz="0" w:space="0" w:color="auto"/>
        <w:right w:val="none" w:sz="0" w:space="0" w:color="auto"/>
      </w:divBdr>
    </w:div>
    <w:div w:id="1110784281">
      <w:bodyDiv w:val="1"/>
      <w:marLeft w:val="0"/>
      <w:marRight w:val="0"/>
      <w:marTop w:val="0"/>
      <w:marBottom w:val="0"/>
      <w:divBdr>
        <w:top w:val="none" w:sz="0" w:space="0" w:color="auto"/>
        <w:left w:val="none" w:sz="0" w:space="0" w:color="auto"/>
        <w:bottom w:val="none" w:sz="0" w:space="0" w:color="auto"/>
        <w:right w:val="none" w:sz="0" w:space="0" w:color="auto"/>
      </w:divBdr>
    </w:div>
    <w:div w:id="1111247305">
      <w:bodyDiv w:val="1"/>
      <w:marLeft w:val="0"/>
      <w:marRight w:val="0"/>
      <w:marTop w:val="0"/>
      <w:marBottom w:val="0"/>
      <w:divBdr>
        <w:top w:val="none" w:sz="0" w:space="0" w:color="auto"/>
        <w:left w:val="none" w:sz="0" w:space="0" w:color="auto"/>
        <w:bottom w:val="none" w:sz="0" w:space="0" w:color="auto"/>
        <w:right w:val="none" w:sz="0" w:space="0" w:color="auto"/>
      </w:divBdr>
    </w:div>
    <w:div w:id="1116217744">
      <w:bodyDiv w:val="1"/>
      <w:marLeft w:val="0"/>
      <w:marRight w:val="0"/>
      <w:marTop w:val="0"/>
      <w:marBottom w:val="0"/>
      <w:divBdr>
        <w:top w:val="none" w:sz="0" w:space="0" w:color="auto"/>
        <w:left w:val="none" w:sz="0" w:space="0" w:color="auto"/>
        <w:bottom w:val="none" w:sz="0" w:space="0" w:color="auto"/>
        <w:right w:val="none" w:sz="0" w:space="0" w:color="auto"/>
      </w:divBdr>
    </w:div>
    <w:div w:id="1149127622">
      <w:bodyDiv w:val="1"/>
      <w:marLeft w:val="0"/>
      <w:marRight w:val="0"/>
      <w:marTop w:val="0"/>
      <w:marBottom w:val="0"/>
      <w:divBdr>
        <w:top w:val="none" w:sz="0" w:space="0" w:color="auto"/>
        <w:left w:val="none" w:sz="0" w:space="0" w:color="auto"/>
        <w:bottom w:val="none" w:sz="0" w:space="0" w:color="auto"/>
        <w:right w:val="none" w:sz="0" w:space="0" w:color="auto"/>
      </w:divBdr>
    </w:div>
    <w:div w:id="1158839340">
      <w:bodyDiv w:val="1"/>
      <w:marLeft w:val="0"/>
      <w:marRight w:val="0"/>
      <w:marTop w:val="0"/>
      <w:marBottom w:val="0"/>
      <w:divBdr>
        <w:top w:val="none" w:sz="0" w:space="0" w:color="auto"/>
        <w:left w:val="none" w:sz="0" w:space="0" w:color="auto"/>
        <w:bottom w:val="none" w:sz="0" w:space="0" w:color="auto"/>
        <w:right w:val="none" w:sz="0" w:space="0" w:color="auto"/>
      </w:divBdr>
    </w:div>
    <w:div w:id="1179393622">
      <w:bodyDiv w:val="1"/>
      <w:marLeft w:val="0"/>
      <w:marRight w:val="0"/>
      <w:marTop w:val="0"/>
      <w:marBottom w:val="0"/>
      <w:divBdr>
        <w:top w:val="none" w:sz="0" w:space="0" w:color="auto"/>
        <w:left w:val="none" w:sz="0" w:space="0" w:color="auto"/>
        <w:bottom w:val="none" w:sz="0" w:space="0" w:color="auto"/>
        <w:right w:val="none" w:sz="0" w:space="0" w:color="auto"/>
      </w:divBdr>
    </w:div>
    <w:div w:id="1262644097">
      <w:bodyDiv w:val="1"/>
      <w:marLeft w:val="0"/>
      <w:marRight w:val="0"/>
      <w:marTop w:val="0"/>
      <w:marBottom w:val="0"/>
      <w:divBdr>
        <w:top w:val="none" w:sz="0" w:space="0" w:color="auto"/>
        <w:left w:val="none" w:sz="0" w:space="0" w:color="auto"/>
        <w:bottom w:val="none" w:sz="0" w:space="0" w:color="auto"/>
        <w:right w:val="none" w:sz="0" w:space="0" w:color="auto"/>
      </w:divBdr>
    </w:div>
    <w:div w:id="1324625717">
      <w:bodyDiv w:val="1"/>
      <w:marLeft w:val="0"/>
      <w:marRight w:val="0"/>
      <w:marTop w:val="0"/>
      <w:marBottom w:val="0"/>
      <w:divBdr>
        <w:top w:val="none" w:sz="0" w:space="0" w:color="auto"/>
        <w:left w:val="none" w:sz="0" w:space="0" w:color="auto"/>
        <w:bottom w:val="none" w:sz="0" w:space="0" w:color="auto"/>
        <w:right w:val="none" w:sz="0" w:space="0" w:color="auto"/>
      </w:divBdr>
    </w:div>
    <w:div w:id="1458405159">
      <w:bodyDiv w:val="1"/>
      <w:marLeft w:val="0"/>
      <w:marRight w:val="0"/>
      <w:marTop w:val="0"/>
      <w:marBottom w:val="0"/>
      <w:divBdr>
        <w:top w:val="none" w:sz="0" w:space="0" w:color="auto"/>
        <w:left w:val="none" w:sz="0" w:space="0" w:color="auto"/>
        <w:bottom w:val="none" w:sz="0" w:space="0" w:color="auto"/>
        <w:right w:val="none" w:sz="0" w:space="0" w:color="auto"/>
      </w:divBdr>
    </w:div>
    <w:div w:id="1477839602">
      <w:bodyDiv w:val="1"/>
      <w:marLeft w:val="0"/>
      <w:marRight w:val="0"/>
      <w:marTop w:val="0"/>
      <w:marBottom w:val="0"/>
      <w:divBdr>
        <w:top w:val="none" w:sz="0" w:space="0" w:color="auto"/>
        <w:left w:val="none" w:sz="0" w:space="0" w:color="auto"/>
        <w:bottom w:val="none" w:sz="0" w:space="0" w:color="auto"/>
        <w:right w:val="none" w:sz="0" w:space="0" w:color="auto"/>
      </w:divBdr>
    </w:div>
    <w:div w:id="1679652549">
      <w:bodyDiv w:val="1"/>
      <w:marLeft w:val="0"/>
      <w:marRight w:val="0"/>
      <w:marTop w:val="0"/>
      <w:marBottom w:val="0"/>
      <w:divBdr>
        <w:top w:val="none" w:sz="0" w:space="0" w:color="auto"/>
        <w:left w:val="none" w:sz="0" w:space="0" w:color="auto"/>
        <w:bottom w:val="none" w:sz="0" w:space="0" w:color="auto"/>
        <w:right w:val="none" w:sz="0" w:space="0" w:color="auto"/>
      </w:divBdr>
    </w:div>
    <w:div w:id="1741830322">
      <w:bodyDiv w:val="1"/>
      <w:marLeft w:val="0"/>
      <w:marRight w:val="0"/>
      <w:marTop w:val="0"/>
      <w:marBottom w:val="0"/>
      <w:divBdr>
        <w:top w:val="none" w:sz="0" w:space="0" w:color="auto"/>
        <w:left w:val="none" w:sz="0" w:space="0" w:color="auto"/>
        <w:bottom w:val="none" w:sz="0" w:space="0" w:color="auto"/>
        <w:right w:val="none" w:sz="0" w:space="0" w:color="auto"/>
      </w:divBdr>
    </w:div>
    <w:div w:id="1753357321">
      <w:bodyDiv w:val="1"/>
      <w:marLeft w:val="0"/>
      <w:marRight w:val="0"/>
      <w:marTop w:val="0"/>
      <w:marBottom w:val="0"/>
      <w:divBdr>
        <w:top w:val="none" w:sz="0" w:space="0" w:color="auto"/>
        <w:left w:val="none" w:sz="0" w:space="0" w:color="auto"/>
        <w:bottom w:val="none" w:sz="0" w:space="0" w:color="auto"/>
        <w:right w:val="none" w:sz="0" w:space="0" w:color="auto"/>
      </w:divBdr>
    </w:div>
    <w:div w:id="1768116214">
      <w:bodyDiv w:val="1"/>
      <w:marLeft w:val="0"/>
      <w:marRight w:val="0"/>
      <w:marTop w:val="0"/>
      <w:marBottom w:val="0"/>
      <w:divBdr>
        <w:top w:val="none" w:sz="0" w:space="0" w:color="auto"/>
        <w:left w:val="none" w:sz="0" w:space="0" w:color="auto"/>
        <w:bottom w:val="none" w:sz="0" w:space="0" w:color="auto"/>
        <w:right w:val="none" w:sz="0" w:space="0" w:color="auto"/>
      </w:divBdr>
      <w:divsChild>
        <w:div w:id="1456293932">
          <w:marLeft w:val="0"/>
          <w:marRight w:val="0"/>
          <w:marTop w:val="0"/>
          <w:marBottom w:val="0"/>
          <w:divBdr>
            <w:top w:val="none" w:sz="0" w:space="0" w:color="auto"/>
            <w:left w:val="none" w:sz="0" w:space="0" w:color="auto"/>
            <w:bottom w:val="none" w:sz="0" w:space="0" w:color="auto"/>
            <w:right w:val="none" w:sz="0" w:space="0" w:color="auto"/>
          </w:divBdr>
        </w:div>
        <w:div w:id="1565482909">
          <w:marLeft w:val="0"/>
          <w:marRight w:val="0"/>
          <w:marTop w:val="0"/>
          <w:marBottom w:val="0"/>
          <w:divBdr>
            <w:top w:val="none" w:sz="0" w:space="0" w:color="auto"/>
            <w:left w:val="none" w:sz="0" w:space="0" w:color="auto"/>
            <w:bottom w:val="none" w:sz="0" w:space="0" w:color="auto"/>
            <w:right w:val="none" w:sz="0" w:space="0" w:color="auto"/>
          </w:divBdr>
        </w:div>
        <w:div w:id="1056588356">
          <w:marLeft w:val="0"/>
          <w:marRight w:val="0"/>
          <w:marTop w:val="0"/>
          <w:marBottom w:val="0"/>
          <w:divBdr>
            <w:top w:val="none" w:sz="0" w:space="0" w:color="auto"/>
            <w:left w:val="none" w:sz="0" w:space="0" w:color="auto"/>
            <w:bottom w:val="none" w:sz="0" w:space="0" w:color="auto"/>
            <w:right w:val="none" w:sz="0" w:space="0" w:color="auto"/>
          </w:divBdr>
        </w:div>
        <w:div w:id="1047030343">
          <w:marLeft w:val="0"/>
          <w:marRight w:val="0"/>
          <w:marTop w:val="0"/>
          <w:marBottom w:val="0"/>
          <w:divBdr>
            <w:top w:val="none" w:sz="0" w:space="0" w:color="auto"/>
            <w:left w:val="none" w:sz="0" w:space="0" w:color="auto"/>
            <w:bottom w:val="none" w:sz="0" w:space="0" w:color="auto"/>
            <w:right w:val="none" w:sz="0" w:space="0" w:color="auto"/>
          </w:divBdr>
        </w:div>
        <w:div w:id="1503205319">
          <w:marLeft w:val="0"/>
          <w:marRight w:val="0"/>
          <w:marTop w:val="0"/>
          <w:marBottom w:val="0"/>
          <w:divBdr>
            <w:top w:val="none" w:sz="0" w:space="0" w:color="auto"/>
            <w:left w:val="none" w:sz="0" w:space="0" w:color="auto"/>
            <w:bottom w:val="none" w:sz="0" w:space="0" w:color="auto"/>
            <w:right w:val="none" w:sz="0" w:space="0" w:color="auto"/>
          </w:divBdr>
        </w:div>
        <w:div w:id="1126578237">
          <w:marLeft w:val="0"/>
          <w:marRight w:val="0"/>
          <w:marTop w:val="0"/>
          <w:marBottom w:val="0"/>
          <w:divBdr>
            <w:top w:val="none" w:sz="0" w:space="0" w:color="auto"/>
            <w:left w:val="none" w:sz="0" w:space="0" w:color="auto"/>
            <w:bottom w:val="none" w:sz="0" w:space="0" w:color="auto"/>
            <w:right w:val="none" w:sz="0" w:space="0" w:color="auto"/>
          </w:divBdr>
        </w:div>
        <w:div w:id="80294114">
          <w:marLeft w:val="0"/>
          <w:marRight w:val="0"/>
          <w:marTop w:val="0"/>
          <w:marBottom w:val="0"/>
          <w:divBdr>
            <w:top w:val="none" w:sz="0" w:space="0" w:color="auto"/>
            <w:left w:val="none" w:sz="0" w:space="0" w:color="auto"/>
            <w:bottom w:val="none" w:sz="0" w:space="0" w:color="auto"/>
            <w:right w:val="none" w:sz="0" w:space="0" w:color="auto"/>
          </w:divBdr>
        </w:div>
      </w:divsChild>
    </w:div>
    <w:div w:id="1779593987">
      <w:bodyDiv w:val="1"/>
      <w:marLeft w:val="0"/>
      <w:marRight w:val="0"/>
      <w:marTop w:val="0"/>
      <w:marBottom w:val="0"/>
      <w:divBdr>
        <w:top w:val="none" w:sz="0" w:space="0" w:color="auto"/>
        <w:left w:val="none" w:sz="0" w:space="0" w:color="auto"/>
        <w:bottom w:val="none" w:sz="0" w:space="0" w:color="auto"/>
        <w:right w:val="none" w:sz="0" w:space="0" w:color="auto"/>
      </w:divBdr>
    </w:div>
    <w:div w:id="1825703014">
      <w:bodyDiv w:val="1"/>
      <w:marLeft w:val="0"/>
      <w:marRight w:val="0"/>
      <w:marTop w:val="0"/>
      <w:marBottom w:val="0"/>
      <w:divBdr>
        <w:top w:val="none" w:sz="0" w:space="0" w:color="auto"/>
        <w:left w:val="none" w:sz="0" w:space="0" w:color="auto"/>
        <w:bottom w:val="none" w:sz="0" w:space="0" w:color="auto"/>
        <w:right w:val="none" w:sz="0" w:space="0" w:color="auto"/>
      </w:divBdr>
    </w:div>
    <w:div w:id="1826704533">
      <w:bodyDiv w:val="1"/>
      <w:marLeft w:val="0"/>
      <w:marRight w:val="0"/>
      <w:marTop w:val="0"/>
      <w:marBottom w:val="0"/>
      <w:divBdr>
        <w:top w:val="none" w:sz="0" w:space="0" w:color="auto"/>
        <w:left w:val="none" w:sz="0" w:space="0" w:color="auto"/>
        <w:bottom w:val="none" w:sz="0" w:space="0" w:color="auto"/>
        <w:right w:val="none" w:sz="0" w:space="0" w:color="auto"/>
      </w:divBdr>
    </w:div>
    <w:div w:id="1842086767">
      <w:bodyDiv w:val="1"/>
      <w:marLeft w:val="0"/>
      <w:marRight w:val="0"/>
      <w:marTop w:val="0"/>
      <w:marBottom w:val="0"/>
      <w:divBdr>
        <w:top w:val="none" w:sz="0" w:space="0" w:color="auto"/>
        <w:left w:val="none" w:sz="0" w:space="0" w:color="auto"/>
        <w:bottom w:val="none" w:sz="0" w:space="0" w:color="auto"/>
        <w:right w:val="none" w:sz="0" w:space="0" w:color="auto"/>
      </w:divBdr>
    </w:div>
    <w:div w:id="1876917653">
      <w:bodyDiv w:val="1"/>
      <w:marLeft w:val="0"/>
      <w:marRight w:val="0"/>
      <w:marTop w:val="0"/>
      <w:marBottom w:val="0"/>
      <w:divBdr>
        <w:top w:val="none" w:sz="0" w:space="0" w:color="auto"/>
        <w:left w:val="none" w:sz="0" w:space="0" w:color="auto"/>
        <w:bottom w:val="none" w:sz="0" w:space="0" w:color="auto"/>
        <w:right w:val="none" w:sz="0" w:space="0" w:color="auto"/>
      </w:divBdr>
    </w:div>
    <w:div w:id="2029522906">
      <w:bodyDiv w:val="1"/>
      <w:marLeft w:val="0"/>
      <w:marRight w:val="0"/>
      <w:marTop w:val="0"/>
      <w:marBottom w:val="0"/>
      <w:divBdr>
        <w:top w:val="none" w:sz="0" w:space="0" w:color="auto"/>
        <w:left w:val="none" w:sz="0" w:space="0" w:color="auto"/>
        <w:bottom w:val="none" w:sz="0" w:space="0" w:color="auto"/>
        <w:right w:val="none" w:sz="0" w:space="0" w:color="auto"/>
      </w:divBdr>
    </w:div>
    <w:div w:id="2036298281">
      <w:bodyDiv w:val="1"/>
      <w:marLeft w:val="0"/>
      <w:marRight w:val="0"/>
      <w:marTop w:val="0"/>
      <w:marBottom w:val="0"/>
      <w:divBdr>
        <w:top w:val="none" w:sz="0" w:space="0" w:color="auto"/>
        <w:left w:val="none" w:sz="0" w:space="0" w:color="auto"/>
        <w:bottom w:val="none" w:sz="0" w:space="0" w:color="auto"/>
        <w:right w:val="none" w:sz="0" w:space="0" w:color="auto"/>
      </w:divBdr>
    </w:div>
    <w:div w:id="2045791235">
      <w:bodyDiv w:val="1"/>
      <w:marLeft w:val="0"/>
      <w:marRight w:val="0"/>
      <w:marTop w:val="0"/>
      <w:marBottom w:val="0"/>
      <w:divBdr>
        <w:top w:val="none" w:sz="0" w:space="0" w:color="auto"/>
        <w:left w:val="none" w:sz="0" w:space="0" w:color="auto"/>
        <w:bottom w:val="none" w:sz="0" w:space="0" w:color="auto"/>
        <w:right w:val="none" w:sz="0" w:space="0" w:color="auto"/>
      </w:divBdr>
    </w:div>
    <w:div w:id="2109229219">
      <w:bodyDiv w:val="1"/>
      <w:marLeft w:val="0"/>
      <w:marRight w:val="0"/>
      <w:marTop w:val="0"/>
      <w:marBottom w:val="0"/>
      <w:divBdr>
        <w:top w:val="none" w:sz="0" w:space="0" w:color="auto"/>
        <w:left w:val="none" w:sz="0" w:space="0" w:color="auto"/>
        <w:bottom w:val="none" w:sz="0" w:space="0" w:color="auto"/>
        <w:right w:val="none" w:sz="0" w:space="0" w:color="auto"/>
      </w:divBdr>
    </w:div>
    <w:div w:id="2124686331">
      <w:bodyDiv w:val="1"/>
      <w:marLeft w:val="0"/>
      <w:marRight w:val="0"/>
      <w:marTop w:val="0"/>
      <w:marBottom w:val="0"/>
      <w:divBdr>
        <w:top w:val="none" w:sz="0" w:space="0" w:color="auto"/>
        <w:left w:val="none" w:sz="0" w:space="0" w:color="auto"/>
        <w:bottom w:val="none" w:sz="0" w:space="0" w:color="auto"/>
        <w:right w:val="none" w:sz="0" w:space="0" w:color="auto"/>
      </w:divBdr>
      <w:divsChild>
        <w:div w:id="1790859112">
          <w:marLeft w:val="0"/>
          <w:marRight w:val="0"/>
          <w:marTop w:val="0"/>
          <w:marBottom w:val="0"/>
          <w:divBdr>
            <w:top w:val="none" w:sz="0" w:space="0" w:color="auto"/>
            <w:left w:val="none" w:sz="0" w:space="0" w:color="auto"/>
            <w:bottom w:val="none" w:sz="0" w:space="0" w:color="auto"/>
            <w:right w:val="none" w:sz="0" w:space="0" w:color="auto"/>
          </w:divBdr>
        </w:div>
        <w:div w:id="1116019644">
          <w:marLeft w:val="0"/>
          <w:marRight w:val="0"/>
          <w:marTop w:val="0"/>
          <w:marBottom w:val="0"/>
          <w:divBdr>
            <w:top w:val="none" w:sz="0" w:space="0" w:color="auto"/>
            <w:left w:val="none" w:sz="0" w:space="0" w:color="auto"/>
            <w:bottom w:val="none" w:sz="0" w:space="0" w:color="auto"/>
            <w:right w:val="none" w:sz="0" w:space="0" w:color="auto"/>
          </w:divBdr>
        </w:div>
        <w:div w:id="2065061751">
          <w:marLeft w:val="0"/>
          <w:marRight w:val="0"/>
          <w:marTop w:val="0"/>
          <w:marBottom w:val="0"/>
          <w:divBdr>
            <w:top w:val="none" w:sz="0" w:space="0" w:color="auto"/>
            <w:left w:val="none" w:sz="0" w:space="0" w:color="auto"/>
            <w:bottom w:val="none" w:sz="0" w:space="0" w:color="auto"/>
            <w:right w:val="none" w:sz="0" w:space="0" w:color="auto"/>
          </w:divBdr>
        </w:div>
        <w:div w:id="279845890">
          <w:marLeft w:val="0"/>
          <w:marRight w:val="0"/>
          <w:marTop w:val="0"/>
          <w:marBottom w:val="0"/>
          <w:divBdr>
            <w:top w:val="none" w:sz="0" w:space="0" w:color="auto"/>
            <w:left w:val="none" w:sz="0" w:space="0" w:color="auto"/>
            <w:bottom w:val="none" w:sz="0" w:space="0" w:color="auto"/>
            <w:right w:val="none" w:sz="0" w:space="0" w:color="auto"/>
          </w:divBdr>
        </w:div>
      </w:divsChild>
    </w:div>
    <w:div w:id="214369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3.emf"/><Relationship Id="rId39" Type="http://schemas.openxmlformats.org/officeDocument/2006/relationships/theme" Target="theme/theme1.xml"/><Relationship Id="rId3" Type="http://schemas.openxmlformats.org/officeDocument/2006/relationships/numbering" Target="numbering.xml"/><Relationship Id="rId21" Type="http://schemas.microsoft.com/office/2011/relationships/commentsExtended" Target="commentsExtended.xml"/><Relationship Id="rId34" Type="http://schemas.openxmlformats.org/officeDocument/2006/relationships/hyperlink" Target="https://CRAN.R-project.org/package=rjags" TargetMode="Externa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2.png"/><Relationship Id="rId33" Type="http://schemas.openxmlformats.org/officeDocument/2006/relationships/hyperlink" Target="https://doi.org/10.1093/icesjms/fsp227" TargetMode="Externa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comments" Target="comments.xm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oter" Target="footer7.xml"/><Relationship Id="rId32" Type="http://schemas.openxmlformats.org/officeDocument/2006/relationships/image" Target="media/image9.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image" Target="media/image5.emf"/><Relationship Id="rId36" Type="http://schemas.openxmlformats.org/officeDocument/2006/relationships/footer" Target="footer8.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8.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microsoft.com/office/2016/09/relationships/commentsIds" Target="commentsIds.xml"/><Relationship Id="rId27" Type="http://schemas.openxmlformats.org/officeDocument/2006/relationships/image" Target="media/image4.emf"/><Relationship Id="rId30" Type="http://schemas.openxmlformats.org/officeDocument/2006/relationships/image" Target="media/image7.jpeg"/><Relationship Id="rId35"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macclellan\AppData\Roaming\Microsoft\Templates\CFSF1colum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31F1E45-B0AA-4F35-A8D9-7D40F49B83CB}">
  <ds:schemaRefs>
    <ds:schemaRef ds:uri="http://schemas.openxmlformats.org/officeDocument/2006/bibliography"/>
  </ds:schemaRefs>
</ds:datastoreItem>
</file>

<file path=customXml/itemProps2.xml><?xml version="1.0" encoding="utf-8"?>
<ds:datastoreItem xmlns:ds="http://schemas.openxmlformats.org/officeDocument/2006/customXml" ds:itemID="{2FBE4D75-E4A5-47BB-94FF-1FE56D0B0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CFSF1columntemplate</Template>
  <TotalTime>1</TotalTime>
  <Pages>28</Pages>
  <Words>6388</Words>
  <Characters>36413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Alaska Dept. of Fish and Game</Company>
  <LinksUpToDate>false</LinksUpToDate>
  <CharactersWithSpaces>42716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Arthur, Donald E (DFG)</dc:creator>
  <cp:lastModifiedBy>Buzzee, Benjamin E (DFG)</cp:lastModifiedBy>
  <cp:revision>2</cp:revision>
  <cp:lastPrinted>2019-02-23T02:00:00Z</cp:lastPrinted>
  <dcterms:created xsi:type="dcterms:W3CDTF">2019-04-08T23:28:00Z</dcterms:created>
  <dcterms:modified xsi:type="dcterms:W3CDTF">2019-04-08T23:28:00Z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http://www.zotero.org/styles/american-fisheries-society</vt:lpwstr>
  </property>
  <property fmtid="{D5CDD505-2E9C-101B-9397-08002B2CF9AE}" pid="3" name="Mendeley Recent Style Name 0_1">
    <vt:lpwstr>American Fisheries Society</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ies>
</file>