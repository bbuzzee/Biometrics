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4FB63" w14:textId="6DDFC3C0" w:rsidR="00840BC9" w:rsidRDefault="00840BC9" w:rsidP="00253008">
      <w:pPr>
        <w:pStyle w:val="Cover-PublSeries"/>
        <w:tabs>
          <w:tab w:val="left" w:pos="4230"/>
        </w:tabs>
      </w:pPr>
      <w:r>
        <w:t xml:space="preserve">Regional Operational Plan </w:t>
      </w:r>
      <w:r w:rsidR="00E610EB">
        <w:t>SF.</w:t>
      </w:r>
      <w:r w:rsidR="000B5277">
        <w:t>1J</w:t>
      </w:r>
      <w:r w:rsidR="00E610EB">
        <w:t>.201</w:t>
      </w:r>
      <w:r w:rsidR="003B74B3">
        <w:t>9</w:t>
      </w:r>
      <w:r w:rsidR="00E610EB">
        <w:t>.</w:t>
      </w:r>
      <w:r w:rsidR="000B5277">
        <w:t>XX</w:t>
      </w:r>
    </w:p>
    <w:p w14:paraId="15ECEE9E" w14:textId="7133F808" w:rsidR="00823776" w:rsidRDefault="007F0B58" w:rsidP="00823776">
      <w:pPr>
        <w:pStyle w:val="Cover-ReptTitle"/>
      </w:pPr>
      <w:r>
        <w:t>Operational Plan:</w:t>
      </w:r>
      <w:r w:rsidR="00712BCB">
        <w:t xml:space="preserve"> </w:t>
      </w:r>
      <w:bookmarkStart w:id="0" w:name="_Hlk7451371"/>
      <w:r w:rsidR="005F3A5B" w:rsidRPr="005F3A5B">
        <w:t>Reproductive and Biological Sampling of Black Rockfish (</w:t>
      </w:r>
      <w:r w:rsidR="005F3A5B" w:rsidRPr="005F3A5B">
        <w:rPr>
          <w:i/>
        </w:rPr>
        <w:t xml:space="preserve">Sebastes </w:t>
      </w:r>
      <w:proofErr w:type="spellStart"/>
      <w:r w:rsidR="005F3A5B" w:rsidRPr="005F3A5B">
        <w:rPr>
          <w:i/>
        </w:rPr>
        <w:t>melanops</w:t>
      </w:r>
      <w:proofErr w:type="spellEnd"/>
      <w:r w:rsidR="005F3A5B" w:rsidRPr="005F3A5B">
        <w:t xml:space="preserve">) from </w:t>
      </w:r>
      <w:r w:rsidR="00064C14">
        <w:t>Southeast Alaska</w:t>
      </w:r>
      <w:r w:rsidR="005F3A5B" w:rsidRPr="005F3A5B">
        <w:t xml:space="preserve"> and the </w:t>
      </w:r>
      <w:r w:rsidR="00064C14">
        <w:t>Sou</w:t>
      </w:r>
      <w:r w:rsidR="005F3A5B" w:rsidRPr="005F3A5B">
        <w:t>thern Gulf of Alaska</w:t>
      </w:r>
      <w:bookmarkEnd w:id="0"/>
    </w:p>
    <w:p w14:paraId="3D8ADB5F" w14:textId="77777777" w:rsidR="00BB0E9D" w:rsidRDefault="00BB0E9D" w:rsidP="00823776">
      <w:pPr>
        <w:pStyle w:val="Cover-ByAuthors"/>
      </w:pPr>
      <w:r>
        <w:t>by</w:t>
      </w:r>
    </w:p>
    <w:p w14:paraId="66179FDD" w14:textId="652506F0" w:rsidR="00195AC4" w:rsidRDefault="00064C14" w:rsidP="005F3A5B">
      <w:pPr>
        <w:pStyle w:val="Cover-byAuthors0"/>
      </w:pPr>
      <w:r>
        <w:t>Kercia Schroeder</w:t>
      </w:r>
    </w:p>
    <w:p w14:paraId="588822B1" w14:textId="6A10C755" w:rsidR="00064C14" w:rsidRDefault="00064C14" w:rsidP="005F3A5B">
      <w:pPr>
        <w:pStyle w:val="Cover-byAuthors0"/>
      </w:pPr>
      <w:r>
        <w:t>Troy Tydingco</w:t>
      </w:r>
    </w:p>
    <w:p w14:paraId="46A599C7" w14:textId="5A093D89" w:rsidR="008503E4" w:rsidRDefault="008503E4" w:rsidP="005F3A5B">
      <w:pPr>
        <w:pStyle w:val="Cover-byAuthors0"/>
      </w:pPr>
      <w:r>
        <w:t>Craig Schwanke</w:t>
      </w:r>
    </w:p>
    <w:p w14:paraId="20BC0456" w14:textId="79D049A1" w:rsidR="00064C14" w:rsidRDefault="00064C14" w:rsidP="005F3A5B">
      <w:pPr>
        <w:pStyle w:val="Cover-byAuthors0"/>
      </w:pPr>
      <w:r>
        <w:t>Kelly Reppert</w:t>
      </w:r>
    </w:p>
    <w:p w14:paraId="14D455B7" w14:textId="77777777" w:rsidR="00451F86" w:rsidRDefault="00451F86" w:rsidP="00823776">
      <w:pPr>
        <w:pStyle w:val="Cover-ByAuthors"/>
      </w:pPr>
      <w:r>
        <w:t>and</w:t>
      </w:r>
    </w:p>
    <w:p w14:paraId="30E910C4" w14:textId="77777777" w:rsidR="005F3A5B" w:rsidRDefault="005F3A5B" w:rsidP="005F3A5B">
      <w:pPr>
        <w:pStyle w:val="Cover-ByAuthors"/>
      </w:pPr>
      <w:bookmarkStart w:id="1" w:name="_Hlk7452248"/>
      <w:r>
        <w:t>Ben Buzzee</w:t>
      </w:r>
      <w:bookmarkEnd w:id="1"/>
    </w:p>
    <w:p w14:paraId="78350D63" w14:textId="77777777" w:rsidR="00451F86" w:rsidRDefault="00451F86" w:rsidP="00823776">
      <w:pPr>
        <w:pStyle w:val="Cover-ByAuthors"/>
      </w:pPr>
    </w:p>
    <w:p w14:paraId="264F752B" w14:textId="77777777" w:rsidR="00BB0E9D" w:rsidRDefault="00F62BC6">
      <w:pPr>
        <w:pStyle w:val="SymbolsandAbbrevTitle"/>
        <w:sectPr w:rsidR="00BB0E9D" w:rsidSect="003356C3">
          <w:headerReference w:type="default" r:id="rId8"/>
          <w:footerReference w:type="even" r:id="rId9"/>
          <w:footerReference w:type="default" r:id="rId10"/>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02670759" wp14:editId="459199E7">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7DCA1213" wp14:editId="4C246DF8">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2489F" w14:textId="75F5BFDD" w:rsidR="003A3794" w:rsidRDefault="003A3794" w:rsidP="009F2D05">
                            <w:pPr>
                              <w:pStyle w:val="Cover-PublDate"/>
                              <w:ind w:right="-72"/>
                            </w:pPr>
                            <w:r>
                              <w:t>July 2019</w:t>
                            </w:r>
                          </w:p>
                          <w:p w14:paraId="2128B48F" w14:textId="77777777" w:rsidR="003A3794" w:rsidRDefault="003A3794"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A1213"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082489F" w14:textId="75F5BFDD" w:rsidR="003A3794" w:rsidRDefault="003A3794" w:rsidP="009F2D05">
                      <w:pPr>
                        <w:pStyle w:val="Cover-PublDate"/>
                        <w:ind w:right="-72"/>
                      </w:pPr>
                      <w:r>
                        <w:t>July 2019</w:t>
                      </w:r>
                    </w:p>
                    <w:p w14:paraId="2128B48F" w14:textId="77777777" w:rsidR="003A3794" w:rsidRDefault="003A3794" w:rsidP="009F2D05">
                      <w:pPr>
                        <w:pStyle w:val="Cover-DeptDiv"/>
                      </w:pPr>
                      <w:r>
                        <w:t>Alaska Department of Fish and Game</w:t>
                      </w:r>
                      <w:r>
                        <w:tab/>
                        <w:t>Divisions of Sport Fish and Commercial Fisheries</w:t>
                      </w:r>
                    </w:p>
                  </w:txbxContent>
                </v:textbox>
                <w10:wrap anchory="page"/>
              </v:shape>
            </w:pict>
          </mc:Fallback>
        </mc:AlternateContent>
      </w:r>
    </w:p>
    <w:p w14:paraId="514EC32B" w14:textId="77777777" w:rsidR="00BB0E9D" w:rsidRDefault="00BB0E9D">
      <w:pPr>
        <w:pStyle w:val="SymbolsandAbbrevTitle"/>
        <w:spacing w:after="60"/>
      </w:pPr>
      <w:r>
        <w:lastRenderedPageBreak/>
        <w:t>Symbols and Abbreviations</w:t>
      </w:r>
    </w:p>
    <w:p w14:paraId="55A22C93"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994E914" w14:textId="77777777" w:rsidR="00BB0E9D" w:rsidRDefault="00BB0E9D">
      <w:pPr>
        <w:pStyle w:val="Keywords"/>
        <w:sectPr w:rsidR="00BB0E9D">
          <w:footerReference w:type="default" r:id="rId12"/>
          <w:headerReference w:type="first" r:id="rId13"/>
          <w:pgSz w:w="12240" w:h="15840" w:code="1"/>
          <w:pgMar w:top="1440" w:right="1440" w:bottom="1440" w:left="1440" w:header="720" w:footer="547" w:gutter="0"/>
          <w:pgNumType w:fmt="lowerRoman" w:start="1"/>
          <w:cols w:space="720"/>
          <w:formProt w:val="0"/>
        </w:sectPr>
      </w:pPr>
    </w:p>
    <w:p w14:paraId="70BE90C2"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9C46347"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5E217DEC"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5E8AC7D"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0A2E0484"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26FEBE9"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3ABA06B6"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0DA04F62"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5A121F38"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04447F2A"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52CF1D3D"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EA182BA" w14:textId="77777777" w:rsidR="00BB0E9D" w:rsidRDefault="00BB0E9D">
      <w:pPr>
        <w:pStyle w:val="TableRow"/>
        <w:tabs>
          <w:tab w:val="left" w:pos="2448"/>
          <w:tab w:val="left" w:pos="2988"/>
        </w:tabs>
        <w:spacing w:line="180" w:lineRule="exact"/>
        <w:jc w:val="left"/>
        <w:rPr>
          <w:sz w:val="16"/>
        </w:rPr>
      </w:pPr>
      <w:r>
        <w:rPr>
          <w:sz w:val="16"/>
        </w:rPr>
        <w:tab/>
      </w:r>
    </w:p>
    <w:p w14:paraId="4521040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1EA4F82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9D1E2EA"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43FAFB8E"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E915A8B"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94B45CF"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7C202B2"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48EE411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744657F" w14:textId="77777777" w:rsidR="00BB0E9D" w:rsidRDefault="00BB0E9D">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15F6BE4A"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35EEC7D1"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247479D7" w14:textId="77777777" w:rsidR="00BB0E9D" w:rsidRDefault="00BB0E9D">
      <w:pPr>
        <w:pStyle w:val="TableRow"/>
        <w:tabs>
          <w:tab w:val="left" w:pos="2448"/>
          <w:tab w:val="left" w:pos="2988"/>
        </w:tabs>
        <w:spacing w:line="180" w:lineRule="exact"/>
        <w:jc w:val="left"/>
        <w:rPr>
          <w:sz w:val="16"/>
        </w:rPr>
      </w:pPr>
      <w:r>
        <w:rPr>
          <w:sz w:val="16"/>
        </w:rPr>
        <w:tab/>
      </w:r>
    </w:p>
    <w:p w14:paraId="2372E99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0A777649"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240185BE"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69749ED7"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39FE8F9F"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5D8A7B7"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13A71956"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C83A37B"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312351BE" w14:textId="77777777" w:rsidR="00BB0E9D" w:rsidRDefault="00BB0E9D">
      <w:pPr>
        <w:pStyle w:val="TableRow"/>
        <w:tabs>
          <w:tab w:val="left" w:pos="2448"/>
          <w:tab w:val="left" w:pos="2988"/>
        </w:tabs>
        <w:spacing w:line="180" w:lineRule="exact"/>
        <w:jc w:val="left"/>
        <w:rPr>
          <w:sz w:val="16"/>
        </w:rPr>
      </w:pPr>
      <w:r>
        <w:rPr>
          <w:sz w:val="16"/>
        </w:rPr>
        <w:tab/>
      </w:r>
    </w:p>
    <w:p w14:paraId="3303B85F"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30C4DFE4"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0BCDFD55"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787C4EA3"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53E1BC39"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15FEBE09"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68CD2540"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11AFB1E"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32072D6"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2EE2336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36DB41C6"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147721B9"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3955730D"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E2B8015"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05DD6E9D"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1AE92D5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E7E28B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48EBFB52"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0155DB8"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6EB9290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5067821A"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DF6FED5"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779AED9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D9AC81A"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05FB511C"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563537A"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1E861A8E"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19B58C02"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64C8FB12"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0D54D349"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0A3A40A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7CF3C2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64439D2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0F1AEAD"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22C6E8D5"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43DEFFE1"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D0B4609" w14:textId="77777777" w:rsidR="00BB0E9D" w:rsidRDefault="00BB0E9D">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148AA54F"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25F4799A"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2EE9E1BD"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5D85CC80"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7103373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236A4EB0" w14:textId="77777777" w:rsidR="00BB0E9D" w:rsidRDefault="00BB0E9D">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40598CC8"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467A9C23" w14:textId="77777777" w:rsidR="00BB0E9D" w:rsidRDefault="00BB0E9D">
      <w:pPr>
        <w:pStyle w:val="TableRow"/>
        <w:tabs>
          <w:tab w:val="left" w:pos="1728"/>
          <w:tab w:val="left" w:pos="3348"/>
        </w:tabs>
        <w:spacing w:line="180" w:lineRule="exact"/>
        <w:jc w:val="left"/>
        <w:rPr>
          <w:sz w:val="16"/>
        </w:rPr>
      </w:pPr>
      <w:r>
        <w:rPr>
          <w:sz w:val="16"/>
        </w:rPr>
        <w:t>monetary symbols</w:t>
      </w:r>
    </w:p>
    <w:p w14:paraId="68C4CF7E"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6158FA60" w14:textId="77777777" w:rsidR="00BB0E9D" w:rsidRDefault="00BB0E9D">
      <w:pPr>
        <w:pStyle w:val="TableRow"/>
        <w:tabs>
          <w:tab w:val="left" w:pos="1728"/>
          <w:tab w:val="left" w:pos="3348"/>
        </w:tabs>
        <w:spacing w:line="180" w:lineRule="exact"/>
        <w:jc w:val="left"/>
        <w:rPr>
          <w:sz w:val="16"/>
        </w:rPr>
      </w:pPr>
      <w:r>
        <w:rPr>
          <w:sz w:val="16"/>
        </w:rPr>
        <w:t>months (tables and</w:t>
      </w:r>
    </w:p>
    <w:p w14:paraId="2D8A1A67"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2623BFFB"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4488BC80"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CB45CCE"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3E5930AA" w14:textId="77777777" w:rsidR="00BB0E9D" w:rsidRDefault="00BB0E9D">
      <w:pPr>
        <w:pStyle w:val="TableRow"/>
        <w:tabs>
          <w:tab w:val="left" w:pos="1728"/>
          <w:tab w:val="left" w:pos="3348"/>
        </w:tabs>
        <w:spacing w:line="180" w:lineRule="exact"/>
        <w:jc w:val="left"/>
        <w:rPr>
          <w:sz w:val="16"/>
        </w:rPr>
      </w:pPr>
      <w:r>
        <w:rPr>
          <w:sz w:val="16"/>
        </w:rPr>
        <w:t>United States</w:t>
      </w:r>
    </w:p>
    <w:p w14:paraId="7EACBDD3"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43FB403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18DB3B80"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D8655D9"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5983017"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79960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757E7DA9"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0A7AFCA"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0C0F815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9E2DAB3"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EECDFEB"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056FA84"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23D539A6"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461168C7"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24ED697F"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42F4E063"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4751191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D3C937A"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67F2560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DC53C4"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5D8669A2" w14:textId="77777777" w:rsidR="00BB0E9D" w:rsidRDefault="00BB0E9D">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088F471E"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BA80683"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80ECDC4"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6AF8D3E8"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66E66749"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30154D0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C39333A"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96F138E"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54E267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226BB6A"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72F0819C"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0FA92F0B"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687E65BA"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4117B44"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DB2D2B8"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104AAFB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1C43D547"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7159B771"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19DF622A"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29C59F54"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1D7E2A97"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0C34AAD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5B8BA91D"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7E3ACA8"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4636AD2"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505C032"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08AB2A11"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97970DF" w14:textId="77777777" w:rsidR="00BB0E9D" w:rsidRDefault="00BB0E9D">
      <w:pPr>
        <w:pStyle w:val="Title"/>
      </w:pPr>
    </w:p>
    <w:p w14:paraId="32EBD24F" w14:textId="77777777" w:rsidR="00BB0E9D" w:rsidRDefault="00BB0E9D">
      <w:pPr>
        <w:pStyle w:val="Title"/>
      </w:pPr>
    </w:p>
    <w:p w14:paraId="1BEFFC7D" w14:textId="77777777" w:rsidR="00BB0E9D" w:rsidRDefault="00BB0E9D">
      <w:pPr>
        <w:pStyle w:val="Title"/>
        <w:sectPr w:rsidR="00BB0E9D">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60B60E71"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354E662" w14:textId="61C9DA87" w:rsidR="00712BCB" w:rsidRDefault="00712BCB" w:rsidP="00712BCB">
      <w:pPr>
        <w:pStyle w:val="TitlePg-ReptSeries"/>
      </w:pPr>
      <w:r>
        <w:lastRenderedPageBreak/>
        <w:t xml:space="preserve">Regional Operational plan </w:t>
      </w:r>
      <w:r w:rsidR="00E610EB">
        <w:t>SF.</w:t>
      </w:r>
      <w:r w:rsidR="000B5277">
        <w:t>1J</w:t>
      </w:r>
      <w:r w:rsidR="00E610EB">
        <w:t>.201</w:t>
      </w:r>
      <w:r w:rsidR="003B74B3">
        <w:t>9</w:t>
      </w:r>
      <w:r w:rsidR="00E610EB">
        <w:t>.</w:t>
      </w:r>
      <w:r w:rsidR="000B5277">
        <w:t>xx</w:t>
      </w:r>
    </w:p>
    <w:p w14:paraId="2B171592" w14:textId="6EDCEA8B" w:rsidR="00712BCB" w:rsidRPr="00B34A3E" w:rsidRDefault="007F0B58" w:rsidP="00D63FA9">
      <w:pPr>
        <w:pStyle w:val="TitlePg-Title"/>
      </w:pPr>
      <w:r>
        <w:t xml:space="preserve">Operational Plan: </w:t>
      </w:r>
      <w:r w:rsidR="003B74B3" w:rsidRPr="003B74B3">
        <w:t>Reproductive and Biological Sampling of Black Rockfish (</w:t>
      </w:r>
      <w:r w:rsidR="003B74B3" w:rsidRPr="003B74B3">
        <w:rPr>
          <w:i/>
        </w:rPr>
        <w:t>Sebastes melanops</w:t>
      </w:r>
      <w:r w:rsidR="003B74B3" w:rsidRPr="003B74B3">
        <w:t xml:space="preserve">) from </w:t>
      </w:r>
      <w:r w:rsidR="00E42246">
        <w:t>Southeast Alaska</w:t>
      </w:r>
      <w:r w:rsidR="003B74B3" w:rsidRPr="003B74B3">
        <w:t xml:space="preserve"> and the </w:t>
      </w:r>
      <w:r w:rsidR="00E42246">
        <w:t>Southern</w:t>
      </w:r>
      <w:r w:rsidR="003B74B3" w:rsidRPr="003B74B3">
        <w:t xml:space="preserve"> Gulf of Alaska</w:t>
      </w:r>
    </w:p>
    <w:p w14:paraId="24B30A55" w14:textId="77777777" w:rsidR="00BB0E9D" w:rsidRDefault="00984182">
      <w:pPr>
        <w:pStyle w:val="TitlePg-Authors"/>
      </w:pPr>
      <w:r>
        <w:t>b</w:t>
      </w:r>
      <w:r w:rsidR="00BB0E9D">
        <w:t>y</w:t>
      </w:r>
    </w:p>
    <w:p w14:paraId="03A023BE" w14:textId="0565314B" w:rsidR="00984182" w:rsidRDefault="00E42246">
      <w:pPr>
        <w:pStyle w:val="TitlePg-Authors"/>
      </w:pPr>
      <w:r>
        <w:t>Kercia Schroeder</w:t>
      </w:r>
    </w:p>
    <w:p w14:paraId="3187E0BA" w14:textId="77777777" w:rsidR="003B74B3" w:rsidRDefault="003B74B3">
      <w:pPr>
        <w:pStyle w:val="TitlePg-Authors"/>
      </w:pPr>
      <w:r>
        <w:t>Alaska Department of Fish and Game, Division of Sport Fish, Anchorage</w:t>
      </w:r>
    </w:p>
    <w:p w14:paraId="44C51BF5" w14:textId="7C307835" w:rsidR="003B74B3" w:rsidRDefault="00E42246">
      <w:pPr>
        <w:pStyle w:val="TitlePg-Authors"/>
      </w:pPr>
      <w:r>
        <w:t>Troy Tydingco</w:t>
      </w:r>
    </w:p>
    <w:p w14:paraId="58CE5E6B" w14:textId="57B1AE0C" w:rsidR="003B74B3" w:rsidRDefault="003B74B3">
      <w:pPr>
        <w:pStyle w:val="TitlePg-Authors"/>
      </w:pPr>
      <w:r>
        <w:t xml:space="preserve">Alaska Department of Fish and Game, Division of Sport Fish, </w:t>
      </w:r>
      <w:r w:rsidR="00E42246">
        <w:t>Sitka</w:t>
      </w:r>
    </w:p>
    <w:p w14:paraId="566EDD06" w14:textId="14F71D04" w:rsidR="008503E4" w:rsidRDefault="008503E4">
      <w:pPr>
        <w:pStyle w:val="TitlePg-Authors"/>
      </w:pPr>
      <w:r>
        <w:t>Craig Schwanke</w:t>
      </w:r>
    </w:p>
    <w:p w14:paraId="6720CF55" w14:textId="59E1C77B" w:rsidR="008503E4" w:rsidRDefault="008503E4">
      <w:pPr>
        <w:pStyle w:val="TitlePg-Authors"/>
      </w:pPr>
      <w:r>
        <w:t>Alaska Department of Fish and Game, Division of Sport Fish, Craig</w:t>
      </w:r>
    </w:p>
    <w:p w14:paraId="0009159A" w14:textId="2A77C915" w:rsidR="003B74B3" w:rsidRDefault="00E42246">
      <w:pPr>
        <w:pStyle w:val="TitlePg-Authors"/>
      </w:pPr>
      <w:r>
        <w:t>Kelly Reppert</w:t>
      </w:r>
    </w:p>
    <w:p w14:paraId="778E698B" w14:textId="0E8FA46E" w:rsidR="003B74B3" w:rsidRDefault="003B74B3">
      <w:pPr>
        <w:pStyle w:val="TitlePg-Authors"/>
      </w:pPr>
      <w:r>
        <w:t xml:space="preserve">Alaska Department of Fish and Game, Division of Sport Fish, </w:t>
      </w:r>
      <w:r w:rsidR="00E42246">
        <w:t>Ketchikan</w:t>
      </w:r>
    </w:p>
    <w:p w14:paraId="2D73E6F8" w14:textId="77777777" w:rsidR="00451F86" w:rsidRDefault="007F0B58" w:rsidP="003B74B3">
      <w:pPr>
        <w:pStyle w:val="TitlePg-Authors"/>
      </w:pPr>
      <w:r>
        <w:t>and</w:t>
      </w:r>
    </w:p>
    <w:p w14:paraId="527087BE" w14:textId="77777777" w:rsidR="00AA37CF" w:rsidRDefault="00270F4F">
      <w:pPr>
        <w:pStyle w:val="TitlePg-Authors"/>
      </w:pPr>
      <w:r>
        <w:t>Ben Buzzee</w:t>
      </w:r>
    </w:p>
    <w:p w14:paraId="42146116" w14:textId="77777777" w:rsidR="00270F4F" w:rsidRDefault="00270F4F">
      <w:pPr>
        <w:pStyle w:val="TitlePg-Authors"/>
      </w:pPr>
      <w:r>
        <w:t>Alaska Department of Fish and Game, Division of Sport Fish, Research and Technical Services, Anchorage</w:t>
      </w:r>
    </w:p>
    <w:p w14:paraId="22DD5366" w14:textId="77777777" w:rsidR="00AA37CF" w:rsidRDefault="00AA37CF">
      <w:pPr>
        <w:pStyle w:val="TitlePg-Authors"/>
      </w:pPr>
    </w:p>
    <w:p w14:paraId="1FD531B2" w14:textId="77777777" w:rsidR="00AA37CF" w:rsidRDefault="00AA37CF">
      <w:pPr>
        <w:pStyle w:val="TitlePg-Authors"/>
      </w:pPr>
    </w:p>
    <w:p w14:paraId="50E031A3" w14:textId="77777777" w:rsidR="00BB0E9D" w:rsidRDefault="00BB0E9D">
      <w:pPr>
        <w:sectPr w:rsidR="00BB0E9D">
          <w:footerReference w:type="default" r:id="rId16"/>
          <w:headerReference w:type="first" r:id="rId17"/>
          <w:pgSz w:w="12240" w:h="15840" w:code="1"/>
          <w:pgMar w:top="1440" w:right="1440" w:bottom="1440" w:left="1440" w:header="720" w:footer="547" w:gutter="0"/>
          <w:pgNumType w:fmt="lowerRoman" w:start="1"/>
          <w:cols w:space="720"/>
          <w:formProt w:val="0"/>
        </w:sectPr>
      </w:pPr>
    </w:p>
    <w:p w14:paraId="43DD07FE" w14:textId="77777777" w:rsidR="00BB0E9D" w:rsidRDefault="00BB0E9D" w:rsidP="004E258D">
      <w:pPr>
        <w:pStyle w:val="TitlePg-LocDate"/>
        <w:framePr w:w="0" w:hSpace="0" w:wrap="auto" w:hAnchor="text" w:xAlign="left" w:yAlign="inline"/>
      </w:pPr>
    </w:p>
    <w:p w14:paraId="11886395" w14:textId="77777777" w:rsidR="00BB0E9D" w:rsidRDefault="00BB0E9D" w:rsidP="004E258D">
      <w:pPr>
        <w:pStyle w:val="TitlePg-LocDate"/>
        <w:framePr w:w="0" w:hSpace="0" w:wrap="auto" w:hAnchor="text" w:xAlign="left" w:yAlign="inline"/>
      </w:pPr>
    </w:p>
    <w:p w14:paraId="38610978" w14:textId="77777777" w:rsidR="00BB0E9D" w:rsidRDefault="00BB0E9D" w:rsidP="004E258D">
      <w:pPr>
        <w:pStyle w:val="TitlePg-LocDate"/>
        <w:framePr w:w="0" w:hSpace="0" w:wrap="auto" w:hAnchor="text" w:xAlign="left" w:yAlign="inline"/>
      </w:pPr>
    </w:p>
    <w:p w14:paraId="7DB51F3A"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87BDDB9"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2C9BA1BB" wp14:editId="69984638">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09681" w14:textId="77777777" w:rsidR="003A3794" w:rsidRDefault="003A379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6FCE7173" w:rsidR="003A3794" w:rsidRDefault="003A3794" w:rsidP="007B4B8F">
                            <w:pPr>
                              <w:jc w:val="center"/>
                              <w:rPr>
                                <w:sz w:val="20"/>
                                <w:szCs w:val="20"/>
                              </w:rPr>
                            </w:pPr>
                            <w:r>
                              <w:rPr>
                                <w:sz w:val="20"/>
                                <w:szCs w:val="20"/>
                              </w:rPr>
                              <w:t>July 2019</w:t>
                            </w:r>
                          </w:p>
                          <w:p w14:paraId="45012407" w14:textId="77777777" w:rsidR="003A3794" w:rsidRPr="007B4B8F" w:rsidRDefault="003A3794"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BA1BB"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6D309681" w14:textId="77777777" w:rsidR="003A3794" w:rsidRDefault="003A3794"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6FCE7173" w:rsidR="003A3794" w:rsidRDefault="003A3794" w:rsidP="007B4B8F">
                      <w:pPr>
                        <w:jc w:val="center"/>
                        <w:rPr>
                          <w:sz w:val="20"/>
                          <w:szCs w:val="20"/>
                        </w:rPr>
                      </w:pPr>
                      <w:r>
                        <w:rPr>
                          <w:sz w:val="20"/>
                          <w:szCs w:val="20"/>
                        </w:rPr>
                        <w:t>July 2019</w:t>
                      </w:r>
                    </w:p>
                    <w:p w14:paraId="45012407" w14:textId="77777777" w:rsidR="003A3794" w:rsidRPr="007B4B8F" w:rsidRDefault="003A3794" w:rsidP="007B4B8F">
                      <w:pPr>
                        <w:jc w:val="center"/>
                        <w:rPr>
                          <w:sz w:val="20"/>
                          <w:szCs w:val="20"/>
                        </w:rPr>
                      </w:pPr>
                    </w:p>
                  </w:txbxContent>
                </v:textbox>
                <w10:wrap anchorx="margin" anchory="page"/>
              </v:shape>
            </w:pict>
          </mc:Fallback>
        </mc:AlternateContent>
      </w:r>
    </w:p>
    <w:p w14:paraId="32F5BA2E"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7F4447D" w14:textId="77777777" w:rsidR="0063635C" w:rsidRDefault="00712BCB" w:rsidP="0063635C">
      <w:pPr>
        <w:pStyle w:val="OEOPg-ReptSeries"/>
      </w:pPr>
      <w:bookmarkStart w:id="2" w:name="OLE_LINK1"/>
      <w:bookmarkStart w:id="3"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8" w:history="1">
        <w:r>
          <w:rPr>
            <w:rStyle w:val="Hyperlink"/>
          </w:rPr>
          <w:t>http://www.adfg.alaska.gov/sf/publications/</w:t>
        </w:r>
      </w:hyperlink>
    </w:p>
    <w:bookmarkEnd w:id="2"/>
    <w:bookmarkEnd w:id="3"/>
    <w:p w14:paraId="10F437B8" w14:textId="77777777" w:rsidR="00BB0E9D" w:rsidRDefault="00BB0E9D">
      <w:pPr>
        <w:pStyle w:val="OEOPg-ReptSeries"/>
        <w:sectPr w:rsidR="00BB0E9D">
          <w:footerReference w:type="default" r:id="rId19"/>
          <w:pgSz w:w="12240" w:h="15840" w:code="1"/>
          <w:pgMar w:top="1440" w:right="1440" w:bottom="1440" w:left="1440" w:header="720" w:footer="547" w:gutter="0"/>
          <w:pgNumType w:start="1"/>
          <w:cols w:space="720"/>
          <w:formProt w:val="0"/>
        </w:sectPr>
      </w:pPr>
    </w:p>
    <w:p w14:paraId="040A4C3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1A1985B6" w14:textId="3BBF1317" w:rsidR="00712BCB" w:rsidRDefault="00E42246" w:rsidP="00102AA1">
      <w:pPr>
        <w:pStyle w:val="OEOPg-Citation"/>
        <w:framePr w:hSpace="720" w:wrap="notBeside" w:vAnchor="page" w:hAnchor="page" w:x="1501" w:y="4666"/>
        <w:pBdr>
          <w:left w:val="single" w:sz="6" w:space="3" w:color="auto"/>
          <w:right w:val="single" w:sz="6" w:space="3" w:color="auto"/>
        </w:pBdr>
        <w:jc w:val="center"/>
      </w:pPr>
      <w:r>
        <w:t>Kercia Schroeder</w:t>
      </w:r>
    </w:p>
    <w:p w14:paraId="602B5A67" w14:textId="77777777" w:rsidR="00712BCB" w:rsidRDefault="00712BCB"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A37FF99" w14:textId="6FED6220" w:rsidR="006545A6" w:rsidRDefault="00E42246" w:rsidP="00102AA1">
      <w:pPr>
        <w:pStyle w:val="OEOPg-Citation"/>
        <w:framePr w:hSpace="720" w:wrap="notBeside" w:vAnchor="page" w:hAnchor="page" w:x="1501" w:y="4666"/>
        <w:pBdr>
          <w:left w:val="single" w:sz="6" w:space="3" w:color="auto"/>
          <w:right w:val="single" w:sz="6" w:space="3" w:color="auto"/>
        </w:pBdr>
        <w:jc w:val="center"/>
      </w:pPr>
      <w:r>
        <w:t>PO Box 110024</w:t>
      </w:r>
      <w:r w:rsidR="00270F4F" w:rsidRPr="001153CB">
        <w:t xml:space="preserve">, </w:t>
      </w:r>
      <w:r>
        <w:t>Juneau,</w:t>
      </w:r>
      <w:r w:rsidR="00270F4F" w:rsidRPr="001153CB">
        <w:t xml:space="preserve"> AK 99</w:t>
      </w:r>
      <w:r>
        <w:t>811</w:t>
      </w:r>
      <w:r w:rsidR="00270F4F" w:rsidRPr="001153CB">
        <w:t>-</w:t>
      </w:r>
      <w:r>
        <w:t>0024</w:t>
      </w:r>
      <w:r w:rsidR="00270F4F">
        <w:t>, USA</w:t>
      </w:r>
    </w:p>
    <w:p w14:paraId="51559D26" w14:textId="77777777" w:rsidR="00C31FF6" w:rsidRDefault="00C31FF6" w:rsidP="00102AA1">
      <w:pPr>
        <w:pStyle w:val="OEOPg-Citation"/>
        <w:framePr w:hSpace="720" w:wrap="notBeside" w:vAnchor="page" w:hAnchor="page" w:x="1501" w:y="4666"/>
        <w:pBdr>
          <w:left w:val="single" w:sz="6" w:space="3" w:color="auto"/>
          <w:right w:val="single" w:sz="6" w:space="3" w:color="auto"/>
        </w:pBdr>
        <w:jc w:val="center"/>
      </w:pPr>
    </w:p>
    <w:p w14:paraId="5C7A8B5A" w14:textId="2C4C3F1C" w:rsidR="00270F4F" w:rsidRDefault="00E42246" w:rsidP="00102AA1">
      <w:pPr>
        <w:pStyle w:val="OEOPg-Citation"/>
        <w:framePr w:hSpace="720" w:wrap="notBeside" w:vAnchor="page" w:hAnchor="page" w:x="1501" w:y="4666"/>
        <w:pBdr>
          <w:left w:val="single" w:sz="6" w:space="3" w:color="auto"/>
          <w:right w:val="single" w:sz="6" w:space="3" w:color="auto"/>
        </w:pBdr>
        <w:jc w:val="center"/>
      </w:pPr>
      <w:r>
        <w:t>Troy Tydingco</w:t>
      </w:r>
    </w:p>
    <w:p w14:paraId="6440DFA6"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27D0C8FC" w14:textId="55B676D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304 Lake St.</w:t>
      </w:r>
      <w:r w:rsidR="00270F4F" w:rsidRPr="001153CB">
        <w:t xml:space="preserve">, </w:t>
      </w:r>
      <w:r>
        <w:t>Sitka,</w:t>
      </w:r>
      <w:r w:rsidR="00270F4F" w:rsidRPr="001153CB">
        <w:t xml:space="preserve"> AK </w:t>
      </w:r>
      <w:r>
        <w:t>99835</w:t>
      </w:r>
      <w:r w:rsidR="00270F4F">
        <w:t>, USA</w:t>
      </w:r>
    </w:p>
    <w:p w14:paraId="0FBB31AF" w14:textId="3B2B71BA"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B90142F"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Craig Schwanke</w:t>
      </w:r>
    </w:p>
    <w:p w14:paraId="416341DD"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17E29F9E"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PO Box 682</w:t>
      </w:r>
      <w:r w:rsidRPr="00055A5C">
        <w:t xml:space="preserve">, </w:t>
      </w:r>
      <w:r>
        <w:t>Craig</w:t>
      </w:r>
      <w:r w:rsidRPr="00055A5C">
        <w:t>, AK 99</w:t>
      </w:r>
      <w:r>
        <w:t>921, USA</w:t>
      </w:r>
    </w:p>
    <w:p w14:paraId="54C03477" w14:textId="77777777" w:rsidR="008503E4" w:rsidRDefault="008503E4" w:rsidP="00102AA1">
      <w:pPr>
        <w:pStyle w:val="OEOPg-Citation"/>
        <w:framePr w:hSpace="720" w:wrap="notBeside" w:vAnchor="page" w:hAnchor="page" w:x="1501" w:y="4666"/>
        <w:pBdr>
          <w:left w:val="single" w:sz="6" w:space="3" w:color="auto"/>
          <w:right w:val="single" w:sz="6" w:space="3" w:color="auto"/>
        </w:pBdr>
        <w:jc w:val="center"/>
      </w:pPr>
    </w:p>
    <w:p w14:paraId="1B6DBAA7" w14:textId="45AE8F6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Kelly Reppert</w:t>
      </w:r>
    </w:p>
    <w:p w14:paraId="5B9E555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643D8934" w14:textId="50ACF65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2030 Sea Level Dr., Suite 205</w:t>
      </w:r>
      <w:r w:rsidR="00270F4F" w:rsidRPr="00055A5C">
        <w:t xml:space="preserve">, </w:t>
      </w:r>
      <w:r>
        <w:t>Ketchikan</w:t>
      </w:r>
      <w:r w:rsidR="00270F4F" w:rsidRPr="00055A5C">
        <w:t>, AK 99</w:t>
      </w:r>
      <w:r w:rsidR="00292138">
        <w:t>901</w:t>
      </w:r>
      <w:r w:rsidR="00270F4F">
        <w:t>, USA</w:t>
      </w:r>
    </w:p>
    <w:p w14:paraId="5B9AD64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E1BC4C0" w14:textId="52451BD1" w:rsidR="00FA37D3" w:rsidRDefault="00270F4F" w:rsidP="00102AA1">
      <w:pPr>
        <w:pStyle w:val="OEOPg-Citation"/>
        <w:framePr w:hSpace="720" w:wrap="notBeside" w:vAnchor="page" w:hAnchor="page" w:x="1501" w:y="4666"/>
        <w:pBdr>
          <w:left w:val="single" w:sz="6" w:space="3" w:color="auto"/>
          <w:right w:val="single" w:sz="6" w:space="3" w:color="auto"/>
        </w:pBdr>
        <w:jc w:val="center"/>
      </w:pPr>
      <w:r>
        <w:t>Ben Buzzee</w:t>
      </w:r>
    </w:p>
    <w:p w14:paraId="6A57DADB" w14:textId="77777777" w:rsidR="00FA37D3" w:rsidRDefault="00FA37D3"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r w:rsidR="00270F4F">
        <w:t xml:space="preserve"> Research and Technical Services,</w:t>
      </w:r>
    </w:p>
    <w:p w14:paraId="4773ECFC" w14:textId="77777777" w:rsidR="00FA37D3" w:rsidRDefault="00977CF5"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455748D4" w14:textId="77777777" w:rsidR="006545A6" w:rsidRDefault="006545A6" w:rsidP="00102AA1">
      <w:pPr>
        <w:pStyle w:val="OEOPg-Citation"/>
        <w:framePr w:hSpace="720" w:wrap="notBeside" w:vAnchor="page" w:hAnchor="page" w:x="1501" w:y="4666"/>
        <w:pBdr>
          <w:left w:val="single" w:sz="6" w:space="3" w:color="auto"/>
          <w:right w:val="single" w:sz="6" w:space="3" w:color="auto"/>
        </w:pBdr>
        <w:jc w:val="left"/>
      </w:pPr>
    </w:p>
    <w:p w14:paraId="4091B938" w14:textId="77777777" w:rsidR="006545A6" w:rsidRDefault="00C31FF6" w:rsidP="00102AA1">
      <w:pPr>
        <w:pStyle w:val="OEOPg-Citation"/>
        <w:framePr w:hSpace="720" w:wrap="notBeside" w:vAnchor="page" w:hAnchor="page" w:x="1501" w:y="4666"/>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317B68C5" w14:textId="43627BE0" w:rsidR="006545A6" w:rsidRDefault="00C31FF6" w:rsidP="00102AA1">
      <w:pPr>
        <w:pStyle w:val="OEOPg-Citation"/>
        <w:framePr w:hSpace="720" w:wrap="notBeside" w:vAnchor="page" w:hAnchor="page" w:x="1501" w:y="4666"/>
        <w:pBdr>
          <w:left w:val="single" w:sz="6" w:space="3" w:color="auto"/>
          <w:right w:val="single" w:sz="6" w:space="3" w:color="auto"/>
        </w:pBdr>
        <w:spacing w:after="120"/>
      </w:pPr>
      <w:r>
        <w:t xml:space="preserve"> </w:t>
      </w:r>
      <w:r w:rsidR="00292138">
        <w:t>Schroeder, K., T. Tydingco, C. Schwanke,</w:t>
      </w:r>
      <w:r w:rsidR="00195AC4">
        <w:t xml:space="preserve"> </w:t>
      </w:r>
      <w:r w:rsidR="008503E4">
        <w:t xml:space="preserve">K. Reppert, </w:t>
      </w:r>
      <w:r w:rsidR="007F0B58">
        <w:t xml:space="preserve">and </w:t>
      </w:r>
      <w:r w:rsidR="00BC7A0E">
        <w:t>B</w:t>
      </w:r>
      <w:r w:rsidR="007F0B58">
        <w:t xml:space="preserve">. </w:t>
      </w:r>
      <w:r w:rsidR="00BC7A0E">
        <w:t>Buzzee</w:t>
      </w:r>
      <w:r w:rsidR="00712BCB" w:rsidRPr="00712BCB">
        <w:t>.</w:t>
      </w:r>
      <w:r w:rsidR="00FA37D3">
        <w:t xml:space="preserve"> 201</w:t>
      </w:r>
      <w:r w:rsidR="00BC7A0E">
        <w:t>9</w:t>
      </w:r>
      <w:r w:rsidR="00FA37D3">
        <w:t xml:space="preserve">. </w:t>
      </w:r>
      <w:r w:rsidR="007F0B58" w:rsidRPr="00712BCB">
        <w:t>Operational Plan</w:t>
      </w:r>
      <w:r w:rsidR="00712BCB" w:rsidRPr="00712BCB">
        <w:t>:</w:t>
      </w:r>
      <w:r w:rsidR="00BC7A0E" w:rsidRPr="00BC7A0E">
        <w:t xml:space="preserve"> Reproductive and </w:t>
      </w:r>
      <w:r w:rsidR="006B3F8B">
        <w:t>b</w:t>
      </w:r>
      <w:r w:rsidR="00BC7A0E" w:rsidRPr="00BC7A0E">
        <w:t xml:space="preserve">iological </w:t>
      </w:r>
      <w:r w:rsidR="006B3F8B">
        <w:t>s</w:t>
      </w:r>
      <w:r w:rsidR="00BC7A0E" w:rsidRPr="00BC7A0E">
        <w:t xml:space="preserve">ampling of </w:t>
      </w:r>
      <w:r w:rsidR="006B3F8B">
        <w:t>b</w:t>
      </w:r>
      <w:r w:rsidR="00BC7A0E" w:rsidRPr="00BC7A0E">
        <w:t xml:space="preserve">lack </w:t>
      </w:r>
      <w:r w:rsidR="006B3F8B">
        <w:t>r</w:t>
      </w:r>
      <w:r w:rsidR="00BC7A0E" w:rsidRPr="00BC7A0E">
        <w:t>ockfish (</w:t>
      </w:r>
      <w:r w:rsidR="00BC7A0E" w:rsidRPr="00BC7A0E">
        <w:rPr>
          <w:i w:val="0"/>
        </w:rPr>
        <w:t xml:space="preserve">Sebastes </w:t>
      </w:r>
      <w:proofErr w:type="spellStart"/>
      <w:r w:rsidR="00BC7A0E" w:rsidRPr="00BC7A0E">
        <w:rPr>
          <w:i w:val="0"/>
        </w:rPr>
        <w:t>melanops</w:t>
      </w:r>
      <w:proofErr w:type="spellEnd"/>
      <w:r w:rsidR="00BC7A0E" w:rsidRPr="00BC7A0E">
        <w:t xml:space="preserve">) from </w:t>
      </w:r>
      <w:r w:rsidR="00292138">
        <w:t>Southeast Alaska</w:t>
      </w:r>
      <w:r w:rsidR="00BC7A0E" w:rsidRPr="00BC7A0E">
        <w:t xml:space="preserve"> and the </w:t>
      </w:r>
      <w:r w:rsidR="00292138">
        <w:t>Southern</w:t>
      </w:r>
      <w:r w:rsidR="00BC7A0E" w:rsidRPr="00BC7A0E">
        <w:t xml:space="preserve"> Gulf of Alaska</w:t>
      </w:r>
      <w:r w:rsidR="00D176EB">
        <w:t>.</w:t>
      </w:r>
      <w:r w:rsidR="00712BCB" w:rsidRPr="00712BCB">
        <w:t xml:space="preserve"> Alaska Department of Fish and Game, Regional Operational Plan </w:t>
      </w:r>
      <w:proofErr w:type="gramStart"/>
      <w:r w:rsidR="00712BCB" w:rsidRPr="00712BCB">
        <w:t>ROP.</w:t>
      </w:r>
      <w:r w:rsidR="00E610EB">
        <w:t>SF.</w:t>
      </w:r>
      <w:r w:rsidR="000B5277">
        <w:t>1J</w:t>
      </w:r>
      <w:r w:rsidR="00E610EB">
        <w:t>.201</w:t>
      </w:r>
      <w:r w:rsidR="00BC7A0E">
        <w:t>9</w:t>
      </w:r>
      <w:r w:rsidR="00E610EB">
        <w:t>.</w:t>
      </w:r>
      <w:r w:rsidR="000B5277">
        <w:t>xx</w:t>
      </w:r>
      <w:proofErr w:type="gramEnd"/>
      <w:r w:rsidR="00712BCB" w:rsidRPr="00712BCB">
        <w:t>, Anchorage.</w:t>
      </w:r>
    </w:p>
    <w:p w14:paraId="666F15B8"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1CAB088" wp14:editId="27E3113F">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DA204" w14:textId="77777777" w:rsidR="003A3794" w:rsidRPr="002B7FE6" w:rsidRDefault="003A379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3A3794" w:rsidRPr="002B7FE6" w:rsidRDefault="003A379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3A3794" w:rsidRPr="002B7FE6" w:rsidRDefault="003A3794" w:rsidP="002B7FE6">
                            <w:pPr>
                              <w:spacing w:after="0"/>
                              <w:jc w:val="center"/>
                              <w:rPr>
                                <w:spacing w:val="-4"/>
                                <w:sz w:val="20"/>
                                <w:szCs w:val="20"/>
                              </w:rPr>
                            </w:pPr>
                            <w:r w:rsidRPr="002B7FE6">
                              <w:rPr>
                                <w:sz w:val="20"/>
                                <w:szCs w:val="20"/>
                              </w:rPr>
                              <w:t>ADF&amp;G ADA Coordinator, P.O. Box 115526, Juneau, AK 99811-5526</w:t>
                            </w:r>
                          </w:p>
                          <w:p w14:paraId="387D3ECA" w14:textId="77777777" w:rsidR="003A3794" w:rsidRPr="002B7FE6" w:rsidRDefault="003A379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3A3794" w:rsidRPr="002B7FE6" w:rsidRDefault="003A379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3A3794" w:rsidRPr="002B7FE6" w:rsidRDefault="003A379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3A3794" w:rsidRDefault="003A379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3A3794" w:rsidRPr="002B7FE6" w:rsidRDefault="003A3794" w:rsidP="002B7FE6">
                            <w:pPr>
                              <w:spacing w:after="60"/>
                              <w:jc w:val="center"/>
                              <w:rPr>
                                <w:sz w:val="20"/>
                                <w:szCs w:val="20"/>
                              </w:rPr>
                            </w:pPr>
                            <w:r w:rsidRPr="002B7FE6">
                              <w:rPr>
                                <w:sz w:val="20"/>
                                <w:szCs w:val="20"/>
                              </w:rPr>
                              <w:t>(Juneau TDD) 907-465-3646, or (FAX) 907-465-6078</w:t>
                            </w:r>
                          </w:p>
                          <w:p w14:paraId="01F73E26" w14:textId="77777777" w:rsidR="003A3794" w:rsidRPr="002B7FE6" w:rsidRDefault="003A379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3A3794" w:rsidRPr="0065344F" w:rsidRDefault="003A379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3A3794" w:rsidRPr="0065344F" w:rsidRDefault="003A3794"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AB088"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5F7DA204" w14:textId="77777777" w:rsidR="003A3794" w:rsidRPr="002B7FE6" w:rsidRDefault="003A3794"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3A3794" w:rsidRPr="002B7FE6" w:rsidRDefault="003A3794"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3A3794" w:rsidRPr="002B7FE6" w:rsidRDefault="003A3794" w:rsidP="002B7FE6">
                      <w:pPr>
                        <w:spacing w:after="0"/>
                        <w:jc w:val="center"/>
                        <w:rPr>
                          <w:spacing w:val="-4"/>
                          <w:sz w:val="20"/>
                          <w:szCs w:val="20"/>
                        </w:rPr>
                      </w:pPr>
                      <w:r w:rsidRPr="002B7FE6">
                        <w:rPr>
                          <w:sz w:val="20"/>
                          <w:szCs w:val="20"/>
                        </w:rPr>
                        <w:t>ADF&amp;G ADA Coordinator, P.O. Box 115526, Juneau, AK 99811-5526</w:t>
                      </w:r>
                    </w:p>
                    <w:p w14:paraId="387D3ECA" w14:textId="77777777" w:rsidR="003A3794" w:rsidRPr="002B7FE6" w:rsidRDefault="003A3794"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3A3794" w:rsidRPr="002B7FE6" w:rsidRDefault="003A3794"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3A3794" w:rsidRPr="002B7FE6" w:rsidRDefault="003A3794"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3A3794" w:rsidRDefault="003A3794"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3A3794" w:rsidRPr="002B7FE6" w:rsidRDefault="003A3794" w:rsidP="002B7FE6">
                      <w:pPr>
                        <w:spacing w:after="60"/>
                        <w:jc w:val="center"/>
                        <w:rPr>
                          <w:sz w:val="20"/>
                          <w:szCs w:val="20"/>
                        </w:rPr>
                      </w:pPr>
                      <w:r w:rsidRPr="002B7FE6">
                        <w:rPr>
                          <w:sz w:val="20"/>
                          <w:szCs w:val="20"/>
                        </w:rPr>
                        <w:t>(Juneau TDD) 907-465-3646, or (FAX) 907-465-6078</w:t>
                      </w:r>
                    </w:p>
                    <w:p w14:paraId="01F73E26" w14:textId="77777777" w:rsidR="003A3794" w:rsidRPr="002B7FE6" w:rsidRDefault="003A3794"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3A3794" w:rsidRPr="0065344F" w:rsidRDefault="003A3794"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3A3794" w:rsidRPr="0065344F" w:rsidRDefault="003A3794" w:rsidP="007F72F4">
                      <w:pPr>
                        <w:rPr>
                          <w:spacing w:val="-4"/>
                          <w:sz w:val="20"/>
                          <w:szCs w:val="20"/>
                        </w:rPr>
                      </w:pPr>
                    </w:p>
                  </w:txbxContent>
                </v:textbox>
                <w10:wrap anchory="page"/>
              </v:shape>
            </w:pict>
          </mc:Fallback>
        </mc:AlternateContent>
      </w:r>
    </w:p>
    <w:p w14:paraId="4EA130F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3F8B" w:rsidRPr="000B3E82" w14:paraId="3EA7C786" w14:textId="77777777" w:rsidTr="00AA4CA3">
        <w:trPr>
          <w:trHeight w:val="360"/>
        </w:trPr>
        <w:tc>
          <w:tcPr>
            <w:tcW w:w="3528" w:type="dxa"/>
            <w:vAlign w:val="center"/>
          </w:tcPr>
          <w:p w14:paraId="18E0A756" w14:textId="77777777" w:rsidR="006B3F8B" w:rsidRPr="00364916" w:rsidRDefault="006B3F8B" w:rsidP="00AA4CA3">
            <w:pPr>
              <w:spacing w:after="0"/>
              <w:jc w:val="left"/>
              <w:rPr>
                <w:rFonts w:eastAsia="Calibri"/>
              </w:rPr>
            </w:pPr>
            <w:r w:rsidRPr="00364916">
              <w:rPr>
                <w:rFonts w:eastAsia="Calibri"/>
              </w:rPr>
              <w:t>Project Title:</w:t>
            </w:r>
          </w:p>
        </w:tc>
        <w:tc>
          <w:tcPr>
            <w:tcW w:w="6030" w:type="dxa"/>
            <w:vAlign w:val="center"/>
          </w:tcPr>
          <w:p w14:paraId="7D8050C6" w14:textId="6A2F664C" w:rsidR="006B3F8B" w:rsidRPr="00364916" w:rsidRDefault="006B3F8B" w:rsidP="00AA4CA3">
            <w:pPr>
              <w:pStyle w:val="Normal-0After"/>
              <w:rPr>
                <w:szCs w:val="22"/>
              </w:rPr>
            </w:pPr>
            <w:r w:rsidRPr="00364916">
              <w:rPr>
                <w:szCs w:val="22"/>
              </w:rPr>
              <w:t>Operational Plan: Reproductive and Biological Sampling of Black Rockfish (</w:t>
            </w:r>
            <w:r w:rsidRPr="00364916">
              <w:rPr>
                <w:i/>
                <w:szCs w:val="22"/>
              </w:rPr>
              <w:t xml:space="preserve">Sebastes </w:t>
            </w:r>
            <w:proofErr w:type="spellStart"/>
            <w:r w:rsidRPr="00364916">
              <w:rPr>
                <w:i/>
                <w:szCs w:val="22"/>
              </w:rPr>
              <w:t>melanops</w:t>
            </w:r>
            <w:proofErr w:type="spellEnd"/>
            <w:r w:rsidRPr="00364916">
              <w:rPr>
                <w:szCs w:val="22"/>
              </w:rPr>
              <w:t xml:space="preserve">) from </w:t>
            </w:r>
            <w:r w:rsidR="00292138">
              <w:rPr>
                <w:szCs w:val="22"/>
              </w:rPr>
              <w:t>Southeast Alaska</w:t>
            </w:r>
            <w:r w:rsidRPr="00364916">
              <w:rPr>
                <w:szCs w:val="22"/>
              </w:rPr>
              <w:t xml:space="preserve"> and the </w:t>
            </w:r>
            <w:r w:rsidR="00292138">
              <w:rPr>
                <w:szCs w:val="22"/>
              </w:rPr>
              <w:t>Southern</w:t>
            </w:r>
            <w:r w:rsidRPr="00364916">
              <w:rPr>
                <w:szCs w:val="22"/>
              </w:rPr>
              <w:t xml:space="preserve"> Gulf of Alaska</w:t>
            </w:r>
          </w:p>
        </w:tc>
      </w:tr>
      <w:tr w:rsidR="006B3F8B" w:rsidRPr="000B3E82" w14:paraId="260A80FA" w14:textId="77777777" w:rsidTr="00AA4CA3">
        <w:trPr>
          <w:trHeight w:val="360"/>
        </w:trPr>
        <w:tc>
          <w:tcPr>
            <w:tcW w:w="3528" w:type="dxa"/>
            <w:vAlign w:val="center"/>
          </w:tcPr>
          <w:p w14:paraId="459E2271" w14:textId="77777777" w:rsidR="006B3F8B" w:rsidRPr="000B3E82" w:rsidRDefault="006B3F8B" w:rsidP="00AA4CA3">
            <w:pPr>
              <w:spacing w:after="0"/>
              <w:jc w:val="left"/>
              <w:rPr>
                <w:rFonts w:eastAsia="Calibri"/>
              </w:rPr>
            </w:pPr>
            <w:r w:rsidRPr="000B3E82">
              <w:t>Project leader(s)</w:t>
            </w:r>
            <w:r w:rsidRPr="000B3E82">
              <w:rPr>
                <w:rFonts w:eastAsia="Calibri"/>
              </w:rPr>
              <w:t>:</w:t>
            </w:r>
          </w:p>
        </w:tc>
        <w:tc>
          <w:tcPr>
            <w:tcW w:w="6030" w:type="dxa"/>
            <w:vAlign w:val="center"/>
          </w:tcPr>
          <w:p w14:paraId="5E9C1CD2" w14:textId="7CC9C77E" w:rsidR="006B3F8B" w:rsidRPr="007E5E83" w:rsidRDefault="00292138" w:rsidP="00AA4CA3">
            <w:pPr>
              <w:pStyle w:val="Normal-0After"/>
              <w:jc w:val="left"/>
              <w:rPr>
                <w:szCs w:val="22"/>
              </w:rPr>
            </w:pPr>
            <w:r>
              <w:rPr>
                <w:szCs w:val="22"/>
              </w:rPr>
              <w:t>Kercia Schroeder</w:t>
            </w:r>
          </w:p>
        </w:tc>
      </w:tr>
      <w:tr w:rsidR="006B3F8B" w:rsidRPr="000B3E82" w14:paraId="45726206" w14:textId="77777777" w:rsidTr="00AA4CA3">
        <w:trPr>
          <w:trHeight w:val="360"/>
        </w:trPr>
        <w:tc>
          <w:tcPr>
            <w:tcW w:w="3528" w:type="dxa"/>
            <w:vAlign w:val="center"/>
          </w:tcPr>
          <w:p w14:paraId="7C02C4BE" w14:textId="77777777" w:rsidR="006B3F8B" w:rsidRPr="000B3E82" w:rsidRDefault="006B3F8B" w:rsidP="00AA4CA3">
            <w:pPr>
              <w:spacing w:after="0"/>
              <w:jc w:val="left"/>
              <w:rPr>
                <w:rFonts w:eastAsia="Calibri"/>
              </w:rPr>
            </w:pPr>
            <w:r w:rsidRPr="000B3E82">
              <w:rPr>
                <w:rFonts w:eastAsia="Calibri"/>
              </w:rPr>
              <w:t>Division, Region, and Area</w:t>
            </w:r>
          </w:p>
        </w:tc>
        <w:tc>
          <w:tcPr>
            <w:tcW w:w="6030" w:type="dxa"/>
          </w:tcPr>
          <w:p w14:paraId="1142A9A2" w14:textId="2F692BF8" w:rsidR="006B3F8B" w:rsidRPr="000B3E82" w:rsidRDefault="006B3F8B" w:rsidP="00AA4CA3">
            <w:pPr>
              <w:spacing w:after="0"/>
              <w:jc w:val="left"/>
            </w:pPr>
            <w:r w:rsidRPr="000B3E82">
              <w:t>Sport Fish</w:t>
            </w:r>
            <w:r w:rsidR="00A54257">
              <w:t>;</w:t>
            </w:r>
            <w:r w:rsidRPr="000B3E82">
              <w:t xml:space="preserve"> Region I</w:t>
            </w:r>
            <w:r w:rsidR="00A54257">
              <w:t>;</w:t>
            </w:r>
            <w:r w:rsidRPr="000B3E82">
              <w:t xml:space="preserve"> </w:t>
            </w:r>
            <w:r w:rsidR="00450725">
              <w:t>Sitka</w:t>
            </w:r>
            <w:r w:rsidR="00A54257">
              <w:t xml:space="preserve">, Craig, and Ketchikan </w:t>
            </w:r>
            <w:r w:rsidRPr="000B3E82">
              <w:t>Management Area</w:t>
            </w:r>
            <w:r w:rsidR="00450725">
              <w:t>s</w:t>
            </w:r>
          </w:p>
        </w:tc>
      </w:tr>
      <w:tr w:rsidR="006B3F8B" w:rsidRPr="000B3E82" w14:paraId="04D9FF8B" w14:textId="77777777" w:rsidTr="00AA4CA3">
        <w:trPr>
          <w:trHeight w:val="360"/>
        </w:trPr>
        <w:tc>
          <w:tcPr>
            <w:tcW w:w="3528" w:type="dxa"/>
            <w:vAlign w:val="center"/>
          </w:tcPr>
          <w:p w14:paraId="50276688" w14:textId="77777777" w:rsidR="006B3F8B" w:rsidRPr="000B3E82" w:rsidRDefault="006B3F8B" w:rsidP="00AA4CA3">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12954DE5" w14:textId="77777777" w:rsidR="006B3F8B" w:rsidRPr="000B3E82" w:rsidRDefault="006B3F8B" w:rsidP="00AA4CA3">
            <w:pPr>
              <w:spacing w:after="0"/>
              <w:jc w:val="left"/>
              <w:rPr>
                <w:rFonts w:eastAsia="Calibri"/>
                <w:i/>
              </w:rPr>
            </w:pPr>
          </w:p>
        </w:tc>
      </w:tr>
      <w:tr w:rsidR="006B3F8B" w:rsidRPr="000B3E82" w14:paraId="27019D03" w14:textId="77777777" w:rsidTr="00AA4CA3">
        <w:trPr>
          <w:trHeight w:val="360"/>
        </w:trPr>
        <w:tc>
          <w:tcPr>
            <w:tcW w:w="3528" w:type="dxa"/>
            <w:vAlign w:val="center"/>
          </w:tcPr>
          <w:p w14:paraId="3A2D378F" w14:textId="77777777" w:rsidR="006B3F8B" w:rsidRPr="000B3E82" w:rsidRDefault="006B3F8B" w:rsidP="00AA4CA3">
            <w:pPr>
              <w:spacing w:after="0"/>
              <w:jc w:val="left"/>
              <w:rPr>
                <w:rFonts w:eastAsia="Calibri"/>
              </w:rPr>
            </w:pPr>
            <w:r w:rsidRPr="000B3E82">
              <w:rPr>
                <w:rFonts w:eastAsia="Calibri"/>
              </w:rPr>
              <w:t>Period Covered</w:t>
            </w:r>
          </w:p>
        </w:tc>
        <w:tc>
          <w:tcPr>
            <w:tcW w:w="6030" w:type="dxa"/>
            <w:vAlign w:val="center"/>
          </w:tcPr>
          <w:p w14:paraId="73B94E66" w14:textId="77777777" w:rsidR="006B3F8B" w:rsidRPr="000B3E82" w:rsidRDefault="006B3F8B" w:rsidP="00AA4CA3">
            <w:pPr>
              <w:spacing w:after="0"/>
              <w:jc w:val="left"/>
            </w:pPr>
            <w:r w:rsidRPr="000B3E82">
              <w:t>2019</w:t>
            </w:r>
            <w:r w:rsidRPr="000B3E82">
              <w:rPr>
                <w:rFonts w:eastAsia="Calibri"/>
              </w:rPr>
              <w:t>–</w:t>
            </w:r>
            <w:r w:rsidRPr="000B3E82">
              <w:t>2020</w:t>
            </w:r>
          </w:p>
        </w:tc>
      </w:tr>
      <w:tr w:rsidR="006B3F8B" w:rsidRPr="000B3E82" w14:paraId="445BEBB2" w14:textId="77777777" w:rsidTr="00AA4CA3">
        <w:trPr>
          <w:trHeight w:val="360"/>
        </w:trPr>
        <w:tc>
          <w:tcPr>
            <w:tcW w:w="3528" w:type="dxa"/>
            <w:vAlign w:val="center"/>
          </w:tcPr>
          <w:p w14:paraId="03F13C9B" w14:textId="77777777" w:rsidR="006B3F8B" w:rsidRPr="000B3E82" w:rsidRDefault="006B3F8B" w:rsidP="00AA4CA3">
            <w:pPr>
              <w:spacing w:after="0"/>
              <w:jc w:val="left"/>
              <w:rPr>
                <w:rFonts w:eastAsia="Calibri"/>
              </w:rPr>
            </w:pPr>
            <w:r w:rsidRPr="000B3E82">
              <w:t>Field Dates</w:t>
            </w:r>
            <w:r w:rsidRPr="000B3E82">
              <w:rPr>
                <w:rFonts w:eastAsia="Calibri"/>
              </w:rPr>
              <w:t>:</w:t>
            </w:r>
          </w:p>
        </w:tc>
        <w:tc>
          <w:tcPr>
            <w:tcW w:w="6030" w:type="dxa"/>
            <w:vAlign w:val="center"/>
          </w:tcPr>
          <w:p w14:paraId="58AEC8D8" w14:textId="77777777" w:rsidR="006B3F8B" w:rsidRPr="000B3E82" w:rsidRDefault="006B3F8B" w:rsidP="00AA4CA3">
            <w:pPr>
              <w:jc w:val="left"/>
              <w:rPr>
                <w:rFonts w:eastAsia="Calibri"/>
              </w:rPr>
            </w:pPr>
            <w:r w:rsidRPr="000B3E82">
              <w:rPr>
                <w:rFonts w:eastAsia="Calibri"/>
              </w:rPr>
              <w:t>2019–2020</w:t>
            </w:r>
          </w:p>
        </w:tc>
      </w:tr>
      <w:tr w:rsidR="006B3F8B" w:rsidRPr="000B3E82" w14:paraId="7DA2F3F6" w14:textId="77777777" w:rsidTr="00AA4CA3">
        <w:trPr>
          <w:trHeight w:val="360"/>
        </w:trPr>
        <w:tc>
          <w:tcPr>
            <w:tcW w:w="3528" w:type="dxa"/>
            <w:tcBorders>
              <w:bottom w:val="single" w:sz="4" w:space="0" w:color="auto"/>
            </w:tcBorders>
            <w:vAlign w:val="center"/>
          </w:tcPr>
          <w:p w14:paraId="156DF4B7" w14:textId="77777777" w:rsidR="006B3F8B" w:rsidRPr="000B3E82" w:rsidRDefault="006B3F8B" w:rsidP="00AA4CA3">
            <w:pPr>
              <w:spacing w:after="0"/>
              <w:jc w:val="left"/>
            </w:pPr>
            <w:r w:rsidRPr="000B3E82">
              <w:t>Plan Type:</w:t>
            </w:r>
          </w:p>
        </w:tc>
        <w:tc>
          <w:tcPr>
            <w:tcW w:w="6030" w:type="dxa"/>
            <w:tcBorders>
              <w:bottom w:val="single" w:sz="4" w:space="0" w:color="auto"/>
            </w:tcBorders>
            <w:vAlign w:val="center"/>
          </w:tcPr>
          <w:p w14:paraId="3651DD48" w14:textId="77777777" w:rsidR="006B3F8B" w:rsidRPr="000B3E82" w:rsidRDefault="006B3F8B" w:rsidP="00AA4CA3">
            <w:pPr>
              <w:spacing w:after="0"/>
              <w:jc w:val="left"/>
              <w:rPr>
                <w:i/>
              </w:rPr>
            </w:pPr>
            <w:r w:rsidRPr="000B3E82">
              <w:t>Category II</w:t>
            </w:r>
          </w:p>
        </w:tc>
      </w:tr>
    </w:tbl>
    <w:p w14:paraId="6F761847" w14:textId="77777777" w:rsidR="00100733" w:rsidRPr="00A6089F" w:rsidRDefault="00100733" w:rsidP="00100733">
      <w:pPr>
        <w:jc w:val="center"/>
      </w:pPr>
    </w:p>
    <w:p w14:paraId="208E5BFF" w14:textId="77777777" w:rsidR="00100733" w:rsidRPr="00A763FA" w:rsidRDefault="00100733" w:rsidP="00100733">
      <w:pPr>
        <w:jc w:val="center"/>
        <w:rPr>
          <w:b/>
        </w:rPr>
      </w:pPr>
      <w:r w:rsidRPr="00A763FA">
        <w:rPr>
          <w:b/>
        </w:rPr>
        <w:t>Approval</w:t>
      </w:r>
    </w:p>
    <w:p w14:paraId="106C1763"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255"/>
        <w:gridCol w:w="105"/>
        <w:gridCol w:w="2321"/>
        <w:gridCol w:w="94"/>
        <w:gridCol w:w="3100"/>
        <w:gridCol w:w="105"/>
        <w:gridCol w:w="1380"/>
      </w:tblGrid>
      <w:tr w:rsidR="006030C5" w:rsidRPr="006030C5" w14:paraId="6CD28DFC" w14:textId="77777777" w:rsidTr="00B911AF">
        <w:trPr>
          <w:trHeight w:val="432"/>
        </w:trPr>
        <w:tc>
          <w:tcPr>
            <w:tcW w:w="1205" w:type="pct"/>
            <w:tcBorders>
              <w:top w:val="single" w:sz="4" w:space="0" w:color="auto"/>
              <w:bottom w:val="single" w:sz="4" w:space="0" w:color="auto"/>
            </w:tcBorders>
            <w:vAlign w:val="center"/>
          </w:tcPr>
          <w:p w14:paraId="1DC9EAF6" w14:textId="77777777" w:rsidR="006030C5" w:rsidRPr="006030C5" w:rsidRDefault="006030C5" w:rsidP="006030C5">
            <w:pPr>
              <w:spacing w:after="0"/>
              <w:jc w:val="center"/>
              <w:rPr>
                <w:rFonts w:eastAsia="Calibri"/>
              </w:rPr>
            </w:pPr>
            <w:r w:rsidRPr="006030C5">
              <w:rPr>
                <w:sz w:val="22"/>
                <w:szCs w:val="22"/>
              </w:rPr>
              <w:t>Title</w:t>
            </w:r>
          </w:p>
        </w:tc>
        <w:tc>
          <w:tcPr>
            <w:tcW w:w="56" w:type="pct"/>
            <w:tcBorders>
              <w:top w:val="single" w:sz="4" w:space="0" w:color="auto"/>
              <w:bottom w:val="single" w:sz="4" w:space="0" w:color="auto"/>
            </w:tcBorders>
          </w:tcPr>
          <w:p w14:paraId="6647A978"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63D5315"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59A93B7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4C5A770E"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45962A7A"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CE874B8" w14:textId="77777777" w:rsidR="006030C5" w:rsidRPr="006030C5" w:rsidRDefault="006030C5" w:rsidP="006030C5">
            <w:pPr>
              <w:spacing w:after="0"/>
              <w:jc w:val="center"/>
            </w:pPr>
            <w:r w:rsidRPr="006030C5">
              <w:rPr>
                <w:sz w:val="22"/>
                <w:szCs w:val="22"/>
              </w:rPr>
              <w:t>Date</w:t>
            </w:r>
          </w:p>
        </w:tc>
      </w:tr>
      <w:tr w:rsidR="006030C5" w:rsidRPr="006030C5" w14:paraId="6A1C6609" w14:textId="77777777" w:rsidTr="00B911AF">
        <w:trPr>
          <w:trHeight w:val="432"/>
        </w:trPr>
        <w:tc>
          <w:tcPr>
            <w:tcW w:w="1205" w:type="pct"/>
            <w:tcBorders>
              <w:top w:val="single" w:sz="4" w:space="0" w:color="auto"/>
              <w:bottom w:val="single" w:sz="4" w:space="0" w:color="auto"/>
            </w:tcBorders>
            <w:vAlign w:val="bottom"/>
          </w:tcPr>
          <w:p w14:paraId="1DBFA26E"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5BC7214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15401BD" w14:textId="4E88B0F1" w:rsidR="006030C5" w:rsidRPr="006030C5" w:rsidRDefault="00292138" w:rsidP="006030C5">
            <w:pPr>
              <w:spacing w:after="0"/>
              <w:jc w:val="center"/>
              <w:rPr>
                <w:rFonts w:eastAsia="Calibri"/>
              </w:rPr>
            </w:pPr>
            <w:r>
              <w:rPr>
                <w:rFonts w:eastAsia="Calibri"/>
              </w:rPr>
              <w:t>Kercia Schroeder</w:t>
            </w:r>
          </w:p>
        </w:tc>
        <w:tc>
          <w:tcPr>
            <w:tcW w:w="50" w:type="pct"/>
            <w:vAlign w:val="center"/>
          </w:tcPr>
          <w:p w14:paraId="0ED36B2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FC2998C" w14:textId="77777777" w:rsidR="006030C5" w:rsidRPr="006030C5" w:rsidRDefault="006030C5" w:rsidP="006030C5">
            <w:pPr>
              <w:spacing w:after="0"/>
              <w:jc w:val="center"/>
              <w:rPr>
                <w:rFonts w:eastAsia="Calibri"/>
              </w:rPr>
            </w:pPr>
          </w:p>
        </w:tc>
        <w:tc>
          <w:tcPr>
            <w:tcW w:w="56" w:type="pct"/>
            <w:vAlign w:val="center"/>
          </w:tcPr>
          <w:p w14:paraId="4789882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02394518" w14:textId="77777777" w:rsidR="006030C5" w:rsidRPr="006030C5" w:rsidRDefault="006030C5" w:rsidP="006030C5">
            <w:pPr>
              <w:spacing w:after="0"/>
              <w:jc w:val="center"/>
              <w:rPr>
                <w:rFonts w:eastAsia="Calibri"/>
              </w:rPr>
            </w:pPr>
          </w:p>
        </w:tc>
      </w:tr>
      <w:tr w:rsidR="006B3F8B" w:rsidRPr="006030C5" w14:paraId="5CF41AEC" w14:textId="77777777" w:rsidTr="00B911AF">
        <w:trPr>
          <w:trHeight w:val="432"/>
        </w:trPr>
        <w:tc>
          <w:tcPr>
            <w:tcW w:w="1205" w:type="pct"/>
            <w:tcBorders>
              <w:top w:val="single" w:sz="4" w:space="0" w:color="auto"/>
              <w:bottom w:val="single" w:sz="4" w:space="0" w:color="auto"/>
            </w:tcBorders>
            <w:vAlign w:val="bottom"/>
          </w:tcPr>
          <w:p w14:paraId="317C283B" w14:textId="77777777" w:rsidR="006B3F8B" w:rsidRP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032028F1"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03CF604C" w14:textId="77777777" w:rsidR="006B3F8B" w:rsidRPr="006030C5" w:rsidRDefault="006B3F8B" w:rsidP="006030C5">
            <w:pPr>
              <w:spacing w:after="0"/>
              <w:jc w:val="center"/>
              <w:rPr>
                <w:rFonts w:eastAsia="Calibri"/>
              </w:rPr>
            </w:pPr>
            <w:r>
              <w:rPr>
                <w:rFonts w:eastAsia="Calibri"/>
              </w:rPr>
              <w:t>Katherine Howard</w:t>
            </w:r>
          </w:p>
        </w:tc>
        <w:tc>
          <w:tcPr>
            <w:tcW w:w="50" w:type="pct"/>
            <w:vAlign w:val="center"/>
          </w:tcPr>
          <w:p w14:paraId="45AE06AC"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42D4C2" w14:textId="77777777" w:rsidR="006B3F8B" w:rsidRPr="006030C5" w:rsidRDefault="006B3F8B" w:rsidP="006030C5">
            <w:pPr>
              <w:spacing w:after="0"/>
              <w:jc w:val="center"/>
              <w:rPr>
                <w:rFonts w:eastAsia="Calibri"/>
              </w:rPr>
            </w:pPr>
          </w:p>
        </w:tc>
        <w:tc>
          <w:tcPr>
            <w:tcW w:w="56" w:type="pct"/>
            <w:vAlign w:val="center"/>
          </w:tcPr>
          <w:p w14:paraId="5EE8F0B0"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668474" w14:textId="77777777" w:rsidR="006B3F8B" w:rsidRPr="006030C5" w:rsidRDefault="006B3F8B" w:rsidP="006030C5">
            <w:pPr>
              <w:spacing w:after="0"/>
              <w:jc w:val="center"/>
              <w:rPr>
                <w:rFonts w:eastAsia="Calibri"/>
              </w:rPr>
            </w:pPr>
          </w:p>
        </w:tc>
      </w:tr>
      <w:tr w:rsidR="006B3F8B" w:rsidRPr="006030C5" w14:paraId="431CB85A" w14:textId="77777777" w:rsidTr="00B911AF">
        <w:trPr>
          <w:trHeight w:val="432"/>
        </w:trPr>
        <w:tc>
          <w:tcPr>
            <w:tcW w:w="1205" w:type="pct"/>
            <w:tcBorders>
              <w:top w:val="single" w:sz="4" w:space="0" w:color="auto"/>
              <w:bottom w:val="single" w:sz="4" w:space="0" w:color="auto"/>
            </w:tcBorders>
            <w:vAlign w:val="bottom"/>
          </w:tcPr>
          <w:p w14:paraId="1BB9C633" w14:textId="77777777" w:rsid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40F54CAC"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8B3A87" w14:textId="77777777" w:rsidR="006B3F8B" w:rsidRDefault="006B3F8B" w:rsidP="006030C5">
            <w:pPr>
              <w:spacing w:after="0"/>
              <w:jc w:val="center"/>
              <w:rPr>
                <w:rFonts w:eastAsia="Calibri"/>
              </w:rPr>
            </w:pPr>
            <w:r>
              <w:rPr>
                <w:rFonts w:eastAsia="Calibri"/>
              </w:rPr>
              <w:t>Ben Williams</w:t>
            </w:r>
          </w:p>
        </w:tc>
        <w:tc>
          <w:tcPr>
            <w:tcW w:w="50" w:type="pct"/>
            <w:vAlign w:val="center"/>
          </w:tcPr>
          <w:p w14:paraId="015110EF"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1E0343AB" w14:textId="77777777" w:rsidR="006B3F8B" w:rsidRPr="006030C5" w:rsidRDefault="006B3F8B" w:rsidP="006030C5">
            <w:pPr>
              <w:spacing w:after="0"/>
              <w:jc w:val="center"/>
              <w:rPr>
                <w:rFonts w:eastAsia="Calibri"/>
              </w:rPr>
            </w:pPr>
          </w:p>
        </w:tc>
        <w:tc>
          <w:tcPr>
            <w:tcW w:w="56" w:type="pct"/>
            <w:vAlign w:val="center"/>
          </w:tcPr>
          <w:p w14:paraId="7E47BC5A"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111CE1B" w14:textId="77777777" w:rsidR="006B3F8B" w:rsidRPr="006030C5" w:rsidRDefault="006B3F8B" w:rsidP="006030C5">
            <w:pPr>
              <w:spacing w:after="0"/>
              <w:jc w:val="center"/>
              <w:rPr>
                <w:rFonts w:eastAsia="Calibri"/>
              </w:rPr>
            </w:pPr>
          </w:p>
        </w:tc>
      </w:tr>
      <w:tr w:rsidR="006030C5" w:rsidRPr="006030C5" w14:paraId="587D63D6" w14:textId="77777777" w:rsidTr="00B911AF">
        <w:trPr>
          <w:trHeight w:val="432"/>
        </w:trPr>
        <w:tc>
          <w:tcPr>
            <w:tcW w:w="1205" w:type="pct"/>
            <w:tcBorders>
              <w:top w:val="single" w:sz="4" w:space="0" w:color="auto"/>
              <w:bottom w:val="single" w:sz="4" w:space="0" w:color="auto"/>
            </w:tcBorders>
            <w:vAlign w:val="bottom"/>
          </w:tcPr>
          <w:p w14:paraId="220C372F"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Biometrician</w:t>
            </w:r>
          </w:p>
        </w:tc>
        <w:tc>
          <w:tcPr>
            <w:tcW w:w="56" w:type="pct"/>
            <w:vAlign w:val="center"/>
          </w:tcPr>
          <w:p w14:paraId="49ADCA8F"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2B40AA8A" w14:textId="77777777" w:rsidR="006030C5" w:rsidRPr="006030C5" w:rsidRDefault="006B3F8B" w:rsidP="006030C5">
            <w:pPr>
              <w:spacing w:after="0"/>
              <w:jc w:val="center"/>
              <w:rPr>
                <w:rFonts w:eastAsia="Calibri"/>
              </w:rPr>
            </w:pPr>
            <w:r>
              <w:rPr>
                <w:rFonts w:eastAsia="Calibri"/>
              </w:rPr>
              <w:t>Ben Buzzee</w:t>
            </w:r>
          </w:p>
        </w:tc>
        <w:tc>
          <w:tcPr>
            <w:tcW w:w="50" w:type="pct"/>
            <w:vAlign w:val="center"/>
          </w:tcPr>
          <w:p w14:paraId="6ADB3AC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76A2161" w14:textId="77777777" w:rsidR="006030C5" w:rsidRPr="006030C5" w:rsidRDefault="006030C5" w:rsidP="006030C5">
            <w:pPr>
              <w:spacing w:after="0"/>
              <w:jc w:val="center"/>
              <w:rPr>
                <w:rFonts w:eastAsia="Calibri"/>
              </w:rPr>
            </w:pPr>
          </w:p>
        </w:tc>
        <w:tc>
          <w:tcPr>
            <w:tcW w:w="56" w:type="pct"/>
            <w:vAlign w:val="center"/>
          </w:tcPr>
          <w:p w14:paraId="3D8F7EA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4FA7C3F" w14:textId="77777777" w:rsidR="006030C5" w:rsidRPr="006030C5" w:rsidRDefault="006030C5" w:rsidP="006030C5">
            <w:pPr>
              <w:spacing w:after="0"/>
              <w:jc w:val="center"/>
              <w:rPr>
                <w:rFonts w:eastAsia="Calibri"/>
              </w:rPr>
            </w:pPr>
          </w:p>
        </w:tc>
      </w:tr>
      <w:tr w:rsidR="006030C5" w:rsidRPr="006030C5" w14:paraId="1F184031" w14:textId="77777777" w:rsidTr="00B911AF">
        <w:trPr>
          <w:trHeight w:val="432"/>
        </w:trPr>
        <w:tc>
          <w:tcPr>
            <w:tcW w:w="1205" w:type="pct"/>
            <w:tcBorders>
              <w:top w:val="single" w:sz="4" w:space="0" w:color="auto"/>
              <w:bottom w:val="single" w:sz="4" w:space="0" w:color="auto"/>
            </w:tcBorders>
            <w:vAlign w:val="bottom"/>
          </w:tcPr>
          <w:p w14:paraId="5D6BF89C"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Research Coordinator</w:t>
            </w:r>
          </w:p>
        </w:tc>
        <w:tc>
          <w:tcPr>
            <w:tcW w:w="56" w:type="pct"/>
            <w:vAlign w:val="center"/>
          </w:tcPr>
          <w:p w14:paraId="122D59C8"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0DA10B7" w14:textId="02A3B334" w:rsidR="006030C5" w:rsidRPr="006030C5" w:rsidRDefault="00292138" w:rsidP="006030C5">
            <w:pPr>
              <w:spacing w:after="0"/>
              <w:jc w:val="center"/>
              <w:rPr>
                <w:rFonts w:eastAsia="Calibri"/>
              </w:rPr>
            </w:pPr>
            <w:r>
              <w:rPr>
                <w:rFonts w:eastAsia="Calibri"/>
              </w:rPr>
              <w:t>Jeff Nichols</w:t>
            </w:r>
          </w:p>
        </w:tc>
        <w:tc>
          <w:tcPr>
            <w:tcW w:w="50" w:type="pct"/>
            <w:vAlign w:val="center"/>
          </w:tcPr>
          <w:p w14:paraId="78C02C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F6993F9" w14:textId="77777777" w:rsidR="006030C5" w:rsidRPr="006030C5" w:rsidRDefault="006030C5" w:rsidP="006030C5">
            <w:pPr>
              <w:spacing w:after="0"/>
              <w:jc w:val="center"/>
              <w:rPr>
                <w:rFonts w:eastAsia="Calibri"/>
              </w:rPr>
            </w:pPr>
          </w:p>
        </w:tc>
        <w:tc>
          <w:tcPr>
            <w:tcW w:w="56" w:type="pct"/>
            <w:vAlign w:val="center"/>
          </w:tcPr>
          <w:p w14:paraId="105EBB42"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D4299F0" w14:textId="77777777" w:rsidR="006030C5" w:rsidRPr="006030C5" w:rsidRDefault="006030C5" w:rsidP="006030C5">
            <w:pPr>
              <w:spacing w:after="0"/>
              <w:jc w:val="center"/>
              <w:rPr>
                <w:rFonts w:eastAsia="Calibri"/>
              </w:rPr>
            </w:pPr>
          </w:p>
        </w:tc>
      </w:tr>
    </w:tbl>
    <w:p w14:paraId="00634D87" w14:textId="77777777" w:rsidR="00100733" w:rsidRDefault="00100733" w:rsidP="00100733"/>
    <w:p w14:paraId="7CA1F095" w14:textId="77777777" w:rsidR="00712BCB" w:rsidRDefault="00712BCB" w:rsidP="00E610EB">
      <w:pPr>
        <w:pStyle w:val="AppenidixHeading2"/>
      </w:pPr>
    </w:p>
    <w:p w14:paraId="6B977B57" w14:textId="77777777" w:rsidR="00712BCB" w:rsidRDefault="00712BCB">
      <w:pPr>
        <w:pStyle w:val="TOCHeader"/>
        <w:sectPr w:rsidR="00712BCB" w:rsidSect="00F5308D">
          <w:headerReference w:type="even" r:id="rId20"/>
          <w:headerReference w:type="default" r:id="rId21"/>
          <w:footerReference w:type="default" r:id="rId22"/>
          <w:pgSz w:w="12240" w:h="15840" w:code="1"/>
          <w:pgMar w:top="1440" w:right="1440" w:bottom="1440" w:left="1440" w:header="720" w:footer="547" w:gutter="0"/>
          <w:pgNumType w:fmt="lowerRoman" w:start="1"/>
          <w:cols w:space="432"/>
          <w:formProt w:val="0"/>
        </w:sectPr>
      </w:pPr>
    </w:p>
    <w:p w14:paraId="2D63A088" w14:textId="77777777" w:rsidR="00BB0E9D" w:rsidRDefault="00BB0E9D">
      <w:pPr>
        <w:pStyle w:val="TOCHeader"/>
      </w:pPr>
      <w:r>
        <w:lastRenderedPageBreak/>
        <w:t>TABLE OF CONTENTS</w:t>
      </w:r>
    </w:p>
    <w:p w14:paraId="621258D9" w14:textId="77777777" w:rsidR="00F62CE4" w:rsidRPr="00F62CE4" w:rsidRDefault="00F62CE4" w:rsidP="00414892">
      <w:pPr>
        <w:pStyle w:val="List-Page"/>
        <w:spacing w:after="120"/>
        <w:jc w:val="right"/>
      </w:pPr>
      <w:r>
        <w:t>Page</w:t>
      </w:r>
    </w:p>
    <w:bookmarkStart w:id="4" w:name="_Toc203883632"/>
    <w:p w14:paraId="04ADFB9C" w14:textId="3FBBBD31" w:rsidR="00D80F2C"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2952609" w:history="1">
        <w:r w:rsidR="00D80F2C" w:rsidRPr="00AA6E55">
          <w:rPr>
            <w:rStyle w:val="Hyperlink"/>
            <w:noProof/>
          </w:rPr>
          <w:t>LIST OF TABLES</w:t>
        </w:r>
        <w:r w:rsidR="00D80F2C">
          <w:rPr>
            <w:noProof/>
            <w:webHidden/>
          </w:rPr>
          <w:tab/>
        </w:r>
        <w:r w:rsidR="00D80F2C">
          <w:rPr>
            <w:noProof/>
            <w:webHidden/>
          </w:rPr>
          <w:fldChar w:fldCharType="begin"/>
        </w:r>
        <w:r w:rsidR="00D80F2C">
          <w:rPr>
            <w:noProof/>
            <w:webHidden/>
          </w:rPr>
          <w:instrText xml:space="preserve"> PAGEREF _Toc12952609 \h </w:instrText>
        </w:r>
        <w:r w:rsidR="00D80F2C">
          <w:rPr>
            <w:noProof/>
            <w:webHidden/>
          </w:rPr>
        </w:r>
        <w:r w:rsidR="00D80F2C">
          <w:rPr>
            <w:noProof/>
            <w:webHidden/>
          </w:rPr>
          <w:fldChar w:fldCharType="separate"/>
        </w:r>
        <w:r w:rsidR="00D80F2C">
          <w:rPr>
            <w:noProof/>
            <w:webHidden/>
          </w:rPr>
          <w:t>iii</w:t>
        </w:r>
        <w:r w:rsidR="00D80F2C">
          <w:rPr>
            <w:noProof/>
            <w:webHidden/>
          </w:rPr>
          <w:fldChar w:fldCharType="end"/>
        </w:r>
      </w:hyperlink>
    </w:p>
    <w:p w14:paraId="219A3B95" w14:textId="1FD7042A" w:rsidR="00D80F2C" w:rsidRDefault="003A3794">
      <w:pPr>
        <w:pStyle w:val="TOC1"/>
        <w:rPr>
          <w:rFonts w:asciiTheme="minorHAnsi" w:eastAsiaTheme="minorEastAsia" w:hAnsiTheme="minorHAnsi" w:cstheme="minorBidi"/>
          <w:caps w:val="0"/>
          <w:noProof/>
          <w:sz w:val="22"/>
          <w:szCs w:val="22"/>
        </w:rPr>
      </w:pPr>
      <w:hyperlink w:anchor="_Toc12952610" w:history="1">
        <w:r w:rsidR="00D80F2C" w:rsidRPr="00AA6E55">
          <w:rPr>
            <w:rStyle w:val="Hyperlink"/>
            <w:noProof/>
          </w:rPr>
          <w:t>LIST OF FIGURES</w:t>
        </w:r>
        <w:r w:rsidR="00D80F2C">
          <w:rPr>
            <w:noProof/>
            <w:webHidden/>
          </w:rPr>
          <w:tab/>
        </w:r>
        <w:r w:rsidR="00D80F2C">
          <w:rPr>
            <w:noProof/>
            <w:webHidden/>
          </w:rPr>
          <w:fldChar w:fldCharType="begin"/>
        </w:r>
        <w:r w:rsidR="00D80F2C">
          <w:rPr>
            <w:noProof/>
            <w:webHidden/>
          </w:rPr>
          <w:instrText xml:space="preserve"> PAGEREF _Toc12952610 \h </w:instrText>
        </w:r>
        <w:r w:rsidR="00D80F2C">
          <w:rPr>
            <w:noProof/>
            <w:webHidden/>
          </w:rPr>
        </w:r>
        <w:r w:rsidR="00D80F2C">
          <w:rPr>
            <w:noProof/>
            <w:webHidden/>
          </w:rPr>
          <w:fldChar w:fldCharType="separate"/>
        </w:r>
        <w:r w:rsidR="00D80F2C">
          <w:rPr>
            <w:noProof/>
            <w:webHidden/>
          </w:rPr>
          <w:t>iii</w:t>
        </w:r>
        <w:r w:rsidR="00D80F2C">
          <w:rPr>
            <w:noProof/>
            <w:webHidden/>
          </w:rPr>
          <w:fldChar w:fldCharType="end"/>
        </w:r>
      </w:hyperlink>
    </w:p>
    <w:p w14:paraId="34EC878A" w14:textId="59284C56" w:rsidR="00D80F2C" w:rsidRDefault="003A3794">
      <w:pPr>
        <w:pStyle w:val="TOC1"/>
        <w:rPr>
          <w:rFonts w:asciiTheme="minorHAnsi" w:eastAsiaTheme="minorEastAsia" w:hAnsiTheme="minorHAnsi" w:cstheme="minorBidi"/>
          <w:caps w:val="0"/>
          <w:noProof/>
          <w:sz w:val="22"/>
          <w:szCs w:val="22"/>
        </w:rPr>
      </w:pPr>
      <w:hyperlink w:anchor="_Toc12952611" w:history="1">
        <w:r w:rsidR="00D80F2C" w:rsidRPr="00AA6E55">
          <w:rPr>
            <w:rStyle w:val="Hyperlink"/>
            <w:noProof/>
          </w:rPr>
          <w:t>LIST OF APPENDICES</w:t>
        </w:r>
        <w:r w:rsidR="00D80F2C">
          <w:rPr>
            <w:noProof/>
            <w:webHidden/>
          </w:rPr>
          <w:tab/>
        </w:r>
        <w:r w:rsidR="00D80F2C">
          <w:rPr>
            <w:noProof/>
            <w:webHidden/>
          </w:rPr>
          <w:fldChar w:fldCharType="begin"/>
        </w:r>
        <w:r w:rsidR="00D80F2C">
          <w:rPr>
            <w:noProof/>
            <w:webHidden/>
          </w:rPr>
          <w:instrText xml:space="preserve"> PAGEREF _Toc12952611 \h </w:instrText>
        </w:r>
        <w:r w:rsidR="00D80F2C">
          <w:rPr>
            <w:noProof/>
            <w:webHidden/>
          </w:rPr>
        </w:r>
        <w:r w:rsidR="00D80F2C">
          <w:rPr>
            <w:noProof/>
            <w:webHidden/>
          </w:rPr>
          <w:fldChar w:fldCharType="separate"/>
        </w:r>
        <w:r w:rsidR="00D80F2C">
          <w:rPr>
            <w:noProof/>
            <w:webHidden/>
          </w:rPr>
          <w:t>iii</w:t>
        </w:r>
        <w:r w:rsidR="00D80F2C">
          <w:rPr>
            <w:noProof/>
            <w:webHidden/>
          </w:rPr>
          <w:fldChar w:fldCharType="end"/>
        </w:r>
      </w:hyperlink>
    </w:p>
    <w:p w14:paraId="71188CC0" w14:textId="05032770" w:rsidR="00D80F2C" w:rsidRDefault="003A3794">
      <w:pPr>
        <w:pStyle w:val="TOC1"/>
        <w:rPr>
          <w:rFonts w:asciiTheme="minorHAnsi" w:eastAsiaTheme="minorEastAsia" w:hAnsiTheme="minorHAnsi" w:cstheme="minorBidi"/>
          <w:caps w:val="0"/>
          <w:noProof/>
          <w:sz w:val="22"/>
          <w:szCs w:val="22"/>
        </w:rPr>
      </w:pPr>
      <w:hyperlink w:anchor="_Toc12952612" w:history="1">
        <w:r w:rsidR="00D80F2C" w:rsidRPr="00AA6E55">
          <w:rPr>
            <w:rStyle w:val="Hyperlink"/>
            <w:noProof/>
          </w:rPr>
          <w:t>Abstract</w:t>
        </w:r>
        <w:r w:rsidR="00D80F2C">
          <w:rPr>
            <w:noProof/>
            <w:webHidden/>
          </w:rPr>
          <w:tab/>
        </w:r>
        <w:r w:rsidR="00D80F2C">
          <w:rPr>
            <w:noProof/>
            <w:webHidden/>
          </w:rPr>
          <w:fldChar w:fldCharType="begin"/>
        </w:r>
        <w:r w:rsidR="00D80F2C">
          <w:rPr>
            <w:noProof/>
            <w:webHidden/>
          </w:rPr>
          <w:instrText xml:space="preserve"> PAGEREF _Toc12952612 \h </w:instrText>
        </w:r>
        <w:r w:rsidR="00D80F2C">
          <w:rPr>
            <w:noProof/>
            <w:webHidden/>
          </w:rPr>
        </w:r>
        <w:r w:rsidR="00D80F2C">
          <w:rPr>
            <w:noProof/>
            <w:webHidden/>
          </w:rPr>
          <w:fldChar w:fldCharType="separate"/>
        </w:r>
        <w:r w:rsidR="00D80F2C">
          <w:rPr>
            <w:noProof/>
            <w:webHidden/>
          </w:rPr>
          <w:t>1</w:t>
        </w:r>
        <w:r w:rsidR="00D80F2C">
          <w:rPr>
            <w:noProof/>
            <w:webHidden/>
          </w:rPr>
          <w:fldChar w:fldCharType="end"/>
        </w:r>
      </w:hyperlink>
    </w:p>
    <w:p w14:paraId="55DC96DD" w14:textId="4CC2EBCC" w:rsidR="00D80F2C" w:rsidRDefault="003A3794">
      <w:pPr>
        <w:pStyle w:val="TOC1"/>
        <w:rPr>
          <w:rFonts w:asciiTheme="minorHAnsi" w:eastAsiaTheme="minorEastAsia" w:hAnsiTheme="minorHAnsi" w:cstheme="minorBidi"/>
          <w:caps w:val="0"/>
          <w:noProof/>
          <w:sz w:val="22"/>
          <w:szCs w:val="22"/>
        </w:rPr>
      </w:pPr>
      <w:hyperlink w:anchor="_Toc12952613" w:history="1">
        <w:r w:rsidR="00D80F2C" w:rsidRPr="00AA6E55">
          <w:rPr>
            <w:rStyle w:val="Hyperlink"/>
            <w:noProof/>
          </w:rPr>
          <w:t>INTRODUCTION</w:t>
        </w:r>
        <w:r w:rsidR="00D80F2C">
          <w:rPr>
            <w:noProof/>
            <w:webHidden/>
          </w:rPr>
          <w:tab/>
        </w:r>
        <w:r w:rsidR="00D80F2C">
          <w:rPr>
            <w:noProof/>
            <w:webHidden/>
          </w:rPr>
          <w:fldChar w:fldCharType="begin"/>
        </w:r>
        <w:r w:rsidR="00D80F2C">
          <w:rPr>
            <w:noProof/>
            <w:webHidden/>
          </w:rPr>
          <w:instrText xml:space="preserve"> PAGEREF _Toc12952613 \h </w:instrText>
        </w:r>
        <w:r w:rsidR="00D80F2C">
          <w:rPr>
            <w:noProof/>
            <w:webHidden/>
          </w:rPr>
        </w:r>
        <w:r w:rsidR="00D80F2C">
          <w:rPr>
            <w:noProof/>
            <w:webHidden/>
          </w:rPr>
          <w:fldChar w:fldCharType="separate"/>
        </w:r>
        <w:r w:rsidR="00D80F2C">
          <w:rPr>
            <w:noProof/>
            <w:webHidden/>
          </w:rPr>
          <w:t>1</w:t>
        </w:r>
        <w:r w:rsidR="00D80F2C">
          <w:rPr>
            <w:noProof/>
            <w:webHidden/>
          </w:rPr>
          <w:fldChar w:fldCharType="end"/>
        </w:r>
      </w:hyperlink>
    </w:p>
    <w:p w14:paraId="0A947288" w14:textId="1DE5B02C" w:rsidR="00D80F2C" w:rsidRDefault="003A3794">
      <w:pPr>
        <w:pStyle w:val="TOC2"/>
        <w:rPr>
          <w:rFonts w:asciiTheme="minorHAnsi" w:eastAsiaTheme="minorEastAsia" w:hAnsiTheme="minorHAnsi" w:cstheme="minorBidi"/>
          <w:noProof/>
          <w:sz w:val="22"/>
          <w:szCs w:val="22"/>
        </w:rPr>
      </w:pPr>
      <w:hyperlink w:anchor="_Toc12952614" w:history="1">
        <w:r w:rsidR="00D80F2C" w:rsidRPr="00AA6E55">
          <w:rPr>
            <w:rStyle w:val="Hyperlink"/>
            <w:noProof/>
          </w:rPr>
          <w:t>Purpose</w:t>
        </w:r>
        <w:r w:rsidR="00D80F2C">
          <w:rPr>
            <w:noProof/>
            <w:webHidden/>
          </w:rPr>
          <w:tab/>
        </w:r>
        <w:r w:rsidR="00D80F2C">
          <w:rPr>
            <w:noProof/>
            <w:webHidden/>
          </w:rPr>
          <w:fldChar w:fldCharType="begin"/>
        </w:r>
        <w:r w:rsidR="00D80F2C">
          <w:rPr>
            <w:noProof/>
            <w:webHidden/>
          </w:rPr>
          <w:instrText xml:space="preserve"> PAGEREF _Toc12952614 \h </w:instrText>
        </w:r>
        <w:r w:rsidR="00D80F2C">
          <w:rPr>
            <w:noProof/>
            <w:webHidden/>
          </w:rPr>
        </w:r>
        <w:r w:rsidR="00D80F2C">
          <w:rPr>
            <w:noProof/>
            <w:webHidden/>
          </w:rPr>
          <w:fldChar w:fldCharType="separate"/>
        </w:r>
        <w:r w:rsidR="00D80F2C">
          <w:rPr>
            <w:noProof/>
            <w:webHidden/>
          </w:rPr>
          <w:t>1</w:t>
        </w:r>
        <w:r w:rsidR="00D80F2C">
          <w:rPr>
            <w:noProof/>
            <w:webHidden/>
          </w:rPr>
          <w:fldChar w:fldCharType="end"/>
        </w:r>
      </w:hyperlink>
    </w:p>
    <w:p w14:paraId="7BFA8180" w14:textId="4A5A4056" w:rsidR="00D80F2C" w:rsidRDefault="003A3794">
      <w:pPr>
        <w:pStyle w:val="TOC2"/>
        <w:rPr>
          <w:rFonts w:asciiTheme="minorHAnsi" w:eastAsiaTheme="minorEastAsia" w:hAnsiTheme="minorHAnsi" w:cstheme="minorBidi"/>
          <w:noProof/>
          <w:sz w:val="22"/>
          <w:szCs w:val="22"/>
        </w:rPr>
      </w:pPr>
      <w:hyperlink w:anchor="_Toc12952615" w:history="1">
        <w:r w:rsidR="00D80F2C" w:rsidRPr="00AA6E55">
          <w:rPr>
            <w:rStyle w:val="Hyperlink"/>
            <w:noProof/>
          </w:rPr>
          <w:t>Background</w:t>
        </w:r>
        <w:r w:rsidR="00D80F2C">
          <w:rPr>
            <w:noProof/>
            <w:webHidden/>
          </w:rPr>
          <w:tab/>
        </w:r>
        <w:r w:rsidR="00D80F2C">
          <w:rPr>
            <w:noProof/>
            <w:webHidden/>
          </w:rPr>
          <w:fldChar w:fldCharType="begin"/>
        </w:r>
        <w:r w:rsidR="00D80F2C">
          <w:rPr>
            <w:noProof/>
            <w:webHidden/>
          </w:rPr>
          <w:instrText xml:space="preserve"> PAGEREF _Toc12952615 \h </w:instrText>
        </w:r>
        <w:r w:rsidR="00D80F2C">
          <w:rPr>
            <w:noProof/>
            <w:webHidden/>
          </w:rPr>
        </w:r>
        <w:r w:rsidR="00D80F2C">
          <w:rPr>
            <w:noProof/>
            <w:webHidden/>
          </w:rPr>
          <w:fldChar w:fldCharType="separate"/>
        </w:r>
        <w:r w:rsidR="00D80F2C">
          <w:rPr>
            <w:noProof/>
            <w:webHidden/>
          </w:rPr>
          <w:t>1</w:t>
        </w:r>
        <w:r w:rsidR="00D80F2C">
          <w:rPr>
            <w:noProof/>
            <w:webHidden/>
          </w:rPr>
          <w:fldChar w:fldCharType="end"/>
        </w:r>
      </w:hyperlink>
    </w:p>
    <w:p w14:paraId="5447113F" w14:textId="62D7A068" w:rsidR="00D80F2C" w:rsidRDefault="003A3794">
      <w:pPr>
        <w:pStyle w:val="TOC1"/>
        <w:rPr>
          <w:rFonts w:asciiTheme="minorHAnsi" w:eastAsiaTheme="minorEastAsia" w:hAnsiTheme="minorHAnsi" w:cstheme="minorBidi"/>
          <w:caps w:val="0"/>
          <w:noProof/>
          <w:sz w:val="22"/>
          <w:szCs w:val="22"/>
        </w:rPr>
      </w:pPr>
      <w:hyperlink w:anchor="_Toc12952616" w:history="1">
        <w:r w:rsidR="00D80F2C" w:rsidRPr="00AA6E55">
          <w:rPr>
            <w:rStyle w:val="Hyperlink"/>
            <w:noProof/>
          </w:rPr>
          <w:t>Objectives</w:t>
        </w:r>
        <w:r w:rsidR="00D80F2C">
          <w:rPr>
            <w:noProof/>
            <w:webHidden/>
          </w:rPr>
          <w:tab/>
        </w:r>
        <w:r w:rsidR="00D80F2C">
          <w:rPr>
            <w:noProof/>
            <w:webHidden/>
          </w:rPr>
          <w:fldChar w:fldCharType="begin"/>
        </w:r>
        <w:r w:rsidR="00D80F2C">
          <w:rPr>
            <w:noProof/>
            <w:webHidden/>
          </w:rPr>
          <w:instrText xml:space="preserve"> PAGEREF _Toc12952616 \h </w:instrText>
        </w:r>
        <w:r w:rsidR="00D80F2C">
          <w:rPr>
            <w:noProof/>
            <w:webHidden/>
          </w:rPr>
        </w:r>
        <w:r w:rsidR="00D80F2C">
          <w:rPr>
            <w:noProof/>
            <w:webHidden/>
          </w:rPr>
          <w:fldChar w:fldCharType="separate"/>
        </w:r>
        <w:r w:rsidR="00D80F2C">
          <w:rPr>
            <w:noProof/>
            <w:webHidden/>
          </w:rPr>
          <w:t>2</w:t>
        </w:r>
        <w:r w:rsidR="00D80F2C">
          <w:rPr>
            <w:noProof/>
            <w:webHidden/>
          </w:rPr>
          <w:fldChar w:fldCharType="end"/>
        </w:r>
      </w:hyperlink>
    </w:p>
    <w:p w14:paraId="456D8091" w14:textId="5CA28542" w:rsidR="00D80F2C" w:rsidRDefault="003A3794">
      <w:pPr>
        <w:pStyle w:val="TOC2"/>
        <w:rPr>
          <w:rFonts w:asciiTheme="minorHAnsi" w:eastAsiaTheme="minorEastAsia" w:hAnsiTheme="minorHAnsi" w:cstheme="minorBidi"/>
          <w:noProof/>
          <w:sz w:val="22"/>
          <w:szCs w:val="22"/>
        </w:rPr>
      </w:pPr>
      <w:hyperlink w:anchor="_Toc12952617" w:history="1">
        <w:r w:rsidR="00D80F2C" w:rsidRPr="00AA6E55">
          <w:rPr>
            <w:rStyle w:val="Hyperlink"/>
            <w:noProof/>
          </w:rPr>
          <w:t>Primary Objective</w:t>
        </w:r>
        <w:r w:rsidR="00D80F2C">
          <w:rPr>
            <w:noProof/>
            <w:webHidden/>
          </w:rPr>
          <w:tab/>
        </w:r>
        <w:r w:rsidR="00D80F2C">
          <w:rPr>
            <w:noProof/>
            <w:webHidden/>
          </w:rPr>
          <w:fldChar w:fldCharType="begin"/>
        </w:r>
        <w:r w:rsidR="00D80F2C">
          <w:rPr>
            <w:noProof/>
            <w:webHidden/>
          </w:rPr>
          <w:instrText xml:space="preserve"> PAGEREF _Toc12952617 \h </w:instrText>
        </w:r>
        <w:r w:rsidR="00D80F2C">
          <w:rPr>
            <w:noProof/>
            <w:webHidden/>
          </w:rPr>
        </w:r>
        <w:r w:rsidR="00D80F2C">
          <w:rPr>
            <w:noProof/>
            <w:webHidden/>
          </w:rPr>
          <w:fldChar w:fldCharType="separate"/>
        </w:r>
        <w:r w:rsidR="00D80F2C">
          <w:rPr>
            <w:noProof/>
            <w:webHidden/>
          </w:rPr>
          <w:t>2</w:t>
        </w:r>
        <w:r w:rsidR="00D80F2C">
          <w:rPr>
            <w:noProof/>
            <w:webHidden/>
          </w:rPr>
          <w:fldChar w:fldCharType="end"/>
        </w:r>
      </w:hyperlink>
    </w:p>
    <w:p w14:paraId="14EA1CFC" w14:textId="11430033" w:rsidR="00D80F2C" w:rsidRDefault="003A3794">
      <w:pPr>
        <w:pStyle w:val="TOC2"/>
        <w:rPr>
          <w:rFonts w:asciiTheme="minorHAnsi" w:eastAsiaTheme="minorEastAsia" w:hAnsiTheme="minorHAnsi" w:cstheme="minorBidi"/>
          <w:noProof/>
          <w:sz w:val="22"/>
          <w:szCs w:val="22"/>
        </w:rPr>
      </w:pPr>
      <w:hyperlink w:anchor="_Toc12952618" w:history="1">
        <w:r w:rsidR="00D80F2C" w:rsidRPr="00AA6E55">
          <w:rPr>
            <w:rStyle w:val="Hyperlink"/>
            <w:noProof/>
          </w:rPr>
          <w:t>Secondary Objectives</w:t>
        </w:r>
        <w:r w:rsidR="00D80F2C">
          <w:rPr>
            <w:noProof/>
            <w:webHidden/>
          </w:rPr>
          <w:tab/>
        </w:r>
        <w:r w:rsidR="00D80F2C">
          <w:rPr>
            <w:noProof/>
            <w:webHidden/>
          </w:rPr>
          <w:fldChar w:fldCharType="begin"/>
        </w:r>
        <w:r w:rsidR="00D80F2C">
          <w:rPr>
            <w:noProof/>
            <w:webHidden/>
          </w:rPr>
          <w:instrText xml:space="preserve"> PAGEREF _Toc12952618 \h </w:instrText>
        </w:r>
        <w:r w:rsidR="00D80F2C">
          <w:rPr>
            <w:noProof/>
            <w:webHidden/>
          </w:rPr>
        </w:r>
        <w:r w:rsidR="00D80F2C">
          <w:rPr>
            <w:noProof/>
            <w:webHidden/>
          </w:rPr>
          <w:fldChar w:fldCharType="separate"/>
        </w:r>
        <w:r w:rsidR="00D80F2C">
          <w:rPr>
            <w:noProof/>
            <w:webHidden/>
          </w:rPr>
          <w:t>2</w:t>
        </w:r>
        <w:r w:rsidR="00D80F2C">
          <w:rPr>
            <w:noProof/>
            <w:webHidden/>
          </w:rPr>
          <w:fldChar w:fldCharType="end"/>
        </w:r>
      </w:hyperlink>
    </w:p>
    <w:p w14:paraId="7466AF02" w14:textId="00A077EC" w:rsidR="00D80F2C" w:rsidRDefault="003A3794">
      <w:pPr>
        <w:pStyle w:val="TOC3"/>
        <w:rPr>
          <w:rFonts w:asciiTheme="minorHAnsi" w:eastAsiaTheme="minorEastAsia" w:hAnsiTheme="minorHAnsi" w:cstheme="minorBidi"/>
          <w:noProof/>
          <w:sz w:val="22"/>
          <w:szCs w:val="22"/>
        </w:rPr>
      </w:pPr>
      <w:hyperlink w:anchor="_Toc12952619" w:history="1">
        <w:r w:rsidR="00D80F2C" w:rsidRPr="00AA6E55">
          <w:rPr>
            <w:rStyle w:val="Hyperlink"/>
            <w:noProof/>
          </w:rPr>
          <w:t>Tasks</w:t>
        </w:r>
        <w:r w:rsidR="00D80F2C">
          <w:rPr>
            <w:noProof/>
            <w:webHidden/>
          </w:rPr>
          <w:tab/>
        </w:r>
        <w:r w:rsidR="00D80F2C">
          <w:rPr>
            <w:noProof/>
            <w:webHidden/>
          </w:rPr>
          <w:fldChar w:fldCharType="begin"/>
        </w:r>
        <w:r w:rsidR="00D80F2C">
          <w:rPr>
            <w:noProof/>
            <w:webHidden/>
          </w:rPr>
          <w:instrText xml:space="preserve"> PAGEREF _Toc12952619 \h </w:instrText>
        </w:r>
        <w:r w:rsidR="00D80F2C">
          <w:rPr>
            <w:noProof/>
            <w:webHidden/>
          </w:rPr>
        </w:r>
        <w:r w:rsidR="00D80F2C">
          <w:rPr>
            <w:noProof/>
            <w:webHidden/>
          </w:rPr>
          <w:fldChar w:fldCharType="separate"/>
        </w:r>
        <w:r w:rsidR="00D80F2C">
          <w:rPr>
            <w:noProof/>
            <w:webHidden/>
          </w:rPr>
          <w:t>2</w:t>
        </w:r>
        <w:r w:rsidR="00D80F2C">
          <w:rPr>
            <w:noProof/>
            <w:webHidden/>
          </w:rPr>
          <w:fldChar w:fldCharType="end"/>
        </w:r>
      </w:hyperlink>
    </w:p>
    <w:p w14:paraId="2254DA29" w14:textId="2D318826" w:rsidR="00D80F2C" w:rsidRDefault="003A3794">
      <w:pPr>
        <w:pStyle w:val="TOC1"/>
        <w:rPr>
          <w:rFonts w:asciiTheme="minorHAnsi" w:eastAsiaTheme="minorEastAsia" w:hAnsiTheme="minorHAnsi" w:cstheme="minorBidi"/>
          <w:caps w:val="0"/>
          <w:noProof/>
          <w:sz w:val="22"/>
          <w:szCs w:val="22"/>
        </w:rPr>
      </w:pPr>
      <w:hyperlink w:anchor="_Toc12952620" w:history="1">
        <w:r w:rsidR="00D80F2C" w:rsidRPr="00AA6E55">
          <w:rPr>
            <w:rStyle w:val="Hyperlink"/>
            <w:noProof/>
          </w:rPr>
          <w:t>Methods</w:t>
        </w:r>
        <w:r w:rsidR="00D80F2C">
          <w:rPr>
            <w:noProof/>
            <w:webHidden/>
          </w:rPr>
          <w:tab/>
        </w:r>
        <w:r w:rsidR="00D80F2C">
          <w:rPr>
            <w:noProof/>
            <w:webHidden/>
          </w:rPr>
          <w:fldChar w:fldCharType="begin"/>
        </w:r>
        <w:r w:rsidR="00D80F2C">
          <w:rPr>
            <w:noProof/>
            <w:webHidden/>
          </w:rPr>
          <w:instrText xml:space="preserve"> PAGEREF _Toc12952620 \h </w:instrText>
        </w:r>
        <w:r w:rsidR="00D80F2C">
          <w:rPr>
            <w:noProof/>
            <w:webHidden/>
          </w:rPr>
        </w:r>
        <w:r w:rsidR="00D80F2C">
          <w:rPr>
            <w:noProof/>
            <w:webHidden/>
          </w:rPr>
          <w:fldChar w:fldCharType="separate"/>
        </w:r>
        <w:r w:rsidR="00D80F2C">
          <w:rPr>
            <w:noProof/>
            <w:webHidden/>
          </w:rPr>
          <w:t>3</w:t>
        </w:r>
        <w:r w:rsidR="00D80F2C">
          <w:rPr>
            <w:noProof/>
            <w:webHidden/>
          </w:rPr>
          <w:fldChar w:fldCharType="end"/>
        </w:r>
      </w:hyperlink>
    </w:p>
    <w:p w14:paraId="2C42293E" w14:textId="46D48DF5" w:rsidR="00D80F2C" w:rsidRDefault="003A3794">
      <w:pPr>
        <w:pStyle w:val="TOC2"/>
        <w:rPr>
          <w:rFonts w:asciiTheme="minorHAnsi" w:eastAsiaTheme="minorEastAsia" w:hAnsiTheme="minorHAnsi" w:cstheme="minorBidi"/>
          <w:noProof/>
          <w:sz w:val="22"/>
          <w:szCs w:val="22"/>
        </w:rPr>
      </w:pPr>
      <w:hyperlink w:anchor="_Toc12952621" w:history="1">
        <w:r w:rsidR="00D80F2C" w:rsidRPr="00AA6E55">
          <w:rPr>
            <w:rStyle w:val="Hyperlink"/>
            <w:noProof/>
          </w:rPr>
          <w:t>Study Design and Data Collection</w:t>
        </w:r>
        <w:r w:rsidR="00D80F2C">
          <w:rPr>
            <w:noProof/>
            <w:webHidden/>
          </w:rPr>
          <w:tab/>
        </w:r>
        <w:r w:rsidR="00D80F2C">
          <w:rPr>
            <w:noProof/>
            <w:webHidden/>
          </w:rPr>
          <w:fldChar w:fldCharType="begin"/>
        </w:r>
        <w:r w:rsidR="00D80F2C">
          <w:rPr>
            <w:noProof/>
            <w:webHidden/>
          </w:rPr>
          <w:instrText xml:space="preserve"> PAGEREF _Toc12952621 \h </w:instrText>
        </w:r>
        <w:r w:rsidR="00D80F2C">
          <w:rPr>
            <w:noProof/>
            <w:webHidden/>
          </w:rPr>
        </w:r>
        <w:r w:rsidR="00D80F2C">
          <w:rPr>
            <w:noProof/>
            <w:webHidden/>
          </w:rPr>
          <w:fldChar w:fldCharType="separate"/>
        </w:r>
        <w:r w:rsidR="00D80F2C">
          <w:rPr>
            <w:noProof/>
            <w:webHidden/>
          </w:rPr>
          <w:t>3</w:t>
        </w:r>
        <w:r w:rsidR="00D80F2C">
          <w:rPr>
            <w:noProof/>
            <w:webHidden/>
          </w:rPr>
          <w:fldChar w:fldCharType="end"/>
        </w:r>
      </w:hyperlink>
    </w:p>
    <w:p w14:paraId="0134FAE8" w14:textId="38BADFC9" w:rsidR="00D80F2C" w:rsidRDefault="003A3794">
      <w:pPr>
        <w:pStyle w:val="TOC3"/>
        <w:rPr>
          <w:rFonts w:asciiTheme="minorHAnsi" w:eastAsiaTheme="minorEastAsia" w:hAnsiTheme="minorHAnsi" w:cstheme="minorBidi"/>
          <w:noProof/>
          <w:sz w:val="22"/>
          <w:szCs w:val="22"/>
        </w:rPr>
      </w:pPr>
      <w:hyperlink w:anchor="_Toc12952622" w:history="1">
        <w:r w:rsidR="00D80F2C" w:rsidRPr="00AA6E55">
          <w:rPr>
            <w:rStyle w:val="Hyperlink"/>
            <w:noProof/>
          </w:rPr>
          <w:t>Study Area</w:t>
        </w:r>
        <w:r w:rsidR="00D80F2C">
          <w:rPr>
            <w:noProof/>
            <w:webHidden/>
          </w:rPr>
          <w:tab/>
        </w:r>
        <w:r w:rsidR="00D80F2C">
          <w:rPr>
            <w:noProof/>
            <w:webHidden/>
          </w:rPr>
          <w:fldChar w:fldCharType="begin"/>
        </w:r>
        <w:r w:rsidR="00D80F2C">
          <w:rPr>
            <w:noProof/>
            <w:webHidden/>
          </w:rPr>
          <w:instrText xml:space="preserve"> PAGEREF _Toc12952622 \h </w:instrText>
        </w:r>
        <w:r w:rsidR="00D80F2C">
          <w:rPr>
            <w:noProof/>
            <w:webHidden/>
          </w:rPr>
        </w:r>
        <w:r w:rsidR="00D80F2C">
          <w:rPr>
            <w:noProof/>
            <w:webHidden/>
          </w:rPr>
          <w:fldChar w:fldCharType="separate"/>
        </w:r>
        <w:r w:rsidR="00D80F2C">
          <w:rPr>
            <w:noProof/>
            <w:webHidden/>
          </w:rPr>
          <w:t>3</w:t>
        </w:r>
        <w:r w:rsidR="00D80F2C">
          <w:rPr>
            <w:noProof/>
            <w:webHidden/>
          </w:rPr>
          <w:fldChar w:fldCharType="end"/>
        </w:r>
      </w:hyperlink>
    </w:p>
    <w:p w14:paraId="688A3F6A" w14:textId="0104D737" w:rsidR="00D80F2C" w:rsidRDefault="003A3794">
      <w:pPr>
        <w:pStyle w:val="TOC3"/>
        <w:rPr>
          <w:rFonts w:asciiTheme="minorHAnsi" w:eastAsiaTheme="minorEastAsia" w:hAnsiTheme="minorHAnsi" w:cstheme="minorBidi"/>
          <w:noProof/>
          <w:sz w:val="22"/>
          <w:szCs w:val="22"/>
        </w:rPr>
      </w:pPr>
      <w:hyperlink w:anchor="_Toc12952623" w:history="1">
        <w:r w:rsidR="00D80F2C" w:rsidRPr="00AA6E55">
          <w:rPr>
            <w:rStyle w:val="Hyperlink"/>
            <w:noProof/>
          </w:rPr>
          <w:t>Field Collection</w:t>
        </w:r>
        <w:r w:rsidR="00D80F2C">
          <w:rPr>
            <w:noProof/>
            <w:webHidden/>
          </w:rPr>
          <w:tab/>
        </w:r>
        <w:r w:rsidR="00D80F2C">
          <w:rPr>
            <w:noProof/>
            <w:webHidden/>
          </w:rPr>
          <w:fldChar w:fldCharType="begin"/>
        </w:r>
        <w:r w:rsidR="00D80F2C">
          <w:rPr>
            <w:noProof/>
            <w:webHidden/>
          </w:rPr>
          <w:instrText xml:space="preserve"> PAGEREF _Toc12952623 \h </w:instrText>
        </w:r>
        <w:r w:rsidR="00D80F2C">
          <w:rPr>
            <w:noProof/>
            <w:webHidden/>
          </w:rPr>
        </w:r>
        <w:r w:rsidR="00D80F2C">
          <w:rPr>
            <w:noProof/>
            <w:webHidden/>
          </w:rPr>
          <w:fldChar w:fldCharType="separate"/>
        </w:r>
        <w:r w:rsidR="00D80F2C">
          <w:rPr>
            <w:noProof/>
            <w:webHidden/>
          </w:rPr>
          <w:t>4</w:t>
        </w:r>
        <w:r w:rsidR="00D80F2C">
          <w:rPr>
            <w:noProof/>
            <w:webHidden/>
          </w:rPr>
          <w:fldChar w:fldCharType="end"/>
        </w:r>
      </w:hyperlink>
    </w:p>
    <w:p w14:paraId="1AAFBB00" w14:textId="70DD8E92" w:rsidR="00D80F2C" w:rsidRDefault="003A3794">
      <w:pPr>
        <w:pStyle w:val="TOC3"/>
        <w:rPr>
          <w:rFonts w:asciiTheme="minorHAnsi" w:eastAsiaTheme="minorEastAsia" w:hAnsiTheme="minorHAnsi" w:cstheme="minorBidi"/>
          <w:noProof/>
          <w:sz w:val="22"/>
          <w:szCs w:val="22"/>
        </w:rPr>
      </w:pPr>
      <w:hyperlink w:anchor="_Toc12952624" w:history="1">
        <w:r w:rsidR="00D80F2C" w:rsidRPr="00AA6E55">
          <w:rPr>
            <w:rStyle w:val="Hyperlink"/>
            <w:noProof/>
          </w:rPr>
          <w:t>Sample Size—Length and Age at Maturity (Objective 1)</w:t>
        </w:r>
        <w:r w:rsidR="00D80F2C">
          <w:rPr>
            <w:noProof/>
            <w:webHidden/>
          </w:rPr>
          <w:tab/>
        </w:r>
        <w:r w:rsidR="00D80F2C">
          <w:rPr>
            <w:noProof/>
            <w:webHidden/>
          </w:rPr>
          <w:fldChar w:fldCharType="begin"/>
        </w:r>
        <w:r w:rsidR="00D80F2C">
          <w:rPr>
            <w:noProof/>
            <w:webHidden/>
          </w:rPr>
          <w:instrText xml:space="preserve"> PAGEREF _Toc12952624 \h </w:instrText>
        </w:r>
        <w:r w:rsidR="00D80F2C">
          <w:rPr>
            <w:noProof/>
            <w:webHidden/>
          </w:rPr>
        </w:r>
        <w:r w:rsidR="00D80F2C">
          <w:rPr>
            <w:noProof/>
            <w:webHidden/>
          </w:rPr>
          <w:fldChar w:fldCharType="separate"/>
        </w:r>
        <w:r w:rsidR="00D80F2C">
          <w:rPr>
            <w:noProof/>
            <w:webHidden/>
          </w:rPr>
          <w:t>6</w:t>
        </w:r>
        <w:r w:rsidR="00D80F2C">
          <w:rPr>
            <w:noProof/>
            <w:webHidden/>
          </w:rPr>
          <w:fldChar w:fldCharType="end"/>
        </w:r>
      </w:hyperlink>
    </w:p>
    <w:p w14:paraId="62A5A6BF" w14:textId="3306A4DC" w:rsidR="00D80F2C" w:rsidRDefault="003A3794">
      <w:pPr>
        <w:pStyle w:val="TOC2"/>
        <w:rPr>
          <w:rFonts w:asciiTheme="minorHAnsi" w:eastAsiaTheme="minorEastAsia" w:hAnsiTheme="minorHAnsi" w:cstheme="minorBidi"/>
          <w:noProof/>
          <w:sz w:val="22"/>
          <w:szCs w:val="22"/>
        </w:rPr>
      </w:pPr>
      <w:hyperlink w:anchor="_Toc12952625" w:history="1">
        <w:r w:rsidR="00D80F2C" w:rsidRPr="00AA6E55">
          <w:rPr>
            <w:rStyle w:val="Hyperlink"/>
            <w:noProof/>
          </w:rPr>
          <w:t>Data Reduction</w:t>
        </w:r>
        <w:r w:rsidR="00D80F2C">
          <w:rPr>
            <w:noProof/>
            <w:webHidden/>
          </w:rPr>
          <w:tab/>
        </w:r>
        <w:r w:rsidR="00D80F2C">
          <w:rPr>
            <w:noProof/>
            <w:webHidden/>
          </w:rPr>
          <w:fldChar w:fldCharType="begin"/>
        </w:r>
        <w:r w:rsidR="00D80F2C">
          <w:rPr>
            <w:noProof/>
            <w:webHidden/>
          </w:rPr>
          <w:instrText xml:space="preserve"> PAGEREF _Toc12952625 \h </w:instrText>
        </w:r>
        <w:r w:rsidR="00D80F2C">
          <w:rPr>
            <w:noProof/>
            <w:webHidden/>
          </w:rPr>
        </w:r>
        <w:r w:rsidR="00D80F2C">
          <w:rPr>
            <w:noProof/>
            <w:webHidden/>
          </w:rPr>
          <w:fldChar w:fldCharType="separate"/>
        </w:r>
        <w:r w:rsidR="00D80F2C">
          <w:rPr>
            <w:noProof/>
            <w:webHidden/>
          </w:rPr>
          <w:t>6</w:t>
        </w:r>
        <w:r w:rsidR="00D80F2C">
          <w:rPr>
            <w:noProof/>
            <w:webHidden/>
          </w:rPr>
          <w:fldChar w:fldCharType="end"/>
        </w:r>
      </w:hyperlink>
    </w:p>
    <w:p w14:paraId="07FACCA0" w14:textId="4597286B" w:rsidR="00D80F2C" w:rsidRDefault="003A3794">
      <w:pPr>
        <w:pStyle w:val="TOC2"/>
        <w:rPr>
          <w:rFonts w:asciiTheme="minorHAnsi" w:eastAsiaTheme="minorEastAsia" w:hAnsiTheme="minorHAnsi" w:cstheme="minorBidi"/>
          <w:noProof/>
          <w:sz w:val="22"/>
          <w:szCs w:val="22"/>
        </w:rPr>
      </w:pPr>
      <w:hyperlink w:anchor="_Toc12952626" w:history="1">
        <w:r w:rsidR="00D80F2C" w:rsidRPr="00AA6E55">
          <w:rPr>
            <w:rStyle w:val="Hyperlink"/>
            <w:noProof/>
          </w:rPr>
          <w:t>Data Analysis</w:t>
        </w:r>
        <w:r w:rsidR="00D80F2C">
          <w:rPr>
            <w:noProof/>
            <w:webHidden/>
          </w:rPr>
          <w:tab/>
        </w:r>
        <w:r w:rsidR="00D80F2C">
          <w:rPr>
            <w:noProof/>
            <w:webHidden/>
          </w:rPr>
          <w:fldChar w:fldCharType="begin"/>
        </w:r>
        <w:r w:rsidR="00D80F2C">
          <w:rPr>
            <w:noProof/>
            <w:webHidden/>
          </w:rPr>
          <w:instrText xml:space="preserve"> PAGEREF _Toc12952626 \h </w:instrText>
        </w:r>
        <w:r w:rsidR="00D80F2C">
          <w:rPr>
            <w:noProof/>
            <w:webHidden/>
          </w:rPr>
        </w:r>
        <w:r w:rsidR="00D80F2C">
          <w:rPr>
            <w:noProof/>
            <w:webHidden/>
          </w:rPr>
          <w:fldChar w:fldCharType="separate"/>
        </w:r>
        <w:r w:rsidR="00D80F2C">
          <w:rPr>
            <w:noProof/>
            <w:webHidden/>
          </w:rPr>
          <w:t>6</w:t>
        </w:r>
        <w:r w:rsidR="00D80F2C">
          <w:rPr>
            <w:noProof/>
            <w:webHidden/>
          </w:rPr>
          <w:fldChar w:fldCharType="end"/>
        </w:r>
      </w:hyperlink>
    </w:p>
    <w:p w14:paraId="3B88C46E" w14:textId="43123E16" w:rsidR="00D80F2C" w:rsidRDefault="003A3794">
      <w:pPr>
        <w:pStyle w:val="TOC3"/>
        <w:rPr>
          <w:rFonts w:asciiTheme="minorHAnsi" w:eastAsiaTheme="minorEastAsia" w:hAnsiTheme="minorHAnsi" w:cstheme="minorBidi"/>
          <w:noProof/>
          <w:sz w:val="22"/>
          <w:szCs w:val="22"/>
        </w:rPr>
      </w:pPr>
      <w:hyperlink w:anchor="_Toc12952627" w:history="1">
        <w:r w:rsidR="00D80F2C" w:rsidRPr="00AA6E55">
          <w:rPr>
            <w:rStyle w:val="Hyperlink"/>
            <w:noProof/>
          </w:rPr>
          <w:t>Lab and Other Non-field Processing</w:t>
        </w:r>
        <w:r w:rsidR="00D80F2C">
          <w:rPr>
            <w:noProof/>
            <w:webHidden/>
          </w:rPr>
          <w:tab/>
        </w:r>
        <w:r w:rsidR="00D80F2C">
          <w:rPr>
            <w:noProof/>
            <w:webHidden/>
          </w:rPr>
          <w:fldChar w:fldCharType="begin"/>
        </w:r>
        <w:r w:rsidR="00D80F2C">
          <w:rPr>
            <w:noProof/>
            <w:webHidden/>
          </w:rPr>
          <w:instrText xml:space="preserve"> PAGEREF _Toc12952627 \h </w:instrText>
        </w:r>
        <w:r w:rsidR="00D80F2C">
          <w:rPr>
            <w:noProof/>
            <w:webHidden/>
          </w:rPr>
        </w:r>
        <w:r w:rsidR="00D80F2C">
          <w:rPr>
            <w:noProof/>
            <w:webHidden/>
          </w:rPr>
          <w:fldChar w:fldCharType="separate"/>
        </w:r>
        <w:r w:rsidR="00D80F2C">
          <w:rPr>
            <w:noProof/>
            <w:webHidden/>
          </w:rPr>
          <w:t>6</w:t>
        </w:r>
        <w:r w:rsidR="00D80F2C">
          <w:rPr>
            <w:noProof/>
            <w:webHidden/>
          </w:rPr>
          <w:fldChar w:fldCharType="end"/>
        </w:r>
      </w:hyperlink>
    </w:p>
    <w:p w14:paraId="08E4938B" w14:textId="6A57FE0F" w:rsidR="00D80F2C" w:rsidRDefault="003A3794">
      <w:pPr>
        <w:pStyle w:val="TOC3"/>
        <w:rPr>
          <w:rFonts w:asciiTheme="minorHAnsi" w:eastAsiaTheme="minorEastAsia" w:hAnsiTheme="minorHAnsi" w:cstheme="minorBidi"/>
          <w:noProof/>
          <w:sz w:val="22"/>
          <w:szCs w:val="22"/>
        </w:rPr>
      </w:pPr>
      <w:hyperlink w:anchor="_Toc12952628" w:history="1">
        <w:r w:rsidR="00D80F2C" w:rsidRPr="00AA6E55">
          <w:rPr>
            <w:rStyle w:val="Hyperlink"/>
            <w:noProof/>
          </w:rPr>
          <w:t>Length and Age at Maturity (Objective 1)</w:t>
        </w:r>
        <w:r w:rsidR="00D80F2C">
          <w:rPr>
            <w:noProof/>
            <w:webHidden/>
          </w:rPr>
          <w:tab/>
        </w:r>
        <w:r w:rsidR="00D80F2C">
          <w:rPr>
            <w:noProof/>
            <w:webHidden/>
          </w:rPr>
          <w:fldChar w:fldCharType="begin"/>
        </w:r>
        <w:r w:rsidR="00D80F2C">
          <w:rPr>
            <w:noProof/>
            <w:webHidden/>
          </w:rPr>
          <w:instrText xml:space="preserve"> PAGEREF _Toc12952628 \h </w:instrText>
        </w:r>
        <w:r w:rsidR="00D80F2C">
          <w:rPr>
            <w:noProof/>
            <w:webHidden/>
          </w:rPr>
        </w:r>
        <w:r w:rsidR="00D80F2C">
          <w:rPr>
            <w:noProof/>
            <w:webHidden/>
          </w:rPr>
          <w:fldChar w:fldCharType="separate"/>
        </w:r>
        <w:r w:rsidR="00D80F2C">
          <w:rPr>
            <w:noProof/>
            <w:webHidden/>
          </w:rPr>
          <w:t>8</w:t>
        </w:r>
        <w:r w:rsidR="00D80F2C">
          <w:rPr>
            <w:noProof/>
            <w:webHidden/>
          </w:rPr>
          <w:fldChar w:fldCharType="end"/>
        </w:r>
      </w:hyperlink>
    </w:p>
    <w:p w14:paraId="43FCFE55" w14:textId="23611574" w:rsidR="00D80F2C" w:rsidRDefault="003A3794">
      <w:pPr>
        <w:pStyle w:val="TOC1"/>
        <w:rPr>
          <w:rFonts w:asciiTheme="minorHAnsi" w:eastAsiaTheme="minorEastAsia" w:hAnsiTheme="minorHAnsi" w:cstheme="minorBidi"/>
          <w:caps w:val="0"/>
          <w:noProof/>
          <w:sz w:val="22"/>
          <w:szCs w:val="22"/>
        </w:rPr>
      </w:pPr>
      <w:hyperlink w:anchor="_Toc12952629" w:history="1">
        <w:r w:rsidR="00D80F2C" w:rsidRPr="00AA6E55">
          <w:rPr>
            <w:rStyle w:val="Hyperlink"/>
            <w:noProof/>
          </w:rPr>
          <w:t>Schedule and Deliverables</w:t>
        </w:r>
        <w:r w:rsidR="00D80F2C">
          <w:rPr>
            <w:noProof/>
            <w:webHidden/>
          </w:rPr>
          <w:tab/>
        </w:r>
        <w:r w:rsidR="00D80F2C">
          <w:rPr>
            <w:noProof/>
            <w:webHidden/>
          </w:rPr>
          <w:fldChar w:fldCharType="begin"/>
        </w:r>
        <w:r w:rsidR="00D80F2C">
          <w:rPr>
            <w:noProof/>
            <w:webHidden/>
          </w:rPr>
          <w:instrText xml:space="preserve"> PAGEREF _Toc12952629 \h </w:instrText>
        </w:r>
        <w:r w:rsidR="00D80F2C">
          <w:rPr>
            <w:noProof/>
            <w:webHidden/>
          </w:rPr>
        </w:r>
        <w:r w:rsidR="00D80F2C">
          <w:rPr>
            <w:noProof/>
            <w:webHidden/>
          </w:rPr>
          <w:fldChar w:fldCharType="separate"/>
        </w:r>
        <w:r w:rsidR="00D80F2C">
          <w:rPr>
            <w:noProof/>
            <w:webHidden/>
          </w:rPr>
          <w:t>8</w:t>
        </w:r>
        <w:r w:rsidR="00D80F2C">
          <w:rPr>
            <w:noProof/>
            <w:webHidden/>
          </w:rPr>
          <w:fldChar w:fldCharType="end"/>
        </w:r>
      </w:hyperlink>
    </w:p>
    <w:p w14:paraId="5BB5DD9E" w14:textId="30DA6E17" w:rsidR="00D80F2C" w:rsidRDefault="003A3794">
      <w:pPr>
        <w:pStyle w:val="TOC1"/>
        <w:rPr>
          <w:rFonts w:asciiTheme="minorHAnsi" w:eastAsiaTheme="minorEastAsia" w:hAnsiTheme="minorHAnsi" w:cstheme="minorBidi"/>
          <w:caps w:val="0"/>
          <w:noProof/>
          <w:sz w:val="22"/>
          <w:szCs w:val="22"/>
        </w:rPr>
      </w:pPr>
      <w:hyperlink w:anchor="_Toc12952630" w:history="1">
        <w:r w:rsidR="00D80F2C" w:rsidRPr="00AA6E55">
          <w:rPr>
            <w:rStyle w:val="Hyperlink"/>
            <w:noProof/>
          </w:rPr>
          <w:t>responsibilities</w:t>
        </w:r>
        <w:r w:rsidR="00D80F2C">
          <w:rPr>
            <w:noProof/>
            <w:webHidden/>
          </w:rPr>
          <w:tab/>
        </w:r>
        <w:r w:rsidR="00D80F2C">
          <w:rPr>
            <w:noProof/>
            <w:webHidden/>
          </w:rPr>
          <w:fldChar w:fldCharType="begin"/>
        </w:r>
        <w:r w:rsidR="00D80F2C">
          <w:rPr>
            <w:noProof/>
            <w:webHidden/>
          </w:rPr>
          <w:instrText xml:space="preserve"> PAGEREF _Toc12952630 \h </w:instrText>
        </w:r>
        <w:r w:rsidR="00D80F2C">
          <w:rPr>
            <w:noProof/>
            <w:webHidden/>
          </w:rPr>
        </w:r>
        <w:r w:rsidR="00D80F2C">
          <w:rPr>
            <w:noProof/>
            <w:webHidden/>
          </w:rPr>
          <w:fldChar w:fldCharType="separate"/>
        </w:r>
        <w:r w:rsidR="00D80F2C">
          <w:rPr>
            <w:noProof/>
            <w:webHidden/>
          </w:rPr>
          <w:t>9</w:t>
        </w:r>
        <w:r w:rsidR="00D80F2C">
          <w:rPr>
            <w:noProof/>
            <w:webHidden/>
          </w:rPr>
          <w:fldChar w:fldCharType="end"/>
        </w:r>
      </w:hyperlink>
    </w:p>
    <w:p w14:paraId="6B03CEF6" w14:textId="273B92B4" w:rsidR="00D80F2C" w:rsidRDefault="003A3794">
      <w:pPr>
        <w:pStyle w:val="TOC1"/>
        <w:rPr>
          <w:rFonts w:asciiTheme="minorHAnsi" w:eastAsiaTheme="minorEastAsia" w:hAnsiTheme="minorHAnsi" w:cstheme="minorBidi"/>
          <w:caps w:val="0"/>
          <w:noProof/>
          <w:sz w:val="22"/>
          <w:szCs w:val="22"/>
        </w:rPr>
      </w:pPr>
      <w:hyperlink w:anchor="_Toc12952631" w:history="1">
        <w:r w:rsidR="00D80F2C" w:rsidRPr="00AA6E55">
          <w:rPr>
            <w:rStyle w:val="Hyperlink"/>
            <w:noProof/>
          </w:rPr>
          <w:t>Budget summary</w:t>
        </w:r>
        <w:r w:rsidR="00D80F2C">
          <w:rPr>
            <w:noProof/>
            <w:webHidden/>
          </w:rPr>
          <w:tab/>
        </w:r>
        <w:r w:rsidR="00D80F2C">
          <w:rPr>
            <w:noProof/>
            <w:webHidden/>
          </w:rPr>
          <w:fldChar w:fldCharType="begin"/>
        </w:r>
        <w:r w:rsidR="00D80F2C">
          <w:rPr>
            <w:noProof/>
            <w:webHidden/>
          </w:rPr>
          <w:instrText xml:space="preserve"> PAGEREF _Toc12952631 \h </w:instrText>
        </w:r>
        <w:r w:rsidR="00D80F2C">
          <w:rPr>
            <w:noProof/>
            <w:webHidden/>
          </w:rPr>
        </w:r>
        <w:r w:rsidR="00D80F2C">
          <w:rPr>
            <w:noProof/>
            <w:webHidden/>
          </w:rPr>
          <w:fldChar w:fldCharType="separate"/>
        </w:r>
        <w:r w:rsidR="00D80F2C">
          <w:rPr>
            <w:noProof/>
            <w:webHidden/>
          </w:rPr>
          <w:t>9</w:t>
        </w:r>
        <w:r w:rsidR="00D80F2C">
          <w:rPr>
            <w:noProof/>
            <w:webHidden/>
          </w:rPr>
          <w:fldChar w:fldCharType="end"/>
        </w:r>
      </w:hyperlink>
    </w:p>
    <w:p w14:paraId="0C27A809" w14:textId="2EF24926" w:rsidR="00D80F2C" w:rsidRDefault="003A3794">
      <w:pPr>
        <w:pStyle w:val="TOC1"/>
        <w:rPr>
          <w:rFonts w:asciiTheme="minorHAnsi" w:eastAsiaTheme="minorEastAsia" w:hAnsiTheme="minorHAnsi" w:cstheme="minorBidi"/>
          <w:caps w:val="0"/>
          <w:noProof/>
          <w:sz w:val="22"/>
          <w:szCs w:val="22"/>
        </w:rPr>
      </w:pPr>
      <w:hyperlink w:anchor="_Toc12952632" w:history="1">
        <w:r w:rsidR="00D80F2C" w:rsidRPr="00AA6E55">
          <w:rPr>
            <w:rStyle w:val="Hyperlink"/>
            <w:noProof/>
          </w:rPr>
          <w:t>REFERENCES cited</w:t>
        </w:r>
        <w:r w:rsidR="00D80F2C">
          <w:rPr>
            <w:noProof/>
            <w:webHidden/>
          </w:rPr>
          <w:tab/>
        </w:r>
        <w:r w:rsidR="00D80F2C">
          <w:rPr>
            <w:noProof/>
            <w:webHidden/>
          </w:rPr>
          <w:fldChar w:fldCharType="begin"/>
        </w:r>
        <w:r w:rsidR="00D80F2C">
          <w:rPr>
            <w:noProof/>
            <w:webHidden/>
          </w:rPr>
          <w:instrText xml:space="preserve"> PAGEREF _Toc12952632 \h </w:instrText>
        </w:r>
        <w:r w:rsidR="00D80F2C">
          <w:rPr>
            <w:noProof/>
            <w:webHidden/>
          </w:rPr>
        </w:r>
        <w:r w:rsidR="00D80F2C">
          <w:rPr>
            <w:noProof/>
            <w:webHidden/>
          </w:rPr>
          <w:fldChar w:fldCharType="separate"/>
        </w:r>
        <w:r w:rsidR="00D80F2C">
          <w:rPr>
            <w:noProof/>
            <w:webHidden/>
          </w:rPr>
          <w:t>10</w:t>
        </w:r>
        <w:r w:rsidR="00D80F2C">
          <w:rPr>
            <w:noProof/>
            <w:webHidden/>
          </w:rPr>
          <w:fldChar w:fldCharType="end"/>
        </w:r>
      </w:hyperlink>
    </w:p>
    <w:p w14:paraId="68660DB3" w14:textId="3DEC6516" w:rsidR="00D80F2C" w:rsidRDefault="003A3794">
      <w:pPr>
        <w:pStyle w:val="TOC1"/>
        <w:rPr>
          <w:rFonts w:asciiTheme="minorHAnsi" w:eastAsiaTheme="minorEastAsia" w:hAnsiTheme="minorHAnsi" w:cstheme="minorBidi"/>
          <w:caps w:val="0"/>
          <w:noProof/>
          <w:sz w:val="22"/>
          <w:szCs w:val="22"/>
        </w:rPr>
      </w:pPr>
      <w:hyperlink w:anchor="_Toc12952633" w:history="1">
        <w:r w:rsidR="00D80F2C" w:rsidRPr="00AA6E55">
          <w:rPr>
            <w:rStyle w:val="Hyperlink"/>
            <w:noProof/>
          </w:rPr>
          <w:t>Tables</w:t>
        </w:r>
        <w:r w:rsidR="00D80F2C">
          <w:rPr>
            <w:noProof/>
            <w:webHidden/>
          </w:rPr>
          <w:tab/>
        </w:r>
        <w:r w:rsidR="00D80F2C">
          <w:rPr>
            <w:noProof/>
            <w:webHidden/>
          </w:rPr>
          <w:fldChar w:fldCharType="begin"/>
        </w:r>
        <w:r w:rsidR="00D80F2C">
          <w:rPr>
            <w:noProof/>
            <w:webHidden/>
          </w:rPr>
          <w:instrText xml:space="preserve"> PAGEREF _Toc12952633 \h </w:instrText>
        </w:r>
        <w:r w:rsidR="00D80F2C">
          <w:rPr>
            <w:noProof/>
            <w:webHidden/>
          </w:rPr>
        </w:r>
        <w:r w:rsidR="00D80F2C">
          <w:rPr>
            <w:noProof/>
            <w:webHidden/>
          </w:rPr>
          <w:fldChar w:fldCharType="separate"/>
        </w:r>
        <w:r w:rsidR="00D80F2C">
          <w:rPr>
            <w:noProof/>
            <w:webHidden/>
          </w:rPr>
          <w:t>12</w:t>
        </w:r>
        <w:r w:rsidR="00D80F2C">
          <w:rPr>
            <w:noProof/>
            <w:webHidden/>
          </w:rPr>
          <w:fldChar w:fldCharType="end"/>
        </w:r>
      </w:hyperlink>
    </w:p>
    <w:p w14:paraId="2E288137" w14:textId="10827CCB" w:rsidR="00D80F2C" w:rsidRDefault="003A3794">
      <w:pPr>
        <w:pStyle w:val="TOC1"/>
        <w:rPr>
          <w:rFonts w:asciiTheme="minorHAnsi" w:eastAsiaTheme="minorEastAsia" w:hAnsiTheme="minorHAnsi" w:cstheme="minorBidi"/>
          <w:caps w:val="0"/>
          <w:noProof/>
          <w:sz w:val="22"/>
          <w:szCs w:val="22"/>
        </w:rPr>
      </w:pPr>
      <w:hyperlink w:anchor="_Toc12952634" w:history="1">
        <w:r w:rsidR="00D80F2C" w:rsidRPr="00AA6E55">
          <w:rPr>
            <w:rStyle w:val="Hyperlink"/>
            <w:noProof/>
          </w:rPr>
          <w:t>Figures</w:t>
        </w:r>
        <w:r w:rsidR="00D80F2C">
          <w:rPr>
            <w:noProof/>
            <w:webHidden/>
          </w:rPr>
          <w:tab/>
        </w:r>
        <w:r w:rsidR="00D80F2C">
          <w:rPr>
            <w:noProof/>
            <w:webHidden/>
          </w:rPr>
          <w:fldChar w:fldCharType="begin"/>
        </w:r>
        <w:r w:rsidR="00D80F2C">
          <w:rPr>
            <w:noProof/>
            <w:webHidden/>
          </w:rPr>
          <w:instrText xml:space="preserve"> PAGEREF _Toc12952634 \h </w:instrText>
        </w:r>
        <w:r w:rsidR="00D80F2C">
          <w:rPr>
            <w:noProof/>
            <w:webHidden/>
          </w:rPr>
        </w:r>
        <w:r w:rsidR="00D80F2C">
          <w:rPr>
            <w:noProof/>
            <w:webHidden/>
          </w:rPr>
          <w:fldChar w:fldCharType="separate"/>
        </w:r>
        <w:r w:rsidR="00D80F2C">
          <w:rPr>
            <w:noProof/>
            <w:webHidden/>
          </w:rPr>
          <w:t>14</w:t>
        </w:r>
        <w:r w:rsidR="00D80F2C">
          <w:rPr>
            <w:noProof/>
            <w:webHidden/>
          </w:rPr>
          <w:fldChar w:fldCharType="end"/>
        </w:r>
      </w:hyperlink>
    </w:p>
    <w:p w14:paraId="62F1F81D" w14:textId="52A6991C" w:rsidR="00D80F2C" w:rsidRDefault="003A3794">
      <w:pPr>
        <w:pStyle w:val="TOC1"/>
        <w:rPr>
          <w:rFonts w:asciiTheme="minorHAnsi" w:eastAsiaTheme="minorEastAsia" w:hAnsiTheme="minorHAnsi" w:cstheme="minorBidi"/>
          <w:caps w:val="0"/>
          <w:noProof/>
          <w:sz w:val="22"/>
          <w:szCs w:val="22"/>
        </w:rPr>
      </w:pPr>
      <w:hyperlink w:anchor="_Toc12952635" w:history="1">
        <w:r w:rsidR="00D80F2C" w:rsidRPr="00AA6E55">
          <w:rPr>
            <w:rStyle w:val="Hyperlink"/>
            <w:noProof/>
          </w:rPr>
          <w:t>Appendix A: Field data sheets</w:t>
        </w:r>
        <w:r w:rsidR="00D80F2C">
          <w:rPr>
            <w:noProof/>
            <w:webHidden/>
          </w:rPr>
          <w:tab/>
        </w:r>
        <w:r w:rsidR="00D80F2C">
          <w:rPr>
            <w:noProof/>
            <w:webHidden/>
          </w:rPr>
          <w:fldChar w:fldCharType="begin"/>
        </w:r>
        <w:r w:rsidR="00D80F2C">
          <w:rPr>
            <w:noProof/>
            <w:webHidden/>
          </w:rPr>
          <w:instrText xml:space="preserve"> PAGEREF _Toc12952635 \h </w:instrText>
        </w:r>
        <w:r w:rsidR="00D80F2C">
          <w:rPr>
            <w:noProof/>
            <w:webHidden/>
          </w:rPr>
        </w:r>
        <w:r w:rsidR="00D80F2C">
          <w:rPr>
            <w:noProof/>
            <w:webHidden/>
          </w:rPr>
          <w:fldChar w:fldCharType="separate"/>
        </w:r>
        <w:r w:rsidR="00D80F2C">
          <w:rPr>
            <w:noProof/>
            <w:webHidden/>
          </w:rPr>
          <w:t>18</w:t>
        </w:r>
        <w:r w:rsidR="00D80F2C">
          <w:rPr>
            <w:noProof/>
            <w:webHidden/>
          </w:rPr>
          <w:fldChar w:fldCharType="end"/>
        </w:r>
      </w:hyperlink>
    </w:p>
    <w:p w14:paraId="73DAE183" w14:textId="03EF0C0D" w:rsidR="006673DF" w:rsidRDefault="00F62CE4" w:rsidP="00D63FA9">
      <w:pPr>
        <w:sectPr w:rsidR="006673DF" w:rsidSect="00712BCB">
          <w:pgSz w:w="12240" w:h="15840" w:code="1"/>
          <w:pgMar w:top="1440" w:right="1440" w:bottom="1440" w:left="1440" w:header="720" w:footer="547" w:gutter="0"/>
          <w:pgNumType w:fmt="lowerRoman"/>
          <w:cols w:space="432"/>
          <w:formProt w:val="0"/>
        </w:sectPr>
      </w:pPr>
      <w:r>
        <w:fldChar w:fldCharType="end"/>
      </w:r>
      <w:bookmarkStart w:id="5" w:name="_Toc303079187"/>
    </w:p>
    <w:p w14:paraId="5AC548E7" w14:textId="5750A155" w:rsidR="00251078" w:rsidRDefault="00251078" w:rsidP="00251078">
      <w:pPr>
        <w:pStyle w:val="Heading1"/>
      </w:pPr>
      <w:bookmarkStart w:id="6" w:name="_Toc12952609"/>
      <w:r>
        <w:lastRenderedPageBreak/>
        <w:t>LIST OF TABLES</w:t>
      </w:r>
      <w:bookmarkEnd w:id="5"/>
      <w:bookmarkEnd w:id="6"/>
    </w:p>
    <w:p w14:paraId="5D8A9EB5" w14:textId="77777777" w:rsidR="00251078" w:rsidRDefault="00251078" w:rsidP="00251078">
      <w:pPr>
        <w:pStyle w:val="List-Page"/>
      </w:pPr>
      <w:r>
        <w:t>Table</w:t>
      </w:r>
      <w:r>
        <w:tab/>
        <w:t>Page</w:t>
      </w:r>
    </w:p>
    <w:p w14:paraId="07F39DE7" w14:textId="2445B92E" w:rsidR="00D80F2C"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12952636" w:history="1">
        <w:r w:rsidR="00D80F2C" w:rsidRPr="008B4B86">
          <w:rPr>
            <w:rStyle w:val="Hyperlink"/>
            <w:noProof/>
          </w:rPr>
          <w:t>Table 1.–Macroscopic observation of rockfish ovary for assessment of maturity and development stage.</w:t>
        </w:r>
        <w:r w:rsidR="00D80F2C">
          <w:rPr>
            <w:noProof/>
            <w:webHidden/>
          </w:rPr>
          <w:tab/>
        </w:r>
        <w:r w:rsidR="00D80F2C">
          <w:rPr>
            <w:noProof/>
            <w:webHidden/>
          </w:rPr>
          <w:fldChar w:fldCharType="begin"/>
        </w:r>
        <w:r w:rsidR="00D80F2C">
          <w:rPr>
            <w:noProof/>
            <w:webHidden/>
          </w:rPr>
          <w:instrText xml:space="preserve"> PAGEREF _Toc12952636 \h </w:instrText>
        </w:r>
        <w:r w:rsidR="00D80F2C">
          <w:rPr>
            <w:noProof/>
            <w:webHidden/>
          </w:rPr>
        </w:r>
        <w:r w:rsidR="00D80F2C">
          <w:rPr>
            <w:noProof/>
            <w:webHidden/>
          </w:rPr>
          <w:fldChar w:fldCharType="separate"/>
        </w:r>
        <w:r w:rsidR="00D80F2C">
          <w:rPr>
            <w:noProof/>
            <w:webHidden/>
          </w:rPr>
          <w:t>13</w:t>
        </w:r>
        <w:r w:rsidR="00D80F2C">
          <w:rPr>
            <w:noProof/>
            <w:webHidden/>
          </w:rPr>
          <w:fldChar w:fldCharType="end"/>
        </w:r>
      </w:hyperlink>
    </w:p>
    <w:p w14:paraId="29F768F6" w14:textId="15F8E19A" w:rsidR="00251078" w:rsidRDefault="003E5FE9" w:rsidP="00251078">
      <w:pPr>
        <w:pStyle w:val="TableofFigures"/>
      </w:pPr>
      <w:r>
        <w:rPr>
          <w:b/>
          <w:bCs/>
          <w:noProof/>
        </w:rPr>
        <w:fldChar w:fldCharType="end"/>
      </w:r>
    </w:p>
    <w:p w14:paraId="13826BBA" w14:textId="77777777" w:rsidR="00F62CE4" w:rsidRDefault="00F62CE4" w:rsidP="00F62CE4">
      <w:pPr>
        <w:pStyle w:val="Heading1"/>
      </w:pPr>
      <w:bookmarkStart w:id="7" w:name="_Toc12952610"/>
      <w:r>
        <w:t xml:space="preserve">LIST OF </w:t>
      </w:r>
      <w:bookmarkEnd w:id="4"/>
      <w:r w:rsidR="005C082A">
        <w:t>FIGURES</w:t>
      </w:r>
      <w:bookmarkEnd w:id="7"/>
    </w:p>
    <w:p w14:paraId="0D6B878E" w14:textId="77777777" w:rsidR="00F62CE4" w:rsidRDefault="005C082A" w:rsidP="00F62CE4">
      <w:pPr>
        <w:pStyle w:val="List-Page"/>
      </w:pPr>
      <w:r>
        <w:t>Figure</w:t>
      </w:r>
      <w:r w:rsidR="00F62CE4">
        <w:tab/>
        <w:t>Page</w:t>
      </w:r>
    </w:p>
    <w:p w14:paraId="70D7734D" w14:textId="77149A9F" w:rsidR="00D80F2C"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12952637" w:history="1">
        <w:r w:rsidR="00D80F2C" w:rsidRPr="00D85435">
          <w:rPr>
            <w:rStyle w:val="Hyperlink"/>
            <w:noProof/>
          </w:rPr>
          <w:t>Figure 1.–Southeast Alaska groundfish management areas designated for commercial fisheries.</w:t>
        </w:r>
        <w:r w:rsidR="00D80F2C">
          <w:rPr>
            <w:noProof/>
            <w:webHidden/>
          </w:rPr>
          <w:tab/>
        </w:r>
        <w:r w:rsidR="00D80F2C">
          <w:rPr>
            <w:noProof/>
            <w:webHidden/>
          </w:rPr>
          <w:fldChar w:fldCharType="begin"/>
        </w:r>
        <w:r w:rsidR="00D80F2C">
          <w:rPr>
            <w:noProof/>
            <w:webHidden/>
          </w:rPr>
          <w:instrText xml:space="preserve"> PAGEREF _Toc12952637 \h </w:instrText>
        </w:r>
        <w:r w:rsidR="00D80F2C">
          <w:rPr>
            <w:noProof/>
            <w:webHidden/>
          </w:rPr>
        </w:r>
        <w:r w:rsidR="00D80F2C">
          <w:rPr>
            <w:noProof/>
            <w:webHidden/>
          </w:rPr>
          <w:fldChar w:fldCharType="separate"/>
        </w:r>
        <w:r w:rsidR="00D80F2C">
          <w:rPr>
            <w:noProof/>
            <w:webHidden/>
          </w:rPr>
          <w:t>15</w:t>
        </w:r>
        <w:r w:rsidR="00D80F2C">
          <w:rPr>
            <w:noProof/>
            <w:webHidden/>
          </w:rPr>
          <w:fldChar w:fldCharType="end"/>
        </w:r>
      </w:hyperlink>
    </w:p>
    <w:p w14:paraId="146F4437" w14:textId="6D694B32" w:rsidR="00D80F2C" w:rsidRDefault="003A3794">
      <w:pPr>
        <w:pStyle w:val="TableofFigures"/>
        <w:rPr>
          <w:rFonts w:asciiTheme="minorHAnsi" w:eastAsiaTheme="minorEastAsia" w:hAnsiTheme="minorHAnsi" w:cstheme="minorBidi"/>
          <w:noProof/>
          <w:sz w:val="22"/>
          <w:szCs w:val="22"/>
        </w:rPr>
      </w:pPr>
      <w:hyperlink w:anchor="_Toc12952638" w:history="1">
        <w:r w:rsidR="00D80F2C" w:rsidRPr="00D85435">
          <w:rPr>
            <w:rStyle w:val="Hyperlink"/>
            <w:noProof/>
          </w:rPr>
          <w:t>Figure 2.–Identification of external genitalia of rockfish.</w:t>
        </w:r>
        <w:r w:rsidR="00D80F2C">
          <w:rPr>
            <w:noProof/>
            <w:webHidden/>
          </w:rPr>
          <w:tab/>
        </w:r>
        <w:r w:rsidR="00D80F2C">
          <w:rPr>
            <w:noProof/>
            <w:webHidden/>
          </w:rPr>
          <w:fldChar w:fldCharType="begin"/>
        </w:r>
        <w:r w:rsidR="00D80F2C">
          <w:rPr>
            <w:noProof/>
            <w:webHidden/>
          </w:rPr>
          <w:instrText xml:space="preserve"> PAGEREF _Toc12952638 \h </w:instrText>
        </w:r>
        <w:r w:rsidR="00D80F2C">
          <w:rPr>
            <w:noProof/>
            <w:webHidden/>
          </w:rPr>
        </w:r>
        <w:r w:rsidR="00D80F2C">
          <w:rPr>
            <w:noProof/>
            <w:webHidden/>
          </w:rPr>
          <w:fldChar w:fldCharType="separate"/>
        </w:r>
        <w:r w:rsidR="00D80F2C">
          <w:rPr>
            <w:noProof/>
            <w:webHidden/>
          </w:rPr>
          <w:t>16</w:t>
        </w:r>
        <w:r w:rsidR="00D80F2C">
          <w:rPr>
            <w:noProof/>
            <w:webHidden/>
          </w:rPr>
          <w:fldChar w:fldCharType="end"/>
        </w:r>
      </w:hyperlink>
    </w:p>
    <w:p w14:paraId="0B98B38C" w14:textId="29E7243C" w:rsidR="00D80F2C" w:rsidRDefault="003A3794">
      <w:pPr>
        <w:pStyle w:val="TableofFigures"/>
        <w:rPr>
          <w:rFonts w:asciiTheme="minorHAnsi" w:eastAsiaTheme="minorEastAsia" w:hAnsiTheme="minorHAnsi" w:cstheme="minorBidi"/>
          <w:noProof/>
          <w:sz w:val="22"/>
          <w:szCs w:val="22"/>
        </w:rPr>
      </w:pPr>
      <w:hyperlink w:anchor="_Toc12952639" w:history="1">
        <w:r w:rsidR="00D80F2C" w:rsidRPr="00D85435">
          <w:rPr>
            <w:rStyle w:val="Hyperlink"/>
            <w:noProof/>
          </w:rPr>
          <w:t>Figure 3.–Location of tissue sample collection.</w:t>
        </w:r>
        <w:r w:rsidR="00D80F2C">
          <w:rPr>
            <w:noProof/>
            <w:webHidden/>
          </w:rPr>
          <w:tab/>
        </w:r>
        <w:r w:rsidR="00D80F2C">
          <w:rPr>
            <w:noProof/>
            <w:webHidden/>
          </w:rPr>
          <w:fldChar w:fldCharType="begin"/>
        </w:r>
        <w:r w:rsidR="00D80F2C">
          <w:rPr>
            <w:noProof/>
            <w:webHidden/>
          </w:rPr>
          <w:instrText xml:space="preserve"> PAGEREF _Toc12952639 \h </w:instrText>
        </w:r>
        <w:r w:rsidR="00D80F2C">
          <w:rPr>
            <w:noProof/>
            <w:webHidden/>
          </w:rPr>
        </w:r>
        <w:r w:rsidR="00D80F2C">
          <w:rPr>
            <w:noProof/>
            <w:webHidden/>
          </w:rPr>
          <w:fldChar w:fldCharType="separate"/>
        </w:r>
        <w:r w:rsidR="00D80F2C">
          <w:rPr>
            <w:noProof/>
            <w:webHidden/>
          </w:rPr>
          <w:t>17</w:t>
        </w:r>
        <w:r w:rsidR="00D80F2C">
          <w:rPr>
            <w:noProof/>
            <w:webHidden/>
          </w:rPr>
          <w:fldChar w:fldCharType="end"/>
        </w:r>
      </w:hyperlink>
    </w:p>
    <w:p w14:paraId="713C02E9" w14:textId="2D7B5E25" w:rsidR="005C082A" w:rsidRPr="005C082A" w:rsidRDefault="003E5FE9" w:rsidP="00251078">
      <w:pPr>
        <w:pStyle w:val="TableofFigures"/>
      </w:pPr>
      <w:r>
        <w:rPr>
          <w:b/>
          <w:bCs/>
          <w:noProof/>
        </w:rPr>
        <w:fldChar w:fldCharType="end"/>
      </w:r>
    </w:p>
    <w:p w14:paraId="2648AAEB" w14:textId="77777777" w:rsidR="00F62CE4" w:rsidRDefault="00F62CE4" w:rsidP="00F62CE4">
      <w:pPr>
        <w:pStyle w:val="Heading1"/>
      </w:pPr>
      <w:bookmarkStart w:id="8" w:name="_Toc203883634"/>
      <w:bookmarkStart w:id="9" w:name="_Toc12952611"/>
      <w:r>
        <w:t>LIST OF APPENDICES</w:t>
      </w:r>
      <w:bookmarkEnd w:id="8"/>
      <w:bookmarkEnd w:id="9"/>
    </w:p>
    <w:p w14:paraId="442FCAF3" w14:textId="77777777" w:rsidR="00D80F2C"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7889B639" w14:textId="62E0D9C0" w:rsidR="00D80F2C" w:rsidRDefault="003A3794">
      <w:pPr>
        <w:pStyle w:val="TableofFigures"/>
        <w:rPr>
          <w:rFonts w:asciiTheme="minorHAnsi" w:eastAsiaTheme="minorEastAsia" w:hAnsiTheme="minorHAnsi" w:cstheme="minorBidi"/>
          <w:noProof/>
          <w:sz w:val="22"/>
          <w:szCs w:val="22"/>
        </w:rPr>
      </w:pPr>
      <w:hyperlink w:anchor="_Toc12952640" w:history="1">
        <w:r w:rsidR="00D80F2C" w:rsidRPr="004004A7">
          <w:rPr>
            <w:rStyle w:val="Hyperlink"/>
            <w:noProof/>
          </w:rPr>
          <w:t>Appendix A1.–Field data sheet for capture and biological information.</w:t>
        </w:r>
        <w:r w:rsidR="00D80F2C">
          <w:rPr>
            <w:noProof/>
            <w:webHidden/>
          </w:rPr>
          <w:tab/>
        </w:r>
        <w:r w:rsidR="00D80F2C">
          <w:rPr>
            <w:noProof/>
            <w:webHidden/>
          </w:rPr>
          <w:fldChar w:fldCharType="begin"/>
        </w:r>
        <w:r w:rsidR="00D80F2C">
          <w:rPr>
            <w:noProof/>
            <w:webHidden/>
          </w:rPr>
          <w:instrText xml:space="preserve"> PAGEREF _Toc12952640 \h </w:instrText>
        </w:r>
        <w:r w:rsidR="00D80F2C">
          <w:rPr>
            <w:noProof/>
            <w:webHidden/>
          </w:rPr>
        </w:r>
        <w:r w:rsidR="00D80F2C">
          <w:rPr>
            <w:noProof/>
            <w:webHidden/>
          </w:rPr>
          <w:fldChar w:fldCharType="separate"/>
        </w:r>
        <w:r w:rsidR="00D80F2C">
          <w:rPr>
            <w:noProof/>
            <w:webHidden/>
          </w:rPr>
          <w:t>19</w:t>
        </w:r>
        <w:r w:rsidR="00D80F2C">
          <w:rPr>
            <w:noProof/>
            <w:webHidden/>
          </w:rPr>
          <w:fldChar w:fldCharType="end"/>
        </w:r>
      </w:hyperlink>
    </w:p>
    <w:p w14:paraId="5620A2C4" w14:textId="1F1F0761" w:rsidR="00D80F2C" w:rsidRDefault="003A3794">
      <w:pPr>
        <w:pStyle w:val="TableofFigures"/>
        <w:rPr>
          <w:rFonts w:asciiTheme="minorHAnsi" w:eastAsiaTheme="minorEastAsia" w:hAnsiTheme="minorHAnsi" w:cstheme="minorBidi"/>
          <w:noProof/>
          <w:sz w:val="22"/>
          <w:szCs w:val="22"/>
        </w:rPr>
      </w:pPr>
      <w:hyperlink w:anchor="_Toc12952641" w:history="1">
        <w:r w:rsidR="00D80F2C" w:rsidRPr="004004A7">
          <w:rPr>
            <w:rStyle w:val="Hyperlink"/>
            <w:noProof/>
          </w:rPr>
          <w:t>Appendix A2.–Field data sheet for catch and effort.</w:t>
        </w:r>
        <w:r w:rsidR="00D80F2C">
          <w:rPr>
            <w:noProof/>
            <w:webHidden/>
          </w:rPr>
          <w:tab/>
        </w:r>
        <w:r w:rsidR="00D80F2C">
          <w:rPr>
            <w:noProof/>
            <w:webHidden/>
          </w:rPr>
          <w:fldChar w:fldCharType="begin"/>
        </w:r>
        <w:r w:rsidR="00D80F2C">
          <w:rPr>
            <w:noProof/>
            <w:webHidden/>
          </w:rPr>
          <w:instrText xml:space="preserve"> PAGEREF _Toc12952641 \h </w:instrText>
        </w:r>
        <w:r w:rsidR="00D80F2C">
          <w:rPr>
            <w:noProof/>
            <w:webHidden/>
          </w:rPr>
        </w:r>
        <w:r w:rsidR="00D80F2C">
          <w:rPr>
            <w:noProof/>
            <w:webHidden/>
          </w:rPr>
          <w:fldChar w:fldCharType="separate"/>
        </w:r>
        <w:r w:rsidR="00D80F2C">
          <w:rPr>
            <w:noProof/>
            <w:webHidden/>
          </w:rPr>
          <w:t>20</w:t>
        </w:r>
        <w:r w:rsidR="00D80F2C">
          <w:rPr>
            <w:noProof/>
            <w:webHidden/>
          </w:rPr>
          <w:fldChar w:fldCharType="end"/>
        </w:r>
      </w:hyperlink>
    </w:p>
    <w:p w14:paraId="563A60FA" w14:textId="4796D7BE" w:rsidR="005778BF" w:rsidRDefault="002E47FD" w:rsidP="0046035E">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18A73E99" w14:textId="77777777" w:rsidR="002D3ED1" w:rsidRPr="002D3ED1" w:rsidRDefault="002D3ED1" w:rsidP="002D3ED1"/>
    <w:p w14:paraId="63193D03"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5A46763A" w14:textId="77777777" w:rsidR="00D77EE4" w:rsidRDefault="00D77EE4" w:rsidP="00D77EE4">
      <w:pPr>
        <w:pStyle w:val="Heading1"/>
      </w:pPr>
      <w:bookmarkStart w:id="10" w:name="_Toc12952612"/>
      <w:bookmarkStart w:id="11" w:name="_Toc350926910"/>
      <w:bookmarkStart w:id="12" w:name="_Toc421267978"/>
      <w:bookmarkStart w:id="13" w:name="_Toc391971643"/>
      <w:bookmarkStart w:id="14" w:name="_Toc112825414"/>
      <w:bookmarkStart w:id="15" w:name="_Toc191972052"/>
      <w:r>
        <w:lastRenderedPageBreak/>
        <w:t>A</w:t>
      </w:r>
      <w:r w:rsidR="00AD19B4">
        <w:t>bstract</w:t>
      </w:r>
      <w:bookmarkEnd w:id="10"/>
    </w:p>
    <w:p w14:paraId="5C327C9D" w14:textId="0F150DD0" w:rsidR="00FA37D3" w:rsidRPr="00E240BE" w:rsidRDefault="00AA4CA3" w:rsidP="00FA37D3">
      <w:pPr>
        <w:rPr>
          <w:sz w:val="20"/>
          <w:szCs w:val="20"/>
        </w:rPr>
      </w:pPr>
      <w:r w:rsidRPr="00AA4CA3">
        <w:rPr>
          <w:sz w:val="20"/>
          <w:szCs w:val="20"/>
        </w:rPr>
        <w:t>There is a limited understanding of the reproductive biology of black rockfish (</w:t>
      </w:r>
      <w:r w:rsidRPr="00AA4CA3">
        <w:rPr>
          <w:i/>
          <w:sz w:val="20"/>
          <w:szCs w:val="20"/>
        </w:rPr>
        <w:t>S</w:t>
      </w:r>
      <w:r w:rsidR="000B5277">
        <w:rPr>
          <w:i/>
          <w:sz w:val="20"/>
          <w:szCs w:val="20"/>
        </w:rPr>
        <w:t>ebastes</w:t>
      </w:r>
      <w:r w:rsidRPr="00AA4CA3">
        <w:rPr>
          <w:i/>
          <w:sz w:val="20"/>
          <w:szCs w:val="20"/>
        </w:rPr>
        <w:t xml:space="preserve"> </w:t>
      </w:r>
      <w:proofErr w:type="spellStart"/>
      <w:r w:rsidRPr="00AA4CA3">
        <w:rPr>
          <w:i/>
          <w:sz w:val="20"/>
          <w:szCs w:val="20"/>
        </w:rPr>
        <w:t>melanops</w:t>
      </w:r>
      <w:proofErr w:type="spellEnd"/>
      <w:r w:rsidRPr="00AA4CA3">
        <w:rPr>
          <w:sz w:val="20"/>
          <w:szCs w:val="20"/>
        </w:rPr>
        <w:t xml:space="preserve">) in Alaskan waters. The </w:t>
      </w:r>
      <w:r w:rsidR="002C40FB">
        <w:rPr>
          <w:sz w:val="20"/>
          <w:szCs w:val="20"/>
        </w:rPr>
        <w:t xml:space="preserve">primary </w:t>
      </w:r>
      <w:r w:rsidRPr="00AA4CA3">
        <w:rPr>
          <w:sz w:val="20"/>
          <w:szCs w:val="20"/>
        </w:rPr>
        <w:t xml:space="preserve">purpose of this project is to </w:t>
      </w:r>
      <w:r w:rsidR="000B5277">
        <w:rPr>
          <w:sz w:val="20"/>
          <w:szCs w:val="20"/>
        </w:rPr>
        <w:t xml:space="preserve">test the feasibility of attaining </w:t>
      </w:r>
      <w:r w:rsidR="002C40FB">
        <w:rPr>
          <w:sz w:val="20"/>
          <w:szCs w:val="20"/>
        </w:rPr>
        <w:t xml:space="preserve">adequate </w:t>
      </w:r>
      <w:r w:rsidRPr="00AA4CA3">
        <w:rPr>
          <w:sz w:val="20"/>
          <w:szCs w:val="20"/>
        </w:rPr>
        <w:t xml:space="preserve">sample </w:t>
      </w:r>
      <w:r w:rsidR="002C40FB">
        <w:rPr>
          <w:sz w:val="20"/>
          <w:szCs w:val="20"/>
        </w:rPr>
        <w:t xml:space="preserve">sizes of mature </w:t>
      </w:r>
      <w:r w:rsidRPr="00AA4CA3">
        <w:rPr>
          <w:sz w:val="20"/>
          <w:szCs w:val="20"/>
        </w:rPr>
        <w:t>black rockfish</w:t>
      </w:r>
      <w:r w:rsidR="002C40FB">
        <w:rPr>
          <w:sz w:val="20"/>
          <w:szCs w:val="20"/>
        </w:rPr>
        <w:t xml:space="preserve">, which would provide the basis to </w:t>
      </w:r>
      <w:r w:rsidRPr="00AA4CA3">
        <w:rPr>
          <w:sz w:val="20"/>
          <w:szCs w:val="20"/>
        </w:rPr>
        <w:t xml:space="preserve">estimate maturity schedules </w:t>
      </w:r>
      <w:r w:rsidR="00E8746A">
        <w:rPr>
          <w:sz w:val="20"/>
          <w:szCs w:val="20"/>
        </w:rPr>
        <w:t xml:space="preserve">(length and age at maturity) </w:t>
      </w:r>
      <w:r w:rsidRPr="00AA4CA3">
        <w:rPr>
          <w:sz w:val="20"/>
          <w:szCs w:val="20"/>
        </w:rPr>
        <w:t>and fecundity (both absolute and relative)</w:t>
      </w:r>
      <w:r w:rsidR="00A54257">
        <w:rPr>
          <w:sz w:val="20"/>
          <w:szCs w:val="20"/>
        </w:rPr>
        <w:t xml:space="preserve"> in Southeast Alaska</w:t>
      </w:r>
      <w:r w:rsidRPr="00AA4CA3">
        <w:rPr>
          <w:sz w:val="20"/>
          <w:szCs w:val="20"/>
        </w:rPr>
        <w:t xml:space="preserve">. An increased understanding of the </w:t>
      </w:r>
      <w:r w:rsidR="001C4F99">
        <w:rPr>
          <w:sz w:val="20"/>
          <w:szCs w:val="20"/>
        </w:rPr>
        <w:t>reproductive biology</w:t>
      </w:r>
      <w:r w:rsidRPr="00AA4CA3">
        <w:rPr>
          <w:sz w:val="20"/>
          <w:szCs w:val="20"/>
        </w:rPr>
        <w:t xml:space="preserve"> of th</w:t>
      </w:r>
      <w:r w:rsidR="00ED43FC">
        <w:rPr>
          <w:sz w:val="20"/>
          <w:szCs w:val="20"/>
        </w:rPr>
        <w:t>i</w:t>
      </w:r>
      <w:r w:rsidRPr="00AA4CA3">
        <w:rPr>
          <w:sz w:val="20"/>
          <w:szCs w:val="20"/>
        </w:rPr>
        <w:t xml:space="preserve">s rockfish species is necessary for science-based management and population dynamics modeling for stock assessment purposes. This project will </w:t>
      </w:r>
      <w:r w:rsidR="002C40FB">
        <w:rPr>
          <w:sz w:val="20"/>
          <w:szCs w:val="20"/>
        </w:rPr>
        <w:t xml:space="preserve">be an important first step for </w:t>
      </w:r>
      <w:r w:rsidRPr="00AA4CA3">
        <w:rPr>
          <w:sz w:val="20"/>
          <w:szCs w:val="20"/>
        </w:rPr>
        <w:t>generat</w:t>
      </w:r>
      <w:r w:rsidR="002C40FB">
        <w:rPr>
          <w:sz w:val="20"/>
          <w:szCs w:val="20"/>
        </w:rPr>
        <w:t>ing</w:t>
      </w:r>
      <w:r w:rsidRPr="00AA4CA3">
        <w:rPr>
          <w:sz w:val="20"/>
          <w:szCs w:val="20"/>
        </w:rPr>
        <w:t xml:space="preserve"> estimates of these important biological parameters</w:t>
      </w:r>
      <w:r w:rsidR="008E3477">
        <w:rPr>
          <w:sz w:val="20"/>
          <w:szCs w:val="20"/>
        </w:rPr>
        <w:t xml:space="preserve"> </w:t>
      </w:r>
      <w:r w:rsidR="00E8746A">
        <w:rPr>
          <w:sz w:val="20"/>
          <w:szCs w:val="20"/>
        </w:rPr>
        <w:t>for these rockfish</w:t>
      </w:r>
      <w:r w:rsidRPr="00AA4CA3">
        <w:rPr>
          <w:sz w:val="20"/>
          <w:szCs w:val="20"/>
        </w:rPr>
        <w:t xml:space="preserve"> at the northernmost </w:t>
      </w:r>
      <w:r w:rsidR="00E8746A">
        <w:rPr>
          <w:sz w:val="20"/>
          <w:szCs w:val="20"/>
        </w:rPr>
        <w:t xml:space="preserve">extent </w:t>
      </w:r>
      <w:r w:rsidR="001C4F99">
        <w:rPr>
          <w:sz w:val="20"/>
          <w:szCs w:val="20"/>
        </w:rPr>
        <w:t>of</w:t>
      </w:r>
      <w:r w:rsidRPr="00AA4CA3">
        <w:rPr>
          <w:sz w:val="20"/>
          <w:szCs w:val="20"/>
        </w:rPr>
        <w:t xml:space="preserve"> </w:t>
      </w:r>
      <w:r w:rsidR="00E8746A">
        <w:rPr>
          <w:sz w:val="20"/>
          <w:szCs w:val="20"/>
        </w:rPr>
        <w:t>their range</w:t>
      </w:r>
      <w:r w:rsidRPr="00AA4CA3">
        <w:rPr>
          <w:sz w:val="20"/>
          <w:szCs w:val="20"/>
        </w:rPr>
        <w:t xml:space="preserve">. Sampling will take place in </w:t>
      </w:r>
      <w:r w:rsidR="00ED43FC">
        <w:rPr>
          <w:sz w:val="20"/>
          <w:szCs w:val="20"/>
        </w:rPr>
        <w:t>Southeast Alaska</w:t>
      </w:r>
      <w:r w:rsidRPr="00AA4CA3">
        <w:rPr>
          <w:sz w:val="20"/>
          <w:szCs w:val="20"/>
        </w:rPr>
        <w:t xml:space="preserve"> and the </w:t>
      </w:r>
      <w:r w:rsidR="00382A2C">
        <w:rPr>
          <w:sz w:val="20"/>
          <w:szCs w:val="20"/>
        </w:rPr>
        <w:t>s</w:t>
      </w:r>
      <w:r w:rsidR="00ED43FC">
        <w:rPr>
          <w:sz w:val="20"/>
          <w:szCs w:val="20"/>
        </w:rPr>
        <w:t>ou</w:t>
      </w:r>
      <w:r w:rsidRPr="00AA4CA3">
        <w:rPr>
          <w:sz w:val="20"/>
          <w:szCs w:val="20"/>
        </w:rPr>
        <w:t>thern Gulf of Alaska</w:t>
      </w:r>
      <w:r w:rsidR="00ED43FC">
        <w:rPr>
          <w:sz w:val="20"/>
          <w:szCs w:val="20"/>
        </w:rPr>
        <w:t>.</w:t>
      </w:r>
    </w:p>
    <w:p w14:paraId="17E3824E" w14:textId="62DE3F78" w:rsidR="008509E2" w:rsidRDefault="00C97B3D" w:rsidP="00832964">
      <w:pPr>
        <w:pStyle w:val="Keywords"/>
      </w:pPr>
      <w:r>
        <w:t>Key words:</w:t>
      </w:r>
      <w:r>
        <w:tab/>
      </w:r>
      <w:bookmarkEnd w:id="11"/>
      <w:bookmarkEnd w:id="12"/>
      <w:r w:rsidR="009157D2" w:rsidRPr="009157D2">
        <w:t xml:space="preserve">Black </w:t>
      </w:r>
      <w:r w:rsidR="009157D2">
        <w:t>r</w:t>
      </w:r>
      <w:r w:rsidR="009157D2" w:rsidRPr="009157D2">
        <w:t xml:space="preserve">ockfish, </w:t>
      </w:r>
      <w:r w:rsidR="009157D2" w:rsidRPr="009157D2">
        <w:rPr>
          <w:i/>
        </w:rPr>
        <w:t xml:space="preserve">Sebastes </w:t>
      </w:r>
      <w:proofErr w:type="spellStart"/>
      <w:r w:rsidR="009157D2" w:rsidRPr="009157D2">
        <w:rPr>
          <w:i/>
        </w:rPr>
        <w:t>melanops</w:t>
      </w:r>
      <w:proofErr w:type="spellEnd"/>
      <w:r w:rsidR="009157D2" w:rsidRPr="009157D2">
        <w:t xml:space="preserve">, </w:t>
      </w:r>
      <w:r w:rsidR="00ED43FC">
        <w:t>Southeast Alaska</w:t>
      </w:r>
      <w:r w:rsidR="009157D2" w:rsidRPr="009157D2">
        <w:t>, Gulf of Alaska, maturity, gonads, fish condition</w:t>
      </w:r>
      <w:r w:rsidR="00ED43FC">
        <w:t>.</w:t>
      </w:r>
    </w:p>
    <w:p w14:paraId="0E0ABA10" w14:textId="77777777" w:rsidR="00090958" w:rsidRDefault="00090958" w:rsidP="00090958">
      <w:pPr>
        <w:pStyle w:val="Heading1"/>
      </w:pPr>
      <w:bookmarkStart w:id="16" w:name="_Toc12952613"/>
      <w:r w:rsidRPr="00DE7114">
        <w:t>INTRODUCTION</w:t>
      </w:r>
      <w:bookmarkEnd w:id="16"/>
    </w:p>
    <w:p w14:paraId="4C90B57A" w14:textId="77777777" w:rsidR="00090958" w:rsidRDefault="00090958" w:rsidP="00090958">
      <w:pPr>
        <w:pStyle w:val="Heading2"/>
      </w:pPr>
      <w:bookmarkStart w:id="17" w:name="_Toc12952614"/>
      <w:bookmarkStart w:id="18" w:name="_Toc323470321"/>
      <w:bookmarkStart w:id="19" w:name="_Toc326932123"/>
      <w:bookmarkStart w:id="20" w:name="_Toc326932327"/>
      <w:bookmarkStart w:id="21" w:name="_Toc380990844"/>
      <w:bookmarkStart w:id="22" w:name="_Toc444779476"/>
      <w:r>
        <w:t>Purpose</w:t>
      </w:r>
      <w:bookmarkEnd w:id="17"/>
    </w:p>
    <w:p w14:paraId="70BAF5B1" w14:textId="1D9BC6BF" w:rsidR="00D329B0" w:rsidRDefault="009157D2" w:rsidP="00D329B0">
      <w:r>
        <w:t>Recent interdivisional and interregional rockfish workshops have led t</w:t>
      </w:r>
      <w:r w:rsidRPr="005A211A">
        <w:t>he Alaska Department of Fish and Game (</w:t>
      </w:r>
      <w:r w:rsidRPr="005A211A">
        <w:rPr>
          <w:color w:val="000000"/>
        </w:rPr>
        <w:t xml:space="preserve">ADF&amp;G) </w:t>
      </w:r>
      <w:r>
        <w:rPr>
          <w:color w:val="000000"/>
        </w:rPr>
        <w:t>to focus efforts o</w:t>
      </w:r>
      <w:r w:rsidRPr="005A211A">
        <w:rPr>
          <w:color w:val="000000"/>
        </w:rPr>
        <w:t>n developing long-term management and stock assessment strategies for black rockfish (</w:t>
      </w:r>
      <w:r w:rsidRPr="005A211A">
        <w:rPr>
          <w:i/>
          <w:iCs/>
          <w:color w:val="000000"/>
        </w:rPr>
        <w:t xml:space="preserve">Sebastes </w:t>
      </w:r>
      <w:proofErr w:type="spellStart"/>
      <w:r w:rsidRPr="005A211A">
        <w:rPr>
          <w:i/>
          <w:iCs/>
          <w:color w:val="000000"/>
        </w:rPr>
        <w:t>melanops</w:t>
      </w:r>
      <w:proofErr w:type="spellEnd"/>
      <w:r w:rsidRPr="005A211A">
        <w:rPr>
          <w:color w:val="000000"/>
        </w:rPr>
        <w:t>) and yelloweye rockfish (</w:t>
      </w:r>
      <w:r w:rsidRPr="005A211A">
        <w:rPr>
          <w:i/>
          <w:iCs/>
          <w:color w:val="000000"/>
        </w:rPr>
        <w:t>S</w:t>
      </w:r>
      <w:r w:rsidRPr="005A211A">
        <w:rPr>
          <w:color w:val="000000"/>
        </w:rPr>
        <w:t>.</w:t>
      </w:r>
      <w:r w:rsidRPr="005A211A">
        <w:rPr>
          <w:i/>
          <w:iCs/>
          <w:color w:val="000000"/>
        </w:rPr>
        <w:t xml:space="preserve"> </w:t>
      </w:r>
      <w:proofErr w:type="spellStart"/>
      <w:r w:rsidRPr="005A211A">
        <w:rPr>
          <w:i/>
          <w:iCs/>
          <w:color w:val="000000"/>
        </w:rPr>
        <w:t>ruberrimus</w:t>
      </w:r>
      <w:proofErr w:type="spellEnd"/>
      <w:r w:rsidRPr="005A211A">
        <w:rPr>
          <w:color w:val="000000"/>
        </w:rPr>
        <w:t>) across the Gulf of Alaska (GOA).</w:t>
      </w:r>
      <w:r>
        <w:rPr>
          <w:color w:val="000000"/>
        </w:rPr>
        <w:t xml:space="preserve"> </w:t>
      </w:r>
      <w:r>
        <w:t xml:space="preserve">During these workshops, the reproductive </w:t>
      </w:r>
      <w:r w:rsidRPr="0083456E">
        <w:t>parameters</w:t>
      </w:r>
      <w:r>
        <w:t xml:space="preserve"> of </w:t>
      </w:r>
      <w:r w:rsidR="00ED43FC">
        <w:t>black</w:t>
      </w:r>
      <w:r>
        <w:t xml:space="preserve"> rockfish and </w:t>
      </w:r>
      <w:r w:rsidR="00ED43FC">
        <w:t>yelloweye</w:t>
      </w:r>
      <w:r>
        <w:t xml:space="preserve"> rockfish were identified as a priority research topic.</w:t>
      </w:r>
    </w:p>
    <w:p w14:paraId="2C3F6FCF" w14:textId="3B2D9217" w:rsidR="00D329B0" w:rsidRDefault="00D329B0" w:rsidP="00D329B0">
      <w:pPr>
        <w:rPr>
          <w:bCs/>
        </w:rPr>
      </w:pPr>
      <w:r w:rsidRPr="005E0F6C">
        <w:rPr>
          <w:bCs/>
        </w:rPr>
        <w:t xml:space="preserve">The </w:t>
      </w:r>
      <w:r>
        <w:rPr>
          <w:bCs/>
        </w:rPr>
        <w:t xml:space="preserve">overall </w:t>
      </w:r>
      <w:r w:rsidRPr="005E0F6C">
        <w:rPr>
          <w:bCs/>
        </w:rPr>
        <w:t xml:space="preserve">purpose of this project is </w:t>
      </w:r>
      <w:bookmarkStart w:id="23" w:name="_Hlk7598872"/>
      <w:r>
        <w:rPr>
          <w:bCs/>
        </w:rPr>
        <w:t xml:space="preserve">to </w:t>
      </w:r>
      <w:r w:rsidR="009E4196">
        <w:rPr>
          <w:bCs/>
        </w:rPr>
        <w:t xml:space="preserve">test the feasibility of attaining adequate sample sizes of </w:t>
      </w:r>
      <w:r w:rsidR="00BA107E">
        <w:rPr>
          <w:bCs/>
        </w:rPr>
        <w:t xml:space="preserve">female </w:t>
      </w:r>
      <w:r w:rsidR="009E4196">
        <w:rPr>
          <w:bCs/>
        </w:rPr>
        <w:t xml:space="preserve">black rockfish </w:t>
      </w:r>
      <w:r w:rsidR="00BA107E">
        <w:rPr>
          <w:bCs/>
        </w:rPr>
        <w:t>to estimate length and age maturity schedules for Southeast Alaska (SEAK)</w:t>
      </w:r>
      <w:r w:rsidR="009E4196">
        <w:rPr>
          <w:bCs/>
        </w:rPr>
        <w:t xml:space="preserve">. This includes </w:t>
      </w:r>
      <w:r>
        <w:rPr>
          <w:bCs/>
        </w:rPr>
        <w:t>document</w:t>
      </w:r>
      <w:r w:rsidR="00382A2C">
        <w:rPr>
          <w:bCs/>
        </w:rPr>
        <w:t>ing</w:t>
      </w:r>
      <w:r>
        <w:rPr>
          <w:bCs/>
        </w:rPr>
        <w:t xml:space="preserve"> </w:t>
      </w:r>
      <w:r w:rsidRPr="005E0F6C">
        <w:rPr>
          <w:bCs/>
        </w:rPr>
        <w:t>sampling protocol</w:t>
      </w:r>
      <w:r>
        <w:rPr>
          <w:bCs/>
        </w:rPr>
        <w:t>s</w:t>
      </w:r>
      <w:r w:rsidRPr="005E0F6C">
        <w:rPr>
          <w:bCs/>
        </w:rPr>
        <w:t xml:space="preserve"> for </w:t>
      </w:r>
      <w:r>
        <w:rPr>
          <w:bCs/>
        </w:rPr>
        <w:t xml:space="preserve">future </w:t>
      </w:r>
      <w:r w:rsidRPr="005E0F6C">
        <w:rPr>
          <w:bCs/>
        </w:rPr>
        <w:t>collection, identification, preservation, and processing of black rockfish gonads</w:t>
      </w:r>
      <w:bookmarkStart w:id="24" w:name="_Hlk8120881"/>
      <w:r>
        <w:rPr>
          <w:bCs/>
        </w:rPr>
        <w:t>;</w:t>
      </w:r>
      <w:r w:rsidRPr="005E0F6C">
        <w:rPr>
          <w:bCs/>
        </w:rPr>
        <w:t xml:space="preserve"> and collect</w:t>
      </w:r>
      <w:r w:rsidR="00382A2C">
        <w:rPr>
          <w:bCs/>
        </w:rPr>
        <w:t>ing</w:t>
      </w:r>
      <w:r w:rsidRPr="005E0F6C">
        <w:rPr>
          <w:bCs/>
        </w:rPr>
        <w:t xml:space="preserve"> samples </w:t>
      </w:r>
      <w:r w:rsidR="0026721E">
        <w:rPr>
          <w:bCs/>
        </w:rPr>
        <w:t>related</w:t>
      </w:r>
      <w:r w:rsidRPr="005E0F6C">
        <w:rPr>
          <w:bCs/>
        </w:rPr>
        <w:t xml:space="preserve"> to a population</w:t>
      </w:r>
      <w:r>
        <w:rPr>
          <w:bCs/>
        </w:rPr>
        <w:t>’</w:t>
      </w:r>
      <w:r w:rsidRPr="005E0F6C">
        <w:rPr>
          <w:bCs/>
        </w:rPr>
        <w:t>s reproductive potential (i.e.</w:t>
      </w:r>
      <w:r w:rsidR="00F36551">
        <w:rPr>
          <w:bCs/>
        </w:rPr>
        <w:t>,</w:t>
      </w:r>
      <w:r w:rsidRPr="005E0F6C">
        <w:rPr>
          <w:bCs/>
        </w:rPr>
        <w:t xml:space="preserve"> </w:t>
      </w:r>
      <w:r>
        <w:rPr>
          <w:bCs/>
        </w:rPr>
        <w:t xml:space="preserve">age, length, fecundity, </w:t>
      </w:r>
      <w:r w:rsidRPr="005E0F6C">
        <w:rPr>
          <w:bCs/>
        </w:rPr>
        <w:t>fish condition</w:t>
      </w:r>
      <w:r>
        <w:rPr>
          <w:bCs/>
        </w:rPr>
        <w:t>, etc.</w:t>
      </w:r>
      <w:r w:rsidRPr="005E0F6C">
        <w:rPr>
          <w:bCs/>
        </w:rPr>
        <w:t xml:space="preserve">). </w:t>
      </w:r>
      <w:bookmarkEnd w:id="24"/>
      <w:r w:rsidR="00382A2C">
        <w:rPr>
          <w:bCs/>
        </w:rPr>
        <w:t xml:space="preserve">Yelloweye rockfish will be sampled opportunistically during this study. </w:t>
      </w:r>
      <w:r>
        <w:rPr>
          <w:bCs/>
        </w:rPr>
        <w:t xml:space="preserve">Efforts will be divided between inside </w:t>
      </w:r>
      <w:r w:rsidR="009E4196">
        <w:rPr>
          <w:bCs/>
        </w:rPr>
        <w:t xml:space="preserve">and outside waters in </w:t>
      </w:r>
      <w:r w:rsidR="00062C11">
        <w:rPr>
          <w:bCs/>
        </w:rPr>
        <w:t>SEAK</w:t>
      </w:r>
      <w:r w:rsidR="00382A2C">
        <w:rPr>
          <w:bCs/>
        </w:rPr>
        <w:t xml:space="preserve">, which includes </w:t>
      </w:r>
      <w:r w:rsidR="00D1764E">
        <w:rPr>
          <w:bCs/>
        </w:rPr>
        <w:t xml:space="preserve">the </w:t>
      </w:r>
      <w:r w:rsidR="00382A2C">
        <w:rPr>
          <w:bCs/>
        </w:rPr>
        <w:t>southern</w:t>
      </w:r>
      <w:r>
        <w:rPr>
          <w:bCs/>
        </w:rPr>
        <w:t xml:space="preserve"> Gulf of Alaska.</w:t>
      </w:r>
      <w:bookmarkEnd w:id="23"/>
    </w:p>
    <w:p w14:paraId="157EED1C" w14:textId="77777777" w:rsidR="00090958" w:rsidRDefault="00090958" w:rsidP="00090958">
      <w:pPr>
        <w:pStyle w:val="Heading2"/>
      </w:pPr>
      <w:bookmarkStart w:id="25" w:name="_Toc12952615"/>
      <w:r>
        <w:t>Background</w:t>
      </w:r>
      <w:bookmarkEnd w:id="25"/>
    </w:p>
    <w:p w14:paraId="415AFF9F" w14:textId="35BF927F" w:rsidR="009157D2" w:rsidRPr="005E0F6C" w:rsidRDefault="0029207F" w:rsidP="009157D2">
      <w:r>
        <w:t>In general, r</w:t>
      </w:r>
      <w:r w:rsidR="009157D2" w:rsidRPr="00EB3721">
        <w:t>ockfish grow slowly, mature late, and exhibit low rates of natural mortality (Love et al. 2002). These life history characteristics are more extreme in some rockfish species than others</w:t>
      </w:r>
      <w:r w:rsidR="001E03CA">
        <w:t xml:space="preserve">. </w:t>
      </w:r>
      <w:r w:rsidR="001E03CA" w:rsidRPr="005E0F6C">
        <w:t xml:space="preserve">A latitudinal effect on life history characteristics such as maturity has been documented in </w:t>
      </w:r>
      <w:r w:rsidR="001E03CA">
        <w:t>several fish species, including</w:t>
      </w:r>
      <w:r w:rsidR="001E03CA" w:rsidRPr="005E0F6C">
        <w:t xml:space="preserve"> several rockfish</w:t>
      </w:r>
      <w:r w:rsidR="001E03CA">
        <w:t xml:space="preserve"> species</w:t>
      </w:r>
      <w:r w:rsidR="001E03CA" w:rsidRPr="005E0F6C">
        <w:t xml:space="preserve"> (</w:t>
      </w:r>
      <w:r w:rsidR="001E03CA" w:rsidRPr="00C26520">
        <w:rPr>
          <w:i/>
        </w:rPr>
        <w:t xml:space="preserve">Sebastes </w:t>
      </w:r>
      <w:r w:rsidR="001E03CA" w:rsidRPr="00091CF6">
        <w:t>spp</w:t>
      </w:r>
      <w:r w:rsidR="001E03CA" w:rsidRPr="00C26520">
        <w:rPr>
          <w:i/>
        </w:rPr>
        <w:t>.</w:t>
      </w:r>
      <w:r w:rsidR="001E03CA">
        <w:t>)</w:t>
      </w:r>
      <w:r w:rsidR="001E03CA" w:rsidRPr="00C26520">
        <w:rPr>
          <w:i/>
        </w:rPr>
        <w:t xml:space="preserve"> </w:t>
      </w:r>
      <w:r w:rsidR="001E03CA">
        <w:t>(</w:t>
      </w:r>
      <w:proofErr w:type="spellStart"/>
      <w:r w:rsidR="001E03CA" w:rsidRPr="005E0F6C">
        <w:t>Haldorson</w:t>
      </w:r>
      <w:proofErr w:type="spellEnd"/>
      <w:r w:rsidR="001E03CA" w:rsidRPr="005E0F6C">
        <w:t xml:space="preserve"> and Love 1991; Ni and </w:t>
      </w:r>
      <w:proofErr w:type="spellStart"/>
      <w:r w:rsidR="001E03CA" w:rsidRPr="005E0F6C">
        <w:t>Sandeman</w:t>
      </w:r>
      <w:proofErr w:type="spellEnd"/>
      <w:r w:rsidR="001E03CA" w:rsidRPr="005E0F6C">
        <w:t xml:space="preserve"> 1994;</w:t>
      </w:r>
      <w:r w:rsidR="001E03CA">
        <w:t xml:space="preserve"> </w:t>
      </w:r>
      <w:r w:rsidR="001E03CA" w:rsidRPr="005E0F6C">
        <w:t>Hannah et al. 2009)</w:t>
      </w:r>
      <w:r w:rsidR="001E03CA">
        <w:t xml:space="preserve">. Consequently, reproductive traits documented in more southerly locations may not be representative of those traits in more northern stocks. </w:t>
      </w:r>
      <w:r w:rsidR="009157D2" w:rsidRPr="00A2231A">
        <w:t>The Gulf of Alaska (GOA)</w:t>
      </w:r>
      <w:r w:rsidR="00194582">
        <w:t xml:space="preserve"> </w:t>
      </w:r>
      <w:r w:rsidR="009157D2" w:rsidRPr="00A2231A">
        <w:t>represent</w:t>
      </w:r>
      <w:r w:rsidR="00194582">
        <w:t>s</w:t>
      </w:r>
      <w:r w:rsidR="009157D2" w:rsidRPr="00A2231A">
        <w:t xml:space="preserve"> the northernmost distribution of black rockfish (</w:t>
      </w:r>
      <w:r w:rsidR="00242B54" w:rsidRPr="00A2231A">
        <w:fldChar w:fldCharType="begin"/>
      </w:r>
      <w:r w:rsidR="00242B54" w:rsidRPr="00A2231A">
        <w:instrText xml:space="preserve"> ADDIN EN.CITE &lt;EndNote&gt;&lt;Cite&gt;&lt;Author&gt;Mecklenburg&lt;/Author&gt;&lt;Year&gt;2002&lt;/Year&gt;&lt;RecNum&gt;9812&lt;/RecNum&gt;&lt;DisplayText&gt;Mecklenburg et al. 2002&lt;/DisplayText&gt;&lt;record&gt;&lt;rec-number&gt;9812&lt;/rec-number&gt;&lt;foreign-keys&gt;&lt;key app="EN" db-id="xtaxpwzwfzawecexdw75xvrmprz0de0exf5t" timestamp="0"&gt;9812&lt;/key&gt;&lt;/foreign-keys&gt;&lt;ref-type name="Generic"&gt;13&lt;/ref-type&gt;&lt;contributors&gt;&lt;authors&gt;&lt;author&gt;Mecklenburg, C. W. &lt;/author&gt;&lt;author&gt;T. A. Mecklenburg&lt;/author&gt;&lt;author&gt;L. K. Thorsteinson&lt;/author&gt;&lt;/authors&gt;&lt;/contributors&gt;&lt;titles&gt;&lt;title&gt;Fishes of Alaska.&lt;/title&gt;&lt;/titles&gt;&lt;dates&gt;&lt;year&gt;2002&lt;/year&gt;&lt;/dates&gt;&lt;pub-location&gt;Bethesda, Maryland.&lt;/pub-location&gt;&lt;publisher&gt;American Fisheries Society&lt;/publisher&gt;&lt;urls&gt;&lt;/urls&gt;&lt;/record&gt;&lt;/Cite&gt;&lt;/EndNote&gt;</w:instrText>
      </w:r>
      <w:r w:rsidR="00242B54" w:rsidRPr="00A2231A">
        <w:fldChar w:fldCharType="separate"/>
      </w:r>
      <w:r w:rsidR="00242B54" w:rsidRPr="00A2231A">
        <w:rPr>
          <w:noProof/>
        </w:rPr>
        <w:t>Mecklenburg et al. 2002</w:t>
      </w:r>
      <w:r w:rsidR="00242B54" w:rsidRPr="00A2231A">
        <w:fldChar w:fldCharType="end"/>
      </w:r>
      <w:r w:rsidR="009157D2" w:rsidRPr="00A2231A">
        <w:t>)</w:t>
      </w:r>
      <w:r w:rsidR="009157D2">
        <w:t xml:space="preserve"> and</w:t>
      </w:r>
      <w:r w:rsidR="009157D2" w:rsidRPr="00E944DF">
        <w:t xml:space="preserve"> estimates of maturity schedules are lacking</w:t>
      </w:r>
      <w:r w:rsidR="009157D2">
        <w:t xml:space="preserve"> from the area</w:t>
      </w:r>
      <w:r w:rsidR="009157D2" w:rsidRPr="00E944DF">
        <w:t xml:space="preserve"> (</w:t>
      </w:r>
      <w:proofErr w:type="spellStart"/>
      <w:r w:rsidR="009157D2" w:rsidRPr="00E944DF">
        <w:t>Haldorson</w:t>
      </w:r>
      <w:proofErr w:type="spellEnd"/>
      <w:r w:rsidR="009157D2" w:rsidRPr="00E944DF">
        <w:t xml:space="preserve"> and Love 1991</w:t>
      </w:r>
      <w:r w:rsidR="009157D2" w:rsidRPr="005E0F6C">
        <w:t>).</w:t>
      </w:r>
    </w:p>
    <w:p w14:paraId="5B0D564B" w14:textId="44283B87" w:rsidR="009157D2" w:rsidRPr="005E0F6C" w:rsidRDefault="009157D2" w:rsidP="009157D2">
      <w:r w:rsidRPr="005E0F6C">
        <w:t xml:space="preserve">The </w:t>
      </w:r>
      <w:r w:rsidR="00B776C9">
        <w:t>GOA</w:t>
      </w:r>
      <w:r w:rsidRPr="005E0F6C">
        <w:t xml:space="preserve"> </w:t>
      </w:r>
      <w:r w:rsidR="00E050E2">
        <w:t xml:space="preserve">ecosystem </w:t>
      </w:r>
      <w:r w:rsidRPr="005E0F6C">
        <w:t xml:space="preserve">is dynamic </w:t>
      </w:r>
      <w:r w:rsidR="00E050E2">
        <w:t xml:space="preserve">and </w:t>
      </w:r>
      <w:r w:rsidRPr="005E0F6C">
        <w:t>undergo</w:t>
      </w:r>
      <w:r w:rsidR="00E050E2">
        <w:t>es</w:t>
      </w:r>
      <w:r w:rsidRPr="005E0F6C">
        <w:t xml:space="preserve"> regime shifts </w:t>
      </w:r>
      <w:r w:rsidR="00E050E2">
        <w:t xml:space="preserve">(Combes et al. 2009; </w:t>
      </w:r>
      <w:proofErr w:type="spellStart"/>
      <w:r w:rsidR="00E050E2">
        <w:t>Pozo</w:t>
      </w:r>
      <w:proofErr w:type="spellEnd"/>
      <w:r w:rsidR="00E050E2">
        <w:t xml:space="preserve"> </w:t>
      </w:r>
      <w:proofErr w:type="spellStart"/>
      <w:r w:rsidR="00E050E2">
        <w:t>Buil</w:t>
      </w:r>
      <w:proofErr w:type="spellEnd"/>
      <w:r w:rsidR="00E050E2">
        <w:t xml:space="preserve"> and Lorenzo 2015) that can affect</w:t>
      </w:r>
      <w:r w:rsidRPr="005E0F6C">
        <w:t xml:space="preserve"> </w:t>
      </w:r>
      <w:r>
        <w:t xml:space="preserve">species </w:t>
      </w:r>
      <w:r w:rsidRPr="005E0F6C">
        <w:t xml:space="preserve">productivity </w:t>
      </w:r>
      <w:r w:rsidR="00E050E2">
        <w:t xml:space="preserve">and rates of </w:t>
      </w:r>
      <w:r w:rsidRPr="005E0F6C">
        <w:t>growth and matur</w:t>
      </w:r>
      <w:r w:rsidR="00E050E2">
        <w:t>ity</w:t>
      </w:r>
      <w:r w:rsidRPr="005E0F6C">
        <w:t xml:space="preserve"> (Anderson et al. 1997</w:t>
      </w:r>
      <w:r w:rsidR="00A2759D">
        <w:t>; Anderson and Piatt 1999</w:t>
      </w:r>
      <w:r w:rsidRPr="005E0F6C">
        <w:t>). Maturity</w:t>
      </w:r>
      <w:r w:rsidR="00A2759D">
        <w:t xml:space="preserve"> of fish in a population,</w:t>
      </w:r>
      <w:r w:rsidRPr="005E0F6C">
        <w:t xml:space="preserve"> </w:t>
      </w:r>
      <w:r w:rsidR="00A2759D">
        <w:t xml:space="preserve">which can </w:t>
      </w:r>
      <w:r w:rsidRPr="005E0F6C">
        <w:t>vary spatially and temporally</w:t>
      </w:r>
      <w:r w:rsidR="00A2759D">
        <w:t>,</w:t>
      </w:r>
      <w:r w:rsidRPr="005E0F6C">
        <w:t xml:space="preserve"> </w:t>
      </w:r>
      <w:r w:rsidR="00BE6889">
        <w:t>and which is affected by environmental and fishing selective pressures that also vary in space and time</w:t>
      </w:r>
      <w:r w:rsidR="00E95BCF">
        <w:t xml:space="preserve"> (Trippel 1995; Law 2000; Hutchings 2005)</w:t>
      </w:r>
      <w:r w:rsidR="00BE6889">
        <w:t xml:space="preserve">, can </w:t>
      </w:r>
      <w:r w:rsidR="00E95BCF">
        <w:t xml:space="preserve">strongly affect </w:t>
      </w:r>
      <w:r w:rsidRPr="005E0F6C">
        <w:t>a stock’s vulnerability to overfishing</w:t>
      </w:r>
      <w:r w:rsidR="00E95BCF">
        <w:t xml:space="preserve">. </w:t>
      </w:r>
      <w:r w:rsidR="000A2202">
        <w:t>P</w:t>
      </w:r>
      <w:r w:rsidR="00E95BCF">
        <w:t xml:space="preserve">opulations </w:t>
      </w:r>
      <w:r w:rsidR="006000F4">
        <w:t>like rockfish</w:t>
      </w:r>
      <w:r w:rsidR="000A2202">
        <w:t>,</w:t>
      </w:r>
      <w:r w:rsidR="006000F4">
        <w:t xml:space="preserve"> </w:t>
      </w:r>
      <w:r w:rsidR="00E95BCF">
        <w:t>that can be harvested at a young age and mature at an old age</w:t>
      </w:r>
      <w:r w:rsidR="000A2202">
        <w:t>,</w:t>
      </w:r>
      <w:r w:rsidR="00E95BCF">
        <w:t xml:space="preserve"> are vulnerable to overfishing</w:t>
      </w:r>
      <w:r w:rsidRPr="005E0F6C">
        <w:t xml:space="preserve"> (Myers and Mertz 1998)</w:t>
      </w:r>
      <w:r w:rsidR="006000F4">
        <w:t xml:space="preserve"> and therefore need informed management</w:t>
      </w:r>
      <w:r w:rsidRPr="005E0F6C">
        <w:t>.</w:t>
      </w:r>
    </w:p>
    <w:p w14:paraId="6E347672" w14:textId="0D38AA68" w:rsidR="001A3396" w:rsidRDefault="009157D2" w:rsidP="009157D2">
      <w:r>
        <w:lastRenderedPageBreak/>
        <w:t>Length or age at m</w:t>
      </w:r>
      <w:r w:rsidRPr="005E0F6C">
        <w:t>aturity is a</w:t>
      </w:r>
      <w:r w:rsidR="004C0AAB">
        <w:t>n</w:t>
      </w:r>
      <w:r w:rsidRPr="005E0F6C">
        <w:t xml:space="preserve"> </w:t>
      </w:r>
      <w:r w:rsidR="004C0AAB">
        <w:t>important</w:t>
      </w:r>
      <w:r w:rsidRPr="005E0F6C">
        <w:t xml:space="preserve"> </w:t>
      </w:r>
      <w:r>
        <w:t xml:space="preserve">life history parameter </w:t>
      </w:r>
      <w:r w:rsidR="004C0AAB">
        <w:t>for</w:t>
      </w:r>
      <w:r w:rsidRPr="005E0F6C">
        <w:t xml:space="preserve"> population dynamic modeling and for estimating reproductive potential or spawning stock biomass (Clark 1991; Goodyear 1993). </w:t>
      </w:r>
      <w:r w:rsidR="002C40FB">
        <w:t>R</w:t>
      </w:r>
      <w:r w:rsidR="001A3396">
        <w:t>ockfish species</w:t>
      </w:r>
      <w:r w:rsidR="002C40FB">
        <w:t xml:space="preserve"> require robust management strategies given their life history </w:t>
      </w:r>
      <w:r w:rsidR="00386845">
        <w:t>attributes and significance to sport and commercial fisheries</w:t>
      </w:r>
      <w:r w:rsidR="001A3396">
        <w:t>; however, d</w:t>
      </w:r>
      <w:r w:rsidRPr="005E0F6C">
        <w:t xml:space="preserve">ata </w:t>
      </w:r>
      <w:r w:rsidR="00386845">
        <w:t xml:space="preserve">critical to implementing such strategies, such as </w:t>
      </w:r>
      <w:r w:rsidRPr="005E0F6C">
        <w:t>age</w:t>
      </w:r>
      <w:r w:rsidR="00A533E3">
        <w:t xml:space="preserve"> </w:t>
      </w:r>
      <w:r w:rsidRPr="005E0F6C">
        <w:t>at</w:t>
      </w:r>
      <w:r w:rsidR="00A533E3">
        <w:t xml:space="preserve"> </w:t>
      </w:r>
      <w:r w:rsidRPr="005E0F6C">
        <w:t>maturity</w:t>
      </w:r>
      <w:r w:rsidR="00386845">
        <w:t>,</w:t>
      </w:r>
      <w:r w:rsidRPr="005E0F6C">
        <w:t xml:space="preserve"> is lacking for black rockfish in their northernmost range</w:t>
      </w:r>
      <w:r>
        <w:t xml:space="preserve">. </w:t>
      </w:r>
      <w:r w:rsidR="001A3396">
        <w:t xml:space="preserve">The </w:t>
      </w:r>
      <w:r w:rsidR="0087228B">
        <w:t>project</w:t>
      </w:r>
      <w:r w:rsidR="001A3396">
        <w:t xml:space="preserve"> described in this operational plan will further the work </w:t>
      </w:r>
      <w:r w:rsidR="003A7660">
        <w:t>currently being done</w:t>
      </w:r>
      <w:r w:rsidR="0087228B">
        <w:t xml:space="preserve"> by ADF&amp;G</w:t>
      </w:r>
      <w:r w:rsidR="003A7660">
        <w:t xml:space="preserve"> </w:t>
      </w:r>
      <w:r w:rsidR="0087228B">
        <w:t>to begin identifying age and length and maturity, in addition to other reproductive parameters, for black rockfish</w:t>
      </w:r>
      <w:r w:rsidR="00A533E3">
        <w:t xml:space="preserve"> and yelloweye rockfish</w:t>
      </w:r>
      <w:r w:rsidR="009346BC" w:rsidRPr="009346BC">
        <w:t xml:space="preserve"> </w:t>
      </w:r>
      <w:r w:rsidR="009346BC">
        <w:t>in Prince William Sound and the northern GOA (Blain-Roth et al. 2019)</w:t>
      </w:r>
      <w:r w:rsidR="0087228B">
        <w:t>.</w:t>
      </w:r>
    </w:p>
    <w:p w14:paraId="62946E3A" w14:textId="469D0E13" w:rsidR="009D55B8" w:rsidRDefault="008068F0" w:rsidP="009157D2">
      <w:pPr>
        <w:rPr>
          <w:bCs/>
        </w:rPr>
      </w:pPr>
      <w:r>
        <w:rPr>
          <w:bCs/>
        </w:rPr>
        <w:t xml:space="preserve">Although methods for estimating rockfish length </w:t>
      </w:r>
      <w:r w:rsidR="00234A6F">
        <w:rPr>
          <w:bCs/>
        </w:rPr>
        <w:t>or</w:t>
      </w:r>
      <w:r>
        <w:rPr>
          <w:bCs/>
        </w:rPr>
        <w:t xml:space="preserve"> age at maturity</w:t>
      </w:r>
      <w:r w:rsidR="00234A6F">
        <w:rPr>
          <w:bCs/>
        </w:rPr>
        <w:t xml:space="preserve"> have varied in the past (Wyllie</w:t>
      </w:r>
      <w:r w:rsidR="00C403DD">
        <w:rPr>
          <w:bCs/>
        </w:rPr>
        <w:t>-</w:t>
      </w:r>
      <w:r w:rsidR="00234A6F">
        <w:rPr>
          <w:bCs/>
        </w:rPr>
        <w:t xml:space="preserve">Echeverria 1987; </w:t>
      </w:r>
      <w:proofErr w:type="spellStart"/>
      <w:r w:rsidR="00234A6F">
        <w:rPr>
          <w:bCs/>
        </w:rPr>
        <w:t>Kronlund</w:t>
      </w:r>
      <w:proofErr w:type="spellEnd"/>
      <w:r w:rsidR="00234A6F">
        <w:rPr>
          <w:bCs/>
        </w:rPr>
        <w:t xml:space="preserve"> and Yamanaka 2001; Yamanaka et al. 2011), there is now a consensus that </w:t>
      </w:r>
      <w:r w:rsidR="00386845">
        <w:rPr>
          <w:bCs/>
        </w:rPr>
        <w:t xml:space="preserve">some portion of adult rockfish populations may </w:t>
      </w:r>
      <w:r w:rsidR="00234A6F">
        <w:rPr>
          <w:bCs/>
        </w:rPr>
        <w:t>skip spawn</w:t>
      </w:r>
      <w:r w:rsidR="00386845">
        <w:rPr>
          <w:bCs/>
        </w:rPr>
        <w:t>; these mature individuals</w:t>
      </w:r>
      <w:r w:rsidR="00234A6F">
        <w:rPr>
          <w:bCs/>
        </w:rPr>
        <w:t xml:space="preserve"> can be confused with immature fish, </w:t>
      </w:r>
      <w:r w:rsidR="00386845">
        <w:rPr>
          <w:bCs/>
        </w:rPr>
        <w:t xml:space="preserve">and therefore </w:t>
      </w:r>
      <w:r w:rsidR="00234A6F">
        <w:rPr>
          <w:bCs/>
        </w:rPr>
        <w:t xml:space="preserve">histological methods are preferred over macroscopic methods for determining maturity status (Rideout et al. 2005; Rideout and </w:t>
      </w:r>
      <w:proofErr w:type="spellStart"/>
      <w:r w:rsidR="00234A6F">
        <w:rPr>
          <w:bCs/>
        </w:rPr>
        <w:t>Tomkiewicz</w:t>
      </w:r>
      <w:proofErr w:type="spellEnd"/>
      <w:r w:rsidR="00234A6F">
        <w:rPr>
          <w:bCs/>
        </w:rPr>
        <w:t xml:space="preserve"> 2011; </w:t>
      </w:r>
      <w:proofErr w:type="spellStart"/>
      <w:r w:rsidR="00234A6F">
        <w:rPr>
          <w:bCs/>
        </w:rPr>
        <w:t>Conrath</w:t>
      </w:r>
      <w:proofErr w:type="spellEnd"/>
      <w:r w:rsidR="00234A6F">
        <w:rPr>
          <w:bCs/>
        </w:rPr>
        <w:t xml:space="preserve"> 2017).</w:t>
      </w:r>
      <w:r w:rsidR="006F1B51" w:rsidRPr="005E0F6C">
        <w:t xml:space="preserve"> The use of histological evaluation of thin-sectioned ovarian tissue (Wyllie</w:t>
      </w:r>
      <w:r w:rsidR="00C403DD">
        <w:t>-</w:t>
      </w:r>
      <w:r w:rsidR="006F1B51" w:rsidRPr="005E0F6C">
        <w:t>Echeverria 1987; Hannah et al. 2009) and sampling during peak ovary development (</w:t>
      </w:r>
      <w:proofErr w:type="spellStart"/>
      <w:r w:rsidR="006F1B51" w:rsidRPr="005E0F6C">
        <w:t>Westrheim</w:t>
      </w:r>
      <w:proofErr w:type="spellEnd"/>
      <w:r w:rsidR="006F1B51" w:rsidRPr="005E0F6C">
        <w:t xml:space="preserve"> 1975; Gunderson et al. 1980) are believed to decrease error in assigning maturity</w:t>
      </w:r>
      <w:r w:rsidR="006F1B51">
        <w:t xml:space="preserve"> status</w:t>
      </w:r>
      <w:r w:rsidR="006F1B51" w:rsidRPr="005E0F6C">
        <w:t xml:space="preserve"> to fish.</w:t>
      </w:r>
      <w:r w:rsidR="000D283F">
        <w:t xml:space="preserve"> These methods will be used </w:t>
      </w:r>
      <w:r w:rsidR="009D55B8">
        <w:rPr>
          <w:bCs/>
        </w:rPr>
        <w:t>to accomplish the primary objective</w:t>
      </w:r>
      <w:r w:rsidR="00EA1E67">
        <w:rPr>
          <w:bCs/>
        </w:rPr>
        <w:t>s</w:t>
      </w:r>
      <w:r w:rsidR="009D55B8">
        <w:rPr>
          <w:bCs/>
        </w:rPr>
        <w:t xml:space="preserve"> of this project.</w:t>
      </w:r>
    </w:p>
    <w:p w14:paraId="3BF3AA8C" w14:textId="7430E450" w:rsidR="000A2C04" w:rsidRPr="000A2C04" w:rsidRDefault="00090958" w:rsidP="003F61AF">
      <w:pPr>
        <w:pStyle w:val="Heading1"/>
      </w:pPr>
      <w:bookmarkStart w:id="26" w:name="_Toc12952616"/>
      <w:commentRangeStart w:id="27"/>
      <w:r w:rsidRPr="00431FE2">
        <w:t>Objectives</w:t>
      </w:r>
      <w:bookmarkEnd w:id="18"/>
      <w:bookmarkEnd w:id="19"/>
      <w:bookmarkEnd w:id="20"/>
      <w:bookmarkEnd w:id="21"/>
      <w:bookmarkEnd w:id="22"/>
      <w:bookmarkEnd w:id="26"/>
      <w:commentRangeEnd w:id="27"/>
      <w:r w:rsidR="00017299">
        <w:rPr>
          <w:rStyle w:val="CommentReference"/>
          <w:rFonts w:ascii="Times New Roman" w:hAnsi="Times New Roman"/>
          <w:b w:val="0"/>
          <w:caps w:val="0"/>
        </w:rPr>
        <w:commentReference w:id="27"/>
      </w:r>
    </w:p>
    <w:p w14:paraId="03C81307" w14:textId="375B042A" w:rsidR="00090958" w:rsidRDefault="00090958" w:rsidP="00090958">
      <w:pPr>
        <w:pStyle w:val="Heading2"/>
      </w:pPr>
      <w:bookmarkStart w:id="28" w:name="_Toc444779477"/>
      <w:bookmarkStart w:id="29" w:name="_Toc12952617"/>
      <w:commentRangeStart w:id="30"/>
      <w:commentRangeStart w:id="31"/>
      <w:r w:rsidRPr="00431FE2">
        <w:t xml:space="preserve">Primary </w:t>
      </w:r>
      <w:commentRangeEnd w:id="30"/>
      <w:r w:rsidR="00D91AE7">
        <w:rPr>
          <w:rStyle w:val="CommentReference"/>
          <w:rFonts w:ascii="Times New Roman" w:hAnsi="Times New Roman"/>
          <w:b w:val="0"/>
          <w:smallCaps w:val="0"/>
        </w:rPr>
        <w:commentReference w:id="30"/>
      </w:r>
      <w:commentRangeEnd w:id="31"/>
      <w:r w:rsidR="003A3794">
        <w:rPr>
          <w:rStyle w:val="CommentReference"/>
          <w:rFonts w:ascii="Times New Roman" w:hAnsi="Times New Roman"/>
          <w:b w:val="0"/>
          <w:smallCaps w:val="0"/>
        </w:rPr>
        <w:commentReference w:id="31"/>
      </w:r>
      <w:r w:rsidRPr="00431FE2">
        <w:t>Objective</w:t>
      </w:r>
      <w:bookmarkEnd w:id="28"/>
      <w:bookmarkEnd w:id="29"/>
    </w:p>
    <w:p w14:paraId="134FA97D" w14:textId="691FD765" w:rsidR="00EA1E67" w:rsidRPr="00802063" w:rsidRDefault="00EA1E67" w:rsidP="00C2197E">
      <w:pPr>
        <w:pStyle w:val="ListParagraph"/>
        <w:numPr>
          <w:ilvl w:val="0"/>
          <w:numId w:val="2"/>
        </w:numPr>
        <w:contextualSpacing w:val="0"/>
      </w:pPr>
      <w:bookmarkStart w:id="32" w:name="_Hlk5957101"/>
      <w:r>
        <w:t xml:space="preserve">Generate length and age </w:t>
      </w:r>
      <w:ins w:id="33" w:author="Williams, Ben C (DFG)" w:date="2019-07-25T07:14:00Z">
        <w:r w:rsidR="00D91AE7">
          <w:t xml:space="preserve">at </w:t>
        </w:r>
      </w:ins>
      <w:r>
        <w:t>maturity schedules for black rockfish</w:t>
      </w:r>
      <w:r w:rsidR="008503E4">
        <w:t xml:space="preserve"> in </w:t>
      </w:r>
      <w:ins w:id="34" w:author="Schroeder, Kercia L (DFG)" w:date="2019-07-31T12:49:00Z">
        <w:r w:rsidR="004864B9">
          <w:t xml:space="preserve">3 different spatial strata in SEAK </w:t>
        </w:r>
        <w:del w:id="35" w:author="Kercia Schroeder" w:date="2019-07-31T14:14:00Z">
          <w:r w:rsidR="004864B9" w:rsidDel="00153B67">
            <w:delText>(i.e.,</w:delText>
          </w:r>
        </w:del>
      </w:ins>
      <w:del w:id="36" w:author="Kercia Schroeder" w:date="2019-07-31T14:14:00Z">
        <w:r w:rsidR="008503E4" w:rsidDel="00153B67">
          <w:delText xml:space="preserve">the </w:delText>
        </w:r>
      </w:del>
      <w:ins w:id="37" w:author="Williams, Ben C (DFG)" w:date="2019-07-25T07:14:00Z">
        <w:del w:id="38" w:author="Kercia Schroeder" w:date="2019-07-31T14:14:00Z">
          <w:r w:rsidR="00D91AE7" w:rsidDel="00153B67">
            <w:delText>southeast Alaska</w:delText>
          </w:r>
        </w:del>
      </w:ins>
      <w:ins w:id="39" w:author="Williams, Ben C (DFG)" w:date="2019-07-25T07:15:00Z">
        <w:del w:id="40" w:author="Kercia Schroeder" w:date="2019-07-31T14:14:00Z">
          <w:r w:rsidR="00D91AE7" w:rsidDel="00153B67">
            <w:delText xml:space="preserve"> </w:delText>
          </w:r>
        </w:del>
        <w:r w:rsidR="00D91AE7">
          <w:t xml:space="preserve">that can be utilized for the </w:t>
        </w:r>
      </w:ins>
      <w:r w:rsidR="008503E4">
        <w:t>Southern Southeast Inside (SSEI), Southern Southeast Outside (SSEO), and Central Southeast Outside (CSEO)</w:t>
      </w:r>
      <w:r>
        <w:t xml:space="preserve"> </w:t>
      </w:r>
      <w:r w:rsidR="008503E4">
        <w:t>groundfish management areas</w:t>
      </w:r>
      <w:ins w:id="41" w:author="Schroeder, Kercia L (DFG)" w:date="2019-07-31T12:49:00Z">
        <w:r w:rsidR="004864B9">
          <w:t>)</w:t>
        </w:r>
      </w:ins>
      <w:ins w:id="42" w:author="Williams, Ben C (DFG)" w:date="2019-07-25T07:17:00Z">
        <w:r w:rsidR="00A77469">
          <w:t>.</w:t>
        </w:r>
      </w:ins>
      <w:del w:id="43" w:author="Williams, Ben C (DFG)" w:date="2019-07-25T07:17:00Z">
        <w:r w:rsidR="008503E4" w:rsidDel="00A77469">
          <w:delText xml:space="preserve"> </w:delText>
        </w:r>
      </w:del>
      <w:del w:id="44" w:author="Williams, Ben C (DFG)" w:date="2019-07-25T07:15:00Z">
        <w:r w:rsidDel="00D91AE7">
          <w:delText>by e</w:delText>
        </w:r>
        <w:r w:rsidRPr="00802063" w:rsidDel="00D91AE7">
          <w:delText>stimat</w:delText>
        </w:r>
        <w:r w:rsidDel="00D91AE7">
          <w:delText>ing</w:delText>
        </w:r>
        <w:r w:rsidRPr="00802063" w:rsidDel="00D91AE7">
          <w:delText xml:space="preserve"> the length at maturity (</w:delText>
        </w:r>
        <w:r w:rsidRPr="00C3407A" w:rsidDel="00D91AE7">
          <w:rPr>
            <w:i/>
          </w:rPr>
          <w:delText>L</w:delText>
        </w:r>
        <w:r w:rsidRPr="00802063" w:rsidDel="00D91AE7">
          <w:delText>50)</w:delText>
        </w:r>
        <w:r w:rsidDel="00D91AE7">
          <w:delText xml:space="preserve"> and age at maturity (</w:delText>
        </w:r>
        <w:r w:rsidRPr="00C3407A" w:rsidDel="00D91AE7">
          <w:rPr>
            <w:i/>
          </w:rPr>
          <w:delText>A</w:delText>
        </w:r>
        <w:r w:rsidDel="00D91AE7">
          <w:delText>50)</w:delText>
        </w:r>
        <w:r w:rsidRPr="00802063" w:rsidDel="00D91AE7">
          <w:delText xml:space="preserve"> of </w:delText>
        </w:r>
        <w:r w:rsidDel="00D91AE7">
          <w:delText>females</w:delText>
        </w:r>
        <w:r w:rsidR="008503E4" w:rsidDel="00D91AE7">
          <w:delText>,</w:delText>
        </w:r>
        <w:r w:rsidDel="00D91AE7">
          <w:delText xml:space="preserve"> </w:delText>
        </w:r>
        <w:r w:rsidRPr="00802063" w:rsidDel="00D91AE7">
          <w:delText xml:space="preserve">such that our </w:delText>
        </w:r>
        <w:commentRangeStart w:id="45"/>
        <w:commentRangeStart w:id="46"/>
        <w:r w:rsidRPr="00802063" w:rsidDel="00D91AE7">
          <w:delText>estimate</w:delText>
        </w:r>
        <w:r w:rsidDel="00D91AE7">
          <w:delText>s</w:delText>
        </w:r>
        <w:r w:rsidRPr="00802063" w:rsidDel="00D91AE7">
          <w:delText xml:space="preserve"> </w:delText>
        </w:r>
        <w:r w:rsidDel="00D91AE7">
          <w:delText>are</w:delText>
        </w:r>
        <w:r w:rsidRPr="00802063" w:rsidDel="00D91AE7">
          <w:delText xml:space="preserve"> within 10% of the true value with probability </w:delText>
        </w:r>
        <w:r w:rsidDel="00D91AE7">
          <w:delText>0</w:delText>
        </w:r>
        <w:r w:rsidRPr="00802063" w:rsidDel="00D91AE7">
          <w:delText>.90</w:delText>
        </w:r>
      </w:del>
      <w:commentRangeEnd w:id="45"/>
      <w:r w:rsidR="00A77469">
        <w:rPr>
          <w:rStyle w:val="CommentReference"/>
        </w:rPr>
        <w:commentReference w:id="45"/>
      </w:r>
      <w:commentRangeEnd w:id="46"/>
      <w:r w:rsidR="003A3794">
        <w:rPr>
          <w:rStyle w:val="CommentReference"/>
        </w:rPr>
        <w:commentReference w:id="46"/>
      </w:r>
      <w:del w:id="47" w:author="Williams, Ben C (DFG)" w:date="2019-07-25T07:17:00Z">
        <w:r w:rsidDel="00A77469">
          <w:delText>.</w:delText>
        </w:r>
      </w:del>
      <w:bookmarkEnd w:id="32"/>
    </w:p>
    <w:p w14:paraId="2D8EA632" w14:textId="06055FAB" w:rsidR="00090958" w:rsidRDefault="00090958" w:rsidP="00090958">
      <w:pPr>
        <w:pStyle w:val="Heading2"/>
      </w:pPr>
      <w:bookmarkStart w:id="48" w:name="_Toc380990845"/>
      <w:bookmarkStart w:id="49" w:name="_Toc444779478"/>
      <w:bookmarkStart w:id="50" w:name="_Toc12952618"/>
      <w:r w:rsidRPr="00431FE2">
        <w:t>Secondary Objectives</w:t>
      </w:r>
      <w:bookmarkEnd w:id="48"/>
      <w:bookmarkEnd w:id="49"/>
      <w:bookmarkEnd w:id="50"/>
    </w:p>
    <w:p w14:paraId="70B9A141" w14:textId="5118C492" w:rsidR="00032D3B" w:rsidRDefault="00032D3B" w:rsidP="00816F60">
      <w:pPr>
        <w:pStyle w:val="ListParagraph"/>
        <w:numPr>
          <w:ilvl w:val="0"/>
          <w:numId w:val="3"/>
        </w:numPr>
        <w:contextualSpacing w:val="0"/>
      </w:pPr>
      <w:commentRangeStart w:id="51"/>
      <w:r w:rsidRPr="00480CA7">
        <w:t xml:space="preserve">Target length distributions </w:t>
      </w:r>
      <w:r w:rsidR="00816F60">
        <w:t xml:space="preserve">that are </w:t>
      </w:r>
      <w:r w:rsidRPr="00480CA7">
        <w:t xml:space="preserve">likely </w:t>
      </w:r>
      <w:r>
        <w:t xml:space="preserve">to </w:t>
      </w:r>
      <w:r w:rsidRPr="00480CA7">
        <w:t>encompass</w:t>
      </w:r>
      <w:r>
        <w:t xml:space="preserve"> black rockfish</w:t>
      </w:r>
      <w:r w:rsidRPr="00480CA7">
        <w:t xml:space="preserve"> </w:t>
      </w:r>
      <w:r w:rsidRPr="00480CA7">
        <w:rPr>
          <w:i/>
        </w:rPr>
        <w:t>L</w:t>
      </w:r>
      <w:r w:rsidRPr="00480CA7">
        <w:t xml:space="preserve">50 and </w:t>
      </w:r>
      <w:r w:rsidRPr="00480CA7">
        <w:rPr>
          <w:i/>
        </w:rPr>
        <w:t>A</w:t>
      </w:r>
      <w:r w:rsidRPr="00480CA7">
        <w:t xml:space="preserve">50 </w:t>
      </w:r>
      <w:r w:rsidR="00816F60">
        <w:t xml:space="preserve">are </w:t>
      </w:r>
      <w:r w:rsidRPr="00480CA7">
        <w:t xml:space="preserve">as </w:t>
      </w:r>
      <w:commentRangeStart w:id="52"/>
      <w:r w:rsidRPr="00480CA7">
        <w:t>follows</w:t>
      </w:r>
      <w:commentRangeEnd w:id="52"/>
      <w:r w:rsidR="003731E2">
        <w:rPr>
          <w:rStyle w:val="CommentReference"/>
        </w:rPr>
        <w:commentReference w:id="52"/>
      </w:r>
      <w:r w:rsidRPr="00480CA7">
        <w:t xml:space="preserve">: </w:t>
      </w:r>
    </w:p>
    <w:p w14:paraId="7E02624A" w14:textId="67A18E41" w:rsidR="00032D3B" w:rsidRPr="00C30333" w:rsidRDefault="00032D3B" w:rsidP="00816F60">
      <w:pPr>
        <w:pStyle w:val="ListParagraph"/>
        <w:numPr>
          <w:ilvl w:val="1"/>
          <w:numId w:val="3"/>
        </w:numPr>
        <w:contextualSpacing w:val="0"/>
      </w:pPr>
      <w:r>
        <w:t>20</w:t>
      </w:r>
      <w:r w:rsidRPr="00091061">
        <w:t>% of samples with length &lt;</w:t>
      </w:r>
      <w:r>
        <w:t xml:space="preserve">35 </w:t>
      </w:r>
      <w:r w:rsidRPr="00091061">
        <w:t>cm</w:t>
      </w:r>
      <w:r>
        <w:t>, 60</w:t>
      </w:r>
      <w:r w:rsidRPr="00091061">
        <w:t xml:space="preserve">% of samples with length </w:t>
      </w:r>
      <w:r>
        <w:t>35</w:t>
      </w:r>
      <w:r w:rsidR="00816F60">
        <w:t>–</w:t>
      </w:r>
      <w:r w:rsidRPr="00091061">
        <w:t>5</w:t>
      </w:r>
      <w:r>
        <w:t xml:space="preserve">0 </w:t>
      </w:r>
      <w:r w:rsidRPr="00091061">
        <w:t>cm</w:t>
      </w:r>
      <w:r>
        <w:t>, 20</w:t>
      </w:r>
      <w:r w:rsidRPr="00091061">
        <w:t xml:space="preserve">% of samples with length </w:t>
      </w:r>
      <w:r>
        <w:t>&gt;48 cm.</w:t>
      </w:r>
      <w:commentRangeEnd w:id="51"/>
      <w:r w:rsidR="004B5CFE">
        <w:rPr>
          <w:rStyle w:val="CommentReference"/>
        </w:rPr>
        <w:commentReference w:id="51"/>
      </w:r>
    </w:p>
    <w:p w14:paraId="3C81A852" w14:textId="2BB230FF" w:rsidR="00032D3B" w:rsidRPr="00C95EF6" w:rsidRDefault="00032D3B" w:rsidP="00816F60">
      <w:pPr>
        <w:pStyle w:val="ListParagraph"/>
        <w:numPr>
          <w:ilvl w:val="0"/>
          <w:numId w:val="3"/>
        </w:numPr>
        <w:contextualSpacing w:val="0"/>
      </w:pPr>
      <w:r>
        <w:t>Determine the stage of gonad development using histology sampling.</w:t>
      </w:r>
    </w:p>
    <w:p w14:paraId="552319F2" w14:textId="0D6EAA95" w:rsidR="00032D3B" w:rsidRDefault="004B5CFE" w:rsidP="00816F60">
      <w:pPr>
        <w:pStyle w:val="ListParagraph"/>
        <w:numPr>
          <w:ilvl w:val="0"/>
          <w:numId w:val="3"/>
        </w:numPr>
        <w:contextualSpacing w:val="0"/>
      </w:pPr>
      <w:r>
        <w:t>Collect ovaries for e</w:t>
      </w:r>
      <w:r w:rsidR="00032D3B">
        <w:t>stimat</w:t>
      </w:r>
      <w:r>
        <w:t>ing</w:t>
      </w:r>
      <w:r w:rsidR="00032D3B">
        <w:t xml:space="preserve"> the mean density of oocytes or embryos per gram of ovary for each mature female</w:t>
      </w:r>
      <w:del w:id="53" w:author="Williams, Ben C (DFG)" w:date="2019-07-25T11:03:00Z">
        <w:r w:rsidR="00032D3B" w:rsidDel="004B5CFE">
          <w:delText xml:space="preserve"> </w:delText>
        </w:r>
        <w:commentRangeStart w:id="54"/>
        <w:r w:rsidR="00032D3B" w:rsidDel="004B5CFE">
          <w:delText xml:space="preserve">such that the coefficient of variation (CV) is 5% or </w:delText>
        </w:r>
        <w:commentRangeStart w:id="55"/>
        <w:commentRangeStart w:id="56"/>
        <w:commentRangeStart w:id="57"/>
        <w:r w:rsidR="00032D3B" w:rsidDel="004B5CFE">
          <w:delText>less</w:delText>
        </w:r>
      </w:del>
      <w:commentRangeEnd w:id="54"/>
      <w:commentRangeEnd w:id="55"/>
      <w:r w:rsidR="00CD4F3F">
        <w:rPr>
          <w:rStyle w:val="CommentReference"/>
        </w:rPr>
        <w:commentReference w:id="55"/>
      </w:r>
      <w:commentRangeEnd w:id="56"/>
      <w:r w:rsidR="00153B67">
        <w:rPr>
          <w:rStyle w:val="CommentReference"/>
        </w:rPr>
        <w:commentReference w:id="56"/>
      </w:r>
      <w:commentRangeEnd w:id="57"/>
      <w:r w:rsidR="003A3794">
        <w:rPr>
          <w:rStyle w:val="CommentReference"/>
        </w:rPr>
        <w:commentReference w:id="57"/>
      </w:r>
      <w:r>
        <w:rPr>
          <w:rStyle w:val="CommentReference"/>
        </w:rPr>
        <w:commentReference w:id="54"/>
      </w:r>
      <w:r w:rsidR="00032D3B">
        <w:t>.</w:t>
      </w:r>
    </w:p>
    <w:p w14:paraId="6F49FAD7" w14:textId="7E498252" w:rsidR="00032D3B" w:rsidRDefault="00032D3B" w:rsidP="00032D3B">
      <w:pPr>
        <w:pStyle w:val="Heading3"/>
      </w:pPr>
      <w:bookmarkStart w:id="59" w:name="_Toc12952619"/>
      <w:r>
        <w:t>Tasks</w:t>
      </w:r>
      <w:bookmarkEnd w:id="59"/>
    </w:p>
    <w:p w14:paraId="3EA72FAE" w14:textId="61F42C7D" w:rsidR="00032D3B" w:rsidRPr="00B350E0" w:rsidRDefault="00032D3B" w:rsidP="00816F60">
      <w:pPr>
        <w:pStyle w:val="ListParagraph"/>
        <w:numPr>
          <w:ilvl w:val="0"/>
          <w:numId w:val="4"/>
        </w:numPr>
      </w:pPr>
      <w:r w:rsidRPr="00B350E0">
        <w:t>Collect biological data on fish condition including</w:t>
      </w:r>
      <w:r w:rsidR="00A533E3">
        <w:t>:</w:t>
      </w:r>
    </w:p>
    <w:p w14:paraId="2EDD0D17" w14:textId="45C28B3F" w:rsidR="00032D3B" w:rsidRDefault="00816F60" w:rsidP="00816F60">
      <w:pPr>
        <w:pStyle w:val="ListParagraph"/>
        <w:numPr>
          <w:ilvl w:val="1"/>
          <w:numId w:val="4"/>
        </w:numPr>
      </w:pPr>
      <w:r>
        <w:t>l</w:t>
      </w:r>
      <w:r w:rsidR="00032D3B">
        <w:t>ength</w:t>
      </w:r>
      <w:r w:rsidR="0025291C">
        <w:t>s</w:t>
      </w:r>
      <w:r w:rsidR="00032D3B">
        <w:t>, weight</w:t>
      </w:r>
      <w:r w:rsidR="0025291C">
        <w:t>s</w:t>
      </w:r>
      <w:r w:rsidR="00032D3B">
        <w:t xml:space="preserve">, and </w:t>
      </w:r>
      <w:r w:rsidR="0025291C">
        <w:t>otoliths</w:t>
      </w:r>
      <w:r w:rsidR="00A533E3">
        <w:t>;</w:t>
      </w:r>
    </w:p>
    <w:p w14:paraId="714BEDE4" w14:textId="281687F5" w:rsidR="00032D3B" w:rsidRDefault="00816F60" w:rsidP="00816F60">
      <w:pPr>
        <w:pStyle w:val="ListParagraph"/>
        <w:numPr>
          <w:ilvl w:val="1"/>
          <w:numId w:val="4"/>
        </w:numPr>
      </w:pPr>
      <w:r>
        <w:t>l</w:t>
      </w:r>
      <w:r w:rsidR="00032D3B">
        <w:t>iver weights</w:t>
      </w:r>
      <w:r w:rsidR="00A533E3">
        <w:t>;</w:t>
      </w:r>
    </w:p>
    <w:p w14:paraId="08F2290F" w14:textId="620AF6EA" w:rsidR="00032D3B" w:rsidRDefault="00816F60" w:rsidP="00816F60">
      <w:pPr>
        <w:pStyle w:val="ListParagraph"/>
        <w:numPr>
          <w:ilvl w:val="1"/>
          <w:numId w:val="4"/>
        </w:numPr>
      </w:pPr>
      <w:r>
        <w:t>t</w:t>
      </w:r>
      <w:r w:rsidR="00032D3B">
        <w:t>issue samples</w:t>
      </w:r>
      <w:r w:rsidR="00A533E3">
        <w:t>; and</w:t>
      </w:r>
    </w:p>
    <w:p w14:paraId="4D1DE736" w14:textId="59AF512A" w:rsidR="00032D3B" w:rsidRDefault="00816F60" w:rsidP="00816F60">
      <w:pPr>
        <w:pStyle w:val="ListParagraph"/>
        <w:numPr>
          <w:ilvl w:val="1"/>
          <w:numId w:val="4"/>
        </w:numPr>
        <w:contextualSpacing w:val="0"/>
      </w:pPr>
      <w:r>
        <w:t>s</w:t>
      </w:r>
      <w:r w:rsidR="00032D3B">
        <w:t>tomach content samples</w:t>
      </w:r>
      <w:r w:rsidR="00A533E3">
        <w:t>.</w:t>
      </w:r>
    </w:p>
    <w:p w14:paraId="059C70A8" w14:textId="25DC5E7D" w:rsidR="00032D3B" w:rsidRDefault="0025291C" w:rsidP="00816F60">
      <w:pPr>
        <w:pStyle w:val="ListParagraph"/>
        <w:numPr>
          <w:ilvl w:val="0"/>
          <w:numId w:val="4"/>
        </w:numPr>
      </w:pPr>
      <w:r>
        <w:lastRenderedPageBreak/>
        <w:t xml:space="preserve">Record location, </w:t>
      </w:r>
      <w:r w:rsidR="00032D3B">
        <w:t>depth of capture, fishing effort (time), and other environmental variables</w:t>
      </w:r>
      <w:r w:rsidR="00A533E3">
        <w:t xml:space="preserve"> at fishing locations</w:t>
      </w:r>
      <w:r w:rsidR="00032D3B">
        <w:t>.</w:t>
      </w:r>
    </w:p>
    <w:p w14:paraId="548A9DE9" w14:textId="77777777" w:rsidR="00090958" w:rsidRPr="009F6736" w:rsidRDefault="00090958" w:rsidP="00090958">
      <w:pPr>
        <w:pStyle w:val="Heading1"/>
      </w:pPr>
      <w:bookmarkStart w:id="60" w:name="_Toc380990846"/>
      <w:bookmarkStart w:id="61" w:name="_Toc444779479"/>
      <w:bookmarkStart w:id="62" w:name="_Toc12952620"/>
      <w:r w:rsidRPr="009F6736">
        <w:t>Methods</w:t>
      </w:r>
      <w:bookmarkEnd w:id="60"/>
      <w:bookmarkEnd w:id="61"/>
      <w:bookmarkEnd w:id="62"/>
    </w:p>
    <w:p w14:paraId="64D8D400" w14:textId="5F79A562" w:rsidR="00090958" w:rsidRDefault="00090958" w:rsidP="00090958">
      <w:pPr>
        <w:pStyle w:val="Heading2"/>
      </w:pPr>
      <w:bookmarkStart w:id="63" w:name="_Toc224452908"/>
      <w:bookmarkStart w:id="64" w:name="_Toc231690719"/>
      <w:bookmarkStart w:id="65" w:name="_Toc380990847"/>
      <w:bookmarkStart w:id="66" w:name="_Toc444779480"/>
      <w:bookmarkStart w:id="67" w:name="_Toc12952621"/>
      <w:r>
        <w:t>Study</w:t>
      </w:r>
      <w:r w:rsidRPr="009F6736">
        <w:t xml:space="preserve"> Design</w:t>
      </w:r>
      <w:bookmarkStart w:id="68" w:name="_Toc444779483"/>
      <w:bookmarkEnd w:id="63"/>
      <w:bookmarkEnd w:id="64"/>
      <w:bookmarkEnd w:id="65"/>
      <w:bookmarkEnd w:id="66"/>
      <w:r w:rsidR="00C3230B">
        <w:t xml:space="preserve"> and Data Collection</w:t>
      </w:r>
      <w:bookmarkEnd w:id="67"/>
    </w:p>
    <w:p w14:paraId="45CC8752" w14:textId="77777777" w:rsidR="00DE72BF" w:rsidRPr="006A155B" w:rsidRDefault="00DE72BF" w:rsidP="00DE72BF">
      <w:pPr>
        <w:pStyle w:val="Heading3"/>
      </w:pPr>
      <w:bookmarkStart w:id="69" w:name="_Toc12952622"/>
      <w:r w:rsidRPr="006A155B">
        <w:t>Study Area</w:t>
      </w:r>
      <w:bookmarkEnd w:id="69"/>
    </w:p>
    <w:p w14:paraId="2AEB76A3" w14:textId="2B423447" w:rsidR="00852A6C" w:rsidRDefault="00B71534" w:rsidP="00DE72BF">
      <w:r>
        <w:t>Black rockfish will be collected in 3 of the 7 groundfish management areas</w:t>
      </w:r>
      <w:r w:rsidR="00A54257">
        <w:t>, specified for commercial fisheries</w:t>
      </w:r>
      <w:r>
        <w:t xml:space="preserve"> in SEAK (</w:t>
      </w:r>
      <w:r w:rsidRPr="00A54257">
        <w:t>Figure 1</w:t>
      </w:r>
      <w:r>
        <w:t xml:space="preserve">). </w:t>
      </w:r>
      <w:r w:rsidR="00D80FF2">
        <w:t xml:space="preserve">Sampling trips for black rockfish will </w:t>
      </w:r>
      <w:r w:rsidR="00C942F9">
        <w:t>be based out of</w:t>
      </w:r>
      <w:r w:rsidR="00D80FF2">
        <w:t xml:space="preserve"> the following 3 SEAK ports: </w:t>
      </w:r>
      <w:r w:rsidR="00A54257">
        <w:t xml:space="preserve">Sitka (CSEO), </w:t>
      </w:r>
      <w:r w:rsidR="00D80FF2">
        <w:t xml:space="preserve">Craig </w:t>
      </w:r>
      <w:r w:rsidR="00E23D61">
        <w:t>(</w:t>
      </w:r>
      <w:r>
        <w:t>SSEO</w:t>
      </w:r>
      <w:r w:rsidR="00D80FF2">
        <w:t xml:space="preserve">), and </w:t>
      </w:r>
      <w:r w:rsidR="00A54257">
        <w:t>Ketchikan (SSEI)</w:t>
      </w:r>
      <w:r w:rsidR="00D80FF2">
        <w:t>.</w:t>
      </w:r>
      <w:r w:rsidR="00665D22">
        <w:t xml:space="preserve"> </w:t>
      </w:r>
      <w:r w:rsidR="00852A6C">
        <w:t xml:space="preserve">The location of sampling from each port will be dictated by weather conditions, presence of other fishing effort, and past fishing experience. </w:t>
      </w:r>
      <w:r w:rsidR="0025291C">
        <w:t>T</w:t>
      </w:r>
      <w:r w:rsidR="00852A6C">
        <w:t>o avoid local depletion, an attempt will be made to distribute fishing effort as evenly as possible across the study area.</w:t>
      </w:r>
    </w:p>
    <w:p w14:paraId="125E4CD5" w14:textId="77777777" w:rsidR="00A54257" w:rsidRDefault="00A54257" w:rsidP="00A54257">
      <w:pPr>
        <w:pStyle w:val="Heading4"/>
      </w:pPr>
      <w:r>
        <w:t>Sitka - CSEO</w:t>
      </w:r>
    </w:p>
    <w:p w14:paraId="46B64CD6" w14:textId="456E4EED" w:rsidR="00A54257" w:rsidRDefault="00A54257" w:rsidP="00A54257">
      <w:r>
        <w:t>The outside waters of the Sitka area roughly correspond to the CSEO groundfish management area</w:t>
      </w:r>
      <w:r w:rsidR="00783860">
        <w:t xml:space="preserve"> (Figure 1)</w:t>
      </w:r>
      <w:r>
        <w:t>. CSEO includes all the waters west of Chichagof and Baranof islands and is bound on the northern border at 57°30.000’ latitude and the south by a line projecting south of Cape Ommaney. Waters in the area are characterized by a diversity of coastal habitat that is often defined by high-relief rocky islands, tidally influenced bays, and multiple sounds and straits. Many of these areas are exposed to strong tidal currents. While the water and land around Sitka exhibit a complex scheme</w:t>
      </w:r>
      <w:r w:rsidR="00E23D61">
        <w:t>,</w:t>
      </w:r>
      <w:r>
        <w:t xml:space="preserve"> much of the waters of CSEO are open ocean. The waters of CSEO are a mixing point for inland nutrient rich waters and the warm currents coming up along the outer coast.</w:t>
      </w:r>
    </w:p>
    <w:p w14:paraId="660BA385" w14:textId="0103AC72" w:rsidR="00DE72BF" w:rsidRDefault="00393C3D" w:rsidP="00DE72BF">
      <w:pPr>
        <w:pStyle w:val="Heading4"/>
      </w:pPr>
      <w:bookmarkStart w:id="70" w:name="_Hlk11245534"/>
      <w:r>
        <w:t>Craig</w:t>
      </w:r>
      <w:r w:rsidR="00665D22">
        <w:t xml:space="preserve"> - SSEO</w:t>
      </w:r>
    </w:p>
    <w:p w14:paraId="178E8606" w14:textId="49D9D14C" w:rsidR="001C23EE" w:rsidRPr="001C23EE" w:rsidRDefault="006E0967" w:rsidP="001C23EE">
      <w:r>
        <w:t xml:space="preserve">The western shore of Prince of Wales (POW) Island is comprised of </w:t>
      </w:r>
      <w:r w:rsidR="004B5CFE">
        <w:t>numerous</w:t>
      </w:r>
      <w:r>
        <w:t xml:space="preserve"> islands that separate it from outside waters of the Pacific Ocean. Two groundfish management areas occur on western POW</w:t>
      </w:r>
      <w:r w:rsidR="00E23D61">
        <w:t>, which are the</w:t>
      </w:r>
      <w:r>
        <w:t xml:space="preserve"> SSEO and SSEI areas</w:t>
      </w:r>
      <w:r w:rsidR="00783860">
        <w:t xml:space="preserve"> (Figure 1)</w:t>
      </w:r>
      <w:r>
        <w:t xml:space="preserve">. Waters in the SSEO management area are generally the waters to the west of the western most islands of the coast of POW and is bound on the northern border by Cape Lynch at 56°N latitude and the south by a line projecting south of Cape </w:t>
      </w:r>
      <w:proofErr w:type="spellStart"/>
      <w:r>
        <w:t>Muzon</w:t>
      </w:r>
      <w:proofErr w:type="spellEnd"/>
      <w:r>
        <w:t xml:space="preserve"> into Dixon Entrance.  Waters in the SSEI are the remaining waters surrounding POW, including the western shore of POW to the boundary islands of the SSEO management area.</w:t>
      </w:r>
      <w:r w:rsidR="00B71408">
        <w:t xml:space="preserve"> For this project, </w:t>
      </w:r>
      <w:r w:rsidR="00E23D61">
        <w:t xml:space="preserve">the </w:t>
      </w:r>
      <w:r w:rsidR="00B71408">
        <w:t xml:space="preserve">fishing </w:t>
      </w:r>
      <w:r w:rsidR="00E23D61">
        <w:t xml:space="preserve">based </w:t>
      </w:r>
      <w:r w:rsidR="00665D22">
        <w:t>out of Craig</w:t>
      </w:r>
      <w:r w:rsidR="00B71408">
        <w:t xml:space="preserve"> will primarily occur in the SSEO management area.</w:t>
      </w:r>
    </w:p>
    <w:bookmarkEnd w:id="70"/>
    <w:p w14:paraId="1B891A7A" w14:textId="77777777" w:rsidR="00A54257" w:rsidRDefault="00A54257" w:rsidP="00A54257">
      <w:pPr>
        <w:pStyle w:val="Heading4"/>
      </w:pPr>
      <w:r>
        <w:t>Ketchikan - SSEI</w:t>
      </w:r>
    </w:p>
    <w:p w14:paraId="56D4F89C" w14:textId="15D8EBDC" w:rsidR="00EC3860" w:rsidRDefault="00EC3860" w:rsidP="00A54257">
      <w:r>
        <w:t>The inside waters of the Ketchikan area</w:t>
      </w:r>
      <w:r w:rsidR="00E413EC">
        <w:t xml:space="preserve"> (SSEI; Figure 1)</w:t>
      </w:r>
      <w:r>
        <w:t xml:space="preserve"> includes all waters east and north of a line from the southernmost tip of </w:t>
      </w:r>
      <w:proofErr w:type="spellStart"/>
      <w:r>
        <w:t>Caamano</w:t>
      </w:r>
      <w:proofErr w:type="spellEnd"/>
      <w:r>
        <w:t xml:space="preserve"> Point to 54° 40’ N latitude, 131° 45’ W longitude, and north of a line from </w:t>
      </w:r>
      <w:bookmarkStart w:id="71" w:name="_Hlk11825916"/>
      <w:r>
        <w:t xml:space="preserve">54° 40’ N latitude, 131° 45’ W longitude </w:t>
      </w:r>
      <w:bookmarkEnd w:id="71"/>
      <w:r>
        <w:t xml:space="preserve">to 54° 42.48’ N latitude, 130° 36.92’ W longitude. This area includes the islands of Revillagigedo, </w:t>
      </w:r>
      <w:proofErr w:type="spellStart"/>
      <w:r>
        <w:t>Gravina</w:t>
      </w:r>
      <w:proofErr w:type="spellEnd"/>
      <w:r>
        <w:t xml:space="preserve">, Annette, and Duke, as well as the </w:t>
      </w:r>
      <w:r w:rsidR="000B6D2A">
        <w:t>Alaska</w:t>
      </w:r>
      <w:r>
        <w:t xml:space="preserve"> mainland to the east, from the middle of the Cleveland Peninsula south to Portland Canal. These waters are protected from the outer coast to the west by POW Island (6,674 km</w:t>
      </w:r>
      <w:r w:rsidRPr="00EC3860">
        <w:rPr>
          <w:vertAlign w:val="superscript"/>
        </w:rPr>
        <w:t>2</w:t>
      </w:r>
      <w:r>
        <w:t xml:space="preserve">). The inside waters of the Ketchikan area connect to the open ocean along the southern </w:t>
      </w:r>
      <w:r w:rsidR="000B6D2A">
        <w:t>Alaska</w:t>
      </w:r>
      <w:r>
        <w:t>-Canada boundary at Dixon Entrance. These waters are characterized by a diversity of coastal habitat that is often defined by high relief rocky islands, tidally influenced bays and estuaries, and a network of passages and channels.</w:t>
      </w:r>
    </w:p>
    <w:p w14:paraId="29B69786" w14:textId="77777777" w:rsidR="004D12D4" w:rsidRDefault="004D12D4" w:rsidP="004D12D4">
      <w:pPr>
        <w:pStyle w:val="Heading3"/>
      </w:pPr>
      <w:bookmarkStart w:id="72" w:name="_Toc12952623"/>
      <w:r w:rsidRPr="00646FAE">
        <w:lastRenderedPageBreak/>
        <w:t>Field Collection</w:t>
      </w:r>
      <w:bookmarkEnd w:id="72"/>
    </w:p>
    <w:p w14:paraId="0FC44AAF" w14:textId="32410B1C" w:rsidR="004D12D4" w:rsidRDefault="000922CF" w:rsidP="001C5A25">
      <w:r>
        <w:t>B</w:t>
      </w:r>
      <w:r w:rsidR="004D12D4" w:rsidRPr="00657A17">
        <w:t xml:space="preserve">lack rockfish will be collected onboard </w:t>
      </w:r>
      <w:r w:rsidR="00D5509C">
        <w:t xml:space="preserve">ADF&amp;G </w:t>
      </w:r>
      <w:r w:rsidR="004D12D4" w:rsidRPr="00657A17">
        <w:t xml:space="preserve">vessels by hook and line </w:t>
      </w:r>
      <w:r w:rsidR="004D12D4">
        <w:t>f</w:t>
      </w:r>
      <w:r w:rsidR="004D12D4" w:rsidRPr="00657A17">
        <w:t xml:space="preserve">rom </w:t>
      </w:r>
      <w:r>
        <w:t>July - October</w:t>
      </w:r>
      <w:r w:rsidR="004D12D4" w:rsidRPr="00657A17">
        <w:t xml:space="preserve"> 2019</w:t>
      </w:r>
      <w:r w:rsidR="00C942F9">
        <w:t>,</w:t>
      </w:r>
      <w:r>
        <w:t xml:space="preserve"> until sample sizes are </w:t>
      </w:r>
      <w:r w:rsidR="000B2482">
        <w:t>obtained,</w:t>
      </w:r>
      <w:r>
        <w:t xml:space="preserve"> or weather prohibits sampling</w:t>
      </w:r>
      <w:r w:rsidR="004D12D4" w:rsidRPr="00657A17">
        <w:t>.</w:t>
      </w:r>
      <w:r w:rsidR="00F17E8D">
        <w:t xml:space="preserve"> A minimum of a 2-person crew will capture and sample fish.</w:t>
      </w:r>
      <w:r w:rsidR="004D12D4" w:rsidRPr="00657A17">
        <w:t xml:space="preserve"> </w:t>
      </w:r>
      <w:r w:rsidR="004D12D4">
        <w:t xml:space="preserve">Sampling will </w:t>
      </w:r>
      <w:r w:rsidR="00D5509C">
        <w:t>occur</w:t>
      </w:r>
      <w:r w:rsidR="004D12D4">
        <w:t xml:space="preserve"> opportunistically </w:t>
      </w:r>
      <w:r w:rsidR="00D5509C">
        <w:t>and</w:t>
      </w:r>
      <w:r w:rsidR="00C942F9">
        <w:t xml:space="preserve"> will</w:t>
      </w:r>
      <w:r w:rsidR="00D5509C">
        <w:t xml:space="preserve"> be spread s</w:t>
      </w:r>
      <w:r w:rsidR="00C664B3">
        <w:t xml:space="preserve">patially </w:t>
      </w:r>
      <w:r w:rsidR="004D12D4">
        <w:t xml:space="preserve">across the </w:t>
      </w:r>
      <w:r w:rsidR="00D5509C">
        <w:t>study area</w:t>
      </w:r>
      <w:r w:rsidR="004D12D4" w:rsidRPr="00BE5A89">
        <w:t>. Females will be the targeted sex</w:t>
      </w:r>
      <w:r w:rsidR="00725529">
        <w:t>; however,</w:t>
      </w:r>
      <w:r w:rsidR="004D12D4" w:rsidRPr="00BE5A89">
        <w:t xml:space="preserve"> a subsample of &lt;20% males </w:t>
      </w:r>
      <w:proofErr w:type="gramStart"/>
      <w:r w:rsidR="004D12D4" w:rsidRPr="00BE5A89">
        <w:t>is</w:t>
      </w:r>
      <w:proofErr w:type="gramEnd"/>
      <w:r w:rsidR="004D12D4" w:rsidRPr="00BE5A89">
        <w:t xml:space="preserve"> expected due to misidentification</w:t>
      </w:r>
      <w:r w:rsidR="00F17E8D">
        <w:t xml:space="preserve"> in the field</w:t>
      </w:r>
      <w:r w:rsidR="004D12D4" w:rsidRPr="00BE5A89">
        <w:t xml:space="preserve">. </w:t>
      </w:r>
      <w:r w:rsidR="00F17E8D">
        <w:t xml:space="preserve">The length distribution of black rockfish samples will follow the approach employed by Blain et al. (2019). </w:t>
      </w:r>
      <w:r w:rsidR="00C664B3">
        <w:t>Sampling</w:t>
      </w:r>
      <w:r w:rsidR="004D12D4" w:rsidRPr="00091061">
        <w:t xml:space="preserve"> goals </w:t>
      </w:r>
      <w:r w:rsidR="00C664B3">
        <w:t xml:space="preserve">for predetermined size </w:t>
      </w:r>
      <w:r w:rsidR="004D12D4" w:rsidRPr="00BE5A89">
        <w:t xml:space="preserve">bins </w:t>
      </w:r>
      <w:r w:rsidR="00C664B3">
        <w:t>of</w:t>
      </w:r>
      <w:r w:rsidR="004D12D4">
        <w:t xml:space="preserve"> </w:t>
      </w:r>
      <w:r w:rsidR="00C664B3">
        <w:t xml:space="preserve">black </w:t>
      </w:r>
      <w:r w:rsidR="004D12D4">
        <w:t xml:space="preserve">rockfish are </w:t>
      </w:r>
      <w:r w:rsidR="00C664B3">
        <w:t>as follows</w:t>
      </w:r>
      <w:r w:rsidR="004D12D4" w:rsidRPr="00BE5A89">
        <w:t>:</w:t>
      </w:r>
    </w:p>
    <w:p w14:paraId="304A07C7" w14:textId="05868A81" w:rsidR="004D12D4" w:rsidRPr="00091061" w:rsidRDefault="004D12D4" w:rsidP="00C664B3">
      <w:pPr>
        <w:pStyle w:val="ListParagraph"/>
        <w:numPr>
          <w:ilvl w:val="0"/>
          <w:numId w:val="11"/>
        </w:numPr>
      </w:pPr>
      <w:bookmarkStart w:id="73" w:name="_Hlk6782986"/>
      <w:r>
        <w:t>20</w:t>
      </w:r>
      <w:r w:rsidRPr="00091061">
        <w:t>% of samples with length &lt;</w:t>
      </w:r>
      <w:r>
        <w:t xml:space="preserve">35 </w:t>
      </w:r>
      <w:r w:rsidRPr="00091061">
        <w:t>cm</w:t>
      </w:r>
    </w:p>
    <w:p w14:paraId="231919D6" w14:textId="751806D0" w:rsidR="004D12D4" w:rsidRPr="00091061" w:rsidRDefault="004D12D4" w:rsidP="00C664B3">
      <w:pPr>
        <w:pStyle w:val="ListParagraph"/>
        <w:numPr>
          <w:ilvl w:val="0"/>
          <w:numId w:val="11"/>
        </w:numPr>
      </w:pPr>
      <w:r>
        <w:t>60</w:t>
      </w:r>
      <w:r w:rsidRPr="00091061">
        <w:t xml:space="preserve">% of samples with length </w:t>
      </w:r>
      <w:r>
        <w:t>35</w:t>
      </w:r>
      <w:r w:rsidR="00C664B3">
        <w:t>–</w:t>
      </w:r>
      <w:r>
        <w:t xml:space="preserve">50 </w:t>
      </w:r>
      <w:r w:rsidRPr="00091061">
        <w:t xml:space="preserve">cm </w:t>
      </w:r>
    </w:p>
    <w:p w14:paraId="1500F798" w14:textId="508D3968" w:rsidR="004D12D4" w:rsidRDefault="004D12D4" w:rsidP="00C664B3">
      <w:pPr>
        <w:pStyle w:val="ListParagraph"/>
        <w:numPr>
          <w:ilvl w:val="0"/>
          <w:numId w:val="11"/>
        </w:numPr>
      </w:pPr>
      <w:r>
        <w:t>20</w:t>
      </w:r>
      <w:r w:rsidRPr="00091061">
        <w:t xml:space="preserve">% of samples with length </w:t>
      </w:r>
      <w:r>
        <w:t>&gt;</w:t>
      </w:r>
      <w:r w:rsidRPr="00091061">
        <w:t>5</w:t>
      </w:r>
      <w:r>
        <w:t>0 cm</w:t>
      </w:r>
      <w:r w:rsidR="00F17E8D">
        <w:t>.</w:t>
      </w:r>
    </w:p>
    <w:p w14:paraId="54E01A5B" w14:textId="50C55BE5" w:rsidR="00D22F35" w:rsidRPr="00091061" w:rsidRDefault="00D22F35" w:rsidP="00D22F35">
      <w:r>
        <w:t>Data will be recorded on</w:t>
      </w:r>
      <w:r w:rsidR="00E52281">
        <w:t xml:space="preserve"> the</w:t>
      </w:r>
      <w:r>
        <w:t xml:space="preserve"> datasheets provided in Appendi</w:t>
      </w:r>
      <w:r w:rsidR="00C15D8E">
        <w:t>ces</w:t>
      </w:r>
      <w:r>
        <w:t xml:space="preserve"> A1 and A2.  Datasheets will be printed on </w:t>
      </w:r>
      <w:r w:rsidR="00C15D8E">
        <w:t>Rite in the Rain or weatherproof paper.</w:t>
      </w:r>
    </w:p>
    <w:p w14:paraId="3FB3D4AE" w14:textId="77777777" w:rsidR="003F5412" w:rsidRPr="00EA6132" w:rsidRDefault="003F5412" w:rsidP="003F5412">
      <w:pPr>
        <w:pStyle w:val="Heading4"/>
      </w:pPr>
      <w:bookmarkStart w:id="74" w:name="_Hlk6782963"/>
      <w:bookmarkEnd w:id="73"/>
      <w:r>
        <w:t>Timing of Collection</w:t>
      </w:r>
    </w:p>
    <w:p w14:paraId="70F2FE9C" w14:textId="3D9DB2D1" w:rsidR="003F5412" w:rsidRDefault="003F5412" w:rsidP="003F5412">
      <w:r>
        <w:t xml:space="preserve">Samples will be collected starting in </w:t>
      </w:r>
      <w:r w:rsidR="00F17E8D">
        <w:t>July</w:t>
      </w:r>
      <w:r>
        <w:t xml:space="preserve"> 2019 and will continue </w:t>
      </w:r>
      <w:r w:rsidR="0005169B">
        <w:t xml:space="preserve">to be </w:t>
      </w:r>
      <w:r>
        <w:t>collected</w:t>
      </w:r>
      <w:r w:rsidR="0005169B">
        <w:t xml:space="preserve"> until sample size goals for Objective 1 </w:t>
      </w:r>
      <w:r w:rsidR="00783860">
        <w:t>are</w:t>
      </w:r>
      <w:r w:rsidR="0005169B">
        <w:t xml:space="preserve"> met (see </w:t>
      </w:r>
      <w:r w:rsidR="00E52281">
        <w:t>“</w:t>
      </w:r>
      <w:r w:rsidR="0005169B">
        <w:t>Sample Size</w:t>
      </w:r>
      <w:r w:rsidR="00E52281">
        <w:t>”</w:t>
      </w:r>
      <w:r w:rsidR="0005169B">
        <w:t xml:space="preserve"> section</w:t>
      </w:r>
      <w:r w:rsidR="0099448A">
        <w:t>,</w:t>
      </w:r>
      <w:r w:rsidR="0005169B">
        <w:t xml:space="preserve"> below)</w:t>
      </w:r>
      <w:r w:rsidR="0099448A">
        <w:t xml:space="preserve"> or until weather conditions prohibit sampling</w:t>
      </w:r>
      <w:r>
        <w:t xml:space="preserve">. Fecundity samples </w:t>
      </w:r>
      <w:r w:rsidR="0005169B">
        <w:t>(</w:t>
      </w:r>
      <w:r w:rsidR="00E52281">
        <w:t xml:space="preserve">i.e., </w:t>
      </w:r>
      <w:r w:rsidR="0005169B">
        <w:t>density of oocytes and embryos per gram of ovary) for</w:t>
      </w:r>
      <w:r>
        <w:t xml:space="preserve"> </w:t>
      </w:r>
      <w:r w:rsidR="0005169B">
        <w:t>S</w:t>
      </w:r>
      <w:r>
        <w:t xml:space="preserve">econdary </w:t>
      </w:r>
      <w:r w:rsidR="0005169B">
        <w:t>O</w:t>
      </w:r>
      <w:r>
        <w:t xml:space="preserve">bjective </w:t>
      </w:r>
      <w:r w:rsidR="00783860">
        <w:t>3</w:t>
      </w:r>
      <w:r w:rsidR="0005169B">
        <w:t xml:space="preserve"> </w:t>
      </w:r>
      <w:r>
        <w:t>will be collected from fish when available.</w:t>
      </w:r>
    </w:p>
    <w:p w14:paraId="351E99FD" w14:textId="3F677641" w:rsidR="003F5412" w:rsidRDefault="003F5412" w:rsidP="003F5412">
      <w:r w:rsidRPr="00646FAE">
        <w:t xml:space="preserve">Field collection will </w:t>
      </w:r>
      <w:r>
        <w:t xml:space="preserve">occur from </w:t>
      </w:r>
      <w:r w:rsidR="000A0C80">
        <w:t>ADF&amp;G</w:t>
      </w:r>
      <w:r w:rsidRPr="00646FAE">
        <w:t xml:space="preserve"> vessel</w:t>
      </w:r>
      <w:r>
        <w:t>s</w:t>
      </w:r>
      <w:r w:rsidRPr="00646FAE">
        <w:t xml:space="preserve"> using hook-and-line sampling. When</w:t>
      </w:r>
      <w:r>
        <w:t xml:space="preserve"> </w:t>
      </w:r>
      <w:r w:rsidRPr="00646FAE">
        <w:t>a target species is caught</w:t>
      </w:r>
      <w:r w:rsidR="0005169B">
        <w:t>,</w:t>
      </w:r>
      <w:r>
        <w:t xml:space="preserve"> the following will occur:</w:t>
      </w:r>
    </w:p>
    <w:p w14:paraId="7206475D" w14:textId="65E1D4CA" w:rsidR="003F5412" w:rsidRDefault="003F5412" w:rsidP="0005169B">
      <w:pPr>
        <w:pStyle w:val="ListParagraph"/>
        <w:numPr>
          <w:ilvl w:val="0"/>
          <w:numId w:val="8"/>
        </w:numPr>
        <w:contextualSpacing w:val="0"/>
      </w:pPr>
      <w:r>
        <w:t>Record capture d</w:t>
      </w:r>
      <w:r w:rsidRPr="00646FAE">
        <w:t xml:space="preserve">epth (m) </w:t>
      </w:r>
      <w:r>
        <w:t xml:space="preserve">from the vessel’s </w:t>
      </w:r>
      <w:r w:rsidR="00E52281">
        <w:t>depth finder</w:t>
      </w:r>
      <w:r>
        <w:t xml:space="preserve"> </w:t>
      </w:r>
      <w:r w:rsidRPr="00646FAE">
        <w:t>and GPS location (</w:t>
      </w:r>
      <w:r w:rsidR="005D63D0">
        <w:t>Decimal Degrees</w:t>
      </w:r>
      <w:r w:rsidRPr="00646FAE">
        <w:t xml:space="preserve">) from the vessel’s </w:t>
      </w:r>
      <w:r>
        <w:t>chart</w:t>
      </w:r>
      <w:r w:rsidR="0005169B">
        <w:t xml:space="preserve"> </w:t>
      </w:r>
      <w:r>
        <w:t>plotter</w:t>
      </w:r>
      <w:r w:rsidRPr="00646FAE">
        <w:t xml:space="preserve"> at t</w:t>
      </w:r>
      <w:r>
        <w:t>he time that the fish is hooked</w:t>
      </w:r>
      <w:r w:rsidR="0005169B">
        <w:t>.</w:t>
      </w:r>
    </w:p>
    <w:p w14:paraId="13C60525" w14:textId="3DB009DD" w:rsidR="003F5412" w:rsidRDefault="003F5412" w:rsidP="0005169B">
      <w:pPr>
        <w:pStyle w:val="ListParagraph"/>
        <w:numPr>
          <w:ilvl w:val="0"/>
          <w:numId w:val="8"/>
        </w:numPr>
        <w:contextualSpacing w:val="0"/>
      </w:pPr>
      <w:r>
        <w:t xml:space="preserve">For fish that </w:t>
      </w:r>
      <w:r w:rsidR="0005169B">
        <w:t>are</w:t>
      </w:r>
      <w:r>
        <w:t xml:space="preserve"> retained, a</w:t>
      </w:r>
      <w:r w:rsidRPr="00646FAE">
        <w:t xml:space="preserve"> numbered </w:t>
      </w:r>
      <w:r w:rsidR="0005169B">
        <w:t>F</w:t>
      </w:r>
      <w:r w:rsidR="0005169B" w:rsidRPr="00646FAE">
        <w:t>loy</w:t>
      </w:r>
      <w:r w:rsidR="0005169B">
        <w:t xml:space="preserve"> </w:t>
      </w:r>
      <w:r w:rsidRPr="00646FAE">
        <w:t>tag</w:t>
      </w:r>
      <w:r w:rsidR="0005169B">
        <w:rPr>
          <w:rStyle w:val="FootnoteReference"/>
        </w:rPr>
        <w:footnoteReference w:id="2"/>
      </w:r>
      <w:r w:rsidRPr="00646FAE">
        <w:t xml:space="preserve"> or </w:t>
      </w:r>
      <w:r w:rsidR="00E52281" w:rsidRPr="00646FAE">
        <w:t>zip tie</w:t>
      </w:r>
      <w:r w:rsidRPr="00646FAE">
        <w:t xml:space="preserve"> will be </w:t>
      </w:r>
      <w:r>
        <w:t xml:space="preserve">attached to </w:t>
      </w:r>
      <w:r w:rsidRPr="00646FAE">
        <w:t xml:space="preserve">the dead fish to assign the fish an ID number </w:t>
      </w:r>
      <w:r w:rsidR="0005169B">
        <w:t>that</w:t>
      </w:r>
      <w:r w:rsidRPr="00646FAE">
        <w:t xml:space="preserve"> pair</w:t>
      </w:r>
      <w:r w:rsidR="0005169B">
        <w:t>s</w:t>
      </w:r>
      <w:r w:rsidRPr="00646FAE">
        <w:t xml:space="preserve"> </w:t>
      </w:r>
      <w:r>
        <w:t>data and samples for each fish</w:t>
      </w:r>
      <w:r w:rsidR="0005169B">
        <w:t>.</w:t>
      </w:r>
    </w:p>
    <w:p w14:paraId="1804897F" w14:textId="77777777" w:rsidR="003F5412" w:rsidRPr="000B3B06" w:rsidRDefault="003F5412" w:rsidP="003F5412">
      <w:pPr>
        <w:pStyle w:val="Heading4"/>
      </w:pPr>
      <w:r w:rsidRPr="000B3B06">
        <w:t>External assessment</w:t>
      </w:r>
    </w:p>
    <w:p w14:paraId="011B86C3" w14:textId="19411D93" w:rsidR="003F5412" w:rsidRDefault="0005169B" w:rsidP="003F5412">
      <w:r>
        <w:t>T</w:t>
      </w:r>
      <w:r w:rsidR="003F5412">
        <w:t xml:space="preserve">he following external feature data </w:t>
      </w:r>
      <w:r>
        <w:t xml:space="preserve">will be </w:t>
      </w:r>
      <w:r w:rsidR="003F5412">
        <w:t xml:space="preserve">collected immediately following capture </w:t>
      </w:r>
      <w:r>
        <w:t>of all black rockfish</w:t>
      </w:r>
      <w:r w:rsidR="0099448A">
        <w:t>,</w:t>
      </w:r>
      <w:r>
        <w:t xml:space="preserve"> </w:t>
      </w:r>
      <w:r w:rsidR="003F5412">
        <w:t xml:space="preserve">regardless </w:t>
      </w:r>
      <w:r w:rsidR="0099448A">
        <w:t xml:space="preserve">of </w:t>
      </w:r>
      <w:r>
        <w:t>whether</w:t>
      </w:r>
      <w:r w:rsidR="003F5412">
        <w:t xml:space="preserve"> the fish is released or retained:</w:t>
      </w:r>
    </w:p>
    <w:p w14:paraId="180D8E1B" w14:textId="40C5B386" w:rsidR="003F5412" w:rsidRDefault="006D7506" w:rsidP="00195AC4">
      <w:pPr>
        <w:pStyle w:val="ListParagraph"/>
        <w:numPr>
          <w:ilvl w:val="0"/>
          <w:numId w:val="7"/>
        </w:numPr>
        <w:contextualSpacing w:val="0"/>
      </w:pPr>
      <w:r>
        <w:t>The presence of esophageal eversion, a barotrauma injury, will be documented for each retained rockfish.</w:t>
      </w:r>
    </w:p>
    <w:p w14:paraId="440A22CC" w14:textId="257729B8" w:rsidR="003F5412" w:rsidRDefault="003F5412" w:rsidP="004B0E30">
      <w:pPr>
        <w:pStyle w:val="ListParagraph"/>
        <w:numPr>
          <w:ilvl w:val="0"/>
          <w:numId w:val="7"/>
        </w:numPr>
        <w:contextualSpacing w:val="0"/>
      </w:pPr>
      <w:r w:rsidRPr="000B3B06">
        <w:t xml:space="preserve">Sex will be identified by </w:t>
      </w:r>
      <w:r>
        <w:t>external genitalia</w:t>
      </w:r>
      <w:r w:rsidR="004B0E30">
        <w:t xml:space="preserve"> </w:t>
      </w:r>
      <w:r w:rsidRPr="00667C0B">
        <w:t>(</w:t>
      </w:r>
      <w:r w:rsidR="004B0E30">
        <w:t xml:space="preserve">Figure </w:t>
      </w:r>
      <w:r w:rsidR="0028794D">
        <w:t>2</w:t>
      </w:r>
      <w:r w:rsidRPr="00667C0B">
        <w:t xml:space="preserve">) and macroscopic observation of the stage of gonads (if applicable; </w:t>
      </w:r>
      <w:r w:rsidRPr="004B0E30">
        <w:t xml:space="preserve">Table </w:t>
      </w:r>
      <w:r w:rsidR="004B0E30">
        <w:t>1</w:t>
      </w:r>
      <w:r w:rsidRPr="004B0E30">
        <w:t>)</w:t>
      </w:r>
      <w:r w:rsidR="004B0E30">
        <w:t xml:space="preserve">. </w:t>
      </w:r>
      <w:r w:rsidRPr="00646FAE">
        <w:t xml:space="preserve">Notes on each fish </w:t>
      </w:r>
      <w:r>
        <w:t xml:space="preserve">will </w:t>
      </w:r>
      <w:r w:rsidRPr="00646FAE">
        <w:t>be recorded on the data</w:t>
      </w:r>
      <w:r>
        <w:t>sheet</w:t>
      </w:r>
      <w:r w:rsidRPr="00646FAE">
        <w:t xml:space="preserve">, including if the fish is losing eggs or larvae due to the change of pressure. If </w:t>
      </w:r>
      <w:r>
        <w:t>loss is occurring,</w:t>
      </w:r>
      <w:r w:rsidRPr="00646FAE">
        <w:t xml:space="preserve"> the fish </w:t>
      </w:r>
      <w:r>
        <w:t xml:space="preserve">will immediately </w:t>
      </w:r>
      <w:r w:rsidRPr="00646FAE">
        <w:t>be placed in a 2-gallon plastic bag or dissected for ovary extraction immediately.</w:t>
      </w:r>
    </w:p>
    <w:p w14:paraId="53E5B23E" w14:textId="630D3A4D" w:rsidR="003F5412" w:rsidRDefault="003F5412" w:rsidP="0005169B">
      <w:pPr>
        <w:pStyle w:val="ListParagraph"/>
        <w:numPr>
          <w:ilvl w:val="0"/>
          <w:numId w:val="7"/>
        </w:numPr>
        <w:contextualSpacing w:val="0"/>
      </w:pPr>
      <w:r>
        <w:t>Fork</w:t>
      </w:r>
      <w:r w:rsidRPr="000B3B06">
        <w:t xml:space="preserve"> </w:t>
      </w:r>
      <w:r>
        <w:t>l</w:t>
      </w:r>
      <w:r w:rsidRPr="000B3B06">
        <w:t xml:space="preserve">ength </w:t>
      </w:r>
      <w:r>
        <w:t xml:space="preserve">(FL) and total length (TL) </w:t>
      </w:r>
      <w:r w:rsidRPr="000B3B06">
        <w:t>will be measured for each rockfish</w:t>
      </w:r>
      <w:r w:rsidR="00A34D68">
        <w:t>,</w:t>
      </w:r>
      <w:r w:rsidRPr="000B3B06">
        <w:t xml:space="preserve"> </w:t>
      </w:r>
      <w:r>
        <w:t xml:space="preserve">to the nearest </w:t>
      </w:r>
      <w:r w:rsidR="00B11202">
        <w:t>millimeter</w:t>
      </w:r>
      <w:r w:rsidR="00A34D68">
        <w:t>,</w:t>
      </w:r>
      <w:r w:rsidRPr="000B3B06">
        <w:t xml:space="preserve"> using a measuring board.</w:t>
      </w:r>
    </w:p>
    <w:p w14:paraId="2DF3CEF7" w14:textId="23AD338F" w:rsidR="003F5412" w:rsidRPr="006B7DDD" w:rsidRDefault="003F5412" w:rsidP="0005169B">
      <w:pPr>
        <w:pStyle w:val="ListParagraph"/>
        <w:numPr>
          <w:ilvl w:val="0"/>
          <w:numId w:val="7"/>
        </w:numPr>
        <w:contextualSpacing w:val="0"/>
      </w:pPr>
      <w:r>
        <w:t>If regurgitation is not observed</w:t>
      </w:r>
      <w:r w:rsidR="00B11202">
        <w:t>,</w:t>
      </w:r>
      <w:r>
        <w:t xml:space="preserve"> stomach contents will be collected and </w:t>
      </w:r>
      <w:r w:rsidRPr="001E52B5">
        <w:t xml:space="preserve">stored </w:t>
      </w:r>
      <w:r w:rsidRPr="006B7DDD">
        <w:t xml:space="preserve">in a </w:t>
      </w:r>
      <w:r w:rsidR="004B2D59" w:rsidRPr="006B7DDD">
        <w:t>Ziplock</w:t>
      </w:r>
      <w:r w:rsidRPr="006B7DDD">
        <w:t xml:space="preserve"> bag</w:t>
      </w:r>
      <w:r>
        <w:t xml:space="preserve"> </w:t>
      </w:r>
      <w:r w:rsidR="006D7506">
        <w:t>labeled with fish number and species</w:t>
      </w:r>
      <w:r w:rsidRPr="006B7DDD">
        <w:t>.</w:t>
      </w:r>
    </w:p>
    <w:p w14:paraId="7D57966B" w14:textId="01D93BC7" w:rsidR="003F5412" w:rsidRDefault="003F5412" w:rsidP="0005169B">
      <w:pPr>
        <w:pStyle w:val="ListParagraph"/>
        <w:numPr>
          <w:ilvl w:val="0"/>
          <w:numId w:val="7"/>
        </w:numPr>
        <w:contextualSpacing w:val="0"/>
      </w:pPr>
      <w:r w:rsidRPr="006B7DDD">
        <w:lastRenderedPageBreak/>
        <w:t xml:space="preserve">A fin clip for genetic processing will be collected following methods of </w:t>
      </w:r>
      <w:r w:rsidR="00B11202">
        <w:t>Howard et al. (2019).</w:t>
      </w:r>
      <w:r>
        <w:t xml:space="preserve"> Final samples will be</w:t>
      </w:r>
      <w:r w:rsidRPr="006B7DDD">
        <w:t xml:space="preserve"> </w:t>
      </w:r>
      <w:r>
        <w:t>delivered to the ADF&amp;G Genetics lab.</w:t>
      </w:r>
    </w:p>
    <w:p w14:paraId="7414FE36" w14:textId="0AB59187" w:rsidR="00B11202" w:rsidRPr="000B3B06" w:rsidRDefault="00B11202" w:rsidP="00B11202">
      <w:pPr>
        <w:pStyle w:val="Heading4"/>
      </w:pPr>
      <w:r w:rsidRPr="000B3B06">
        <w:t xml:space="preserve">Internal </w:t>
      </w:r>
      <w:r w:rsidR="003C6DC9">
        <w:t>A</w:t>
      </w:r>
      <w:r w:rsidRPr="000B3B06">
        <w:t>ssess</w:t>
      </w:r>
      <w:r>
        <w:t>ment</w:t>
      </w:r>
      <w:r w:rsidR="003C6DC9">
        <w:t xml:space="preserve"> and </w:t>
      </w:r>
      <w:r>
        <w:t xml:space="preserve">Field </w:t>
      </w:r>
      <w:r w:rsidR="003C6DC9">
        <w:t>P</w:t>
      </w:r>
      <w:r>
        <w:t>rocessing</w:t>
      </w:r>
    </w:p>
    <w:p w14:paraId="64695F17" w14:textId="21C209C0" w:rsidR="00B11202" w:rsidRDefault="00B11202" w:rsidP="00B11202">
      <w:r>
        <w:t xml:space="preserve">If an individual (black or yelloweye rockfish) is </w:t>
      </w:r>
      <w:r w:rsidR="004B39CC">
        <w:t>to be sacrificed,</w:t>
      </w:r>
      <w:r w:rsidRPr="002E7E4E">
        <w:t xml:space="preserve"> </w:t>
      </w:r>
      <w:r w:rsidR="004B39CC">
        <w:t xml:space="preserve">it will be </w:t>
      </w:r>
      <w:r w:rsidRPr="00646FAE">
        <w:t>subdued with a concussive blow to the top of the head</w:t>
      </w:r>
      <w:r>
        <w:t xml:space="preserve"> and the following data </w:t>
      </w:r>
      <w:r w:rsidR="004B39CC">
        <w:t xml:space="preserve">will be </w:t>
      </w:r>
      <w:r>
        <w:t>collected:</w:t>
      </w:r>
    </w:p>
    <w:p w14:paraId="3971F0C3" w14:textId="532FDBDA" w:rsidR="00B11202" w:rsidRDefault="00B11202" w:rsidP="004B39CC">
      <w:pPr>
        <w:pStyle w:val="ListParagraph"/>
        <w:numPr>
          <w:ilvl w:val="0"/>
          <w:numId w:val="13"/>
        </w:numPr>
        <w:contextualSpacing w:val="0"/>
      </w:pPr>
      <w:r>
        <w:t xml:space="preserve">Sex will be </w:t>
      </w:r>
      <w:commentRangeStart w:id="75"/>
      <w:r>
        <w:t>verified</w:t>
      </w:r>
      <w:commentRangeEnd w:id="75"/>
      <w:r w:rsidR="003731E2">
        <w:rPr>
          <w:rStyle w:val="CommentReference"/>
        </w:rPr>
        <w:commentReference w:id="75"/>
      </w:r>
      <w:ins w:id="76" w:author="Schroeder, Kercia L (DFG)" w:date="2019-07-31T13:21:00Z">
        <w:r w:rsidR="006F7008">
          <w:t xml:space="preserve"> via internal gonad examination</w:t>
        </w:r>
      </w:ins>
      <w:r>
        <w:t xml:space="preserve"> and recorded</w:t>
      </w:r>
      <w:r w:rsidR="004B39CC">
        <w:t>.</w:t>
      </w:r>
    </w:p>
    <w:p w14:paraId="632E48E5" w14:textId="43485B0D" w:rsidR="00B11202" w:rsidRDefault="00B11202" w:rsidP="004B39CC">
      <w:pPr>
        <w:pStyle w:val="ListParagraph"/>
        <w:numPr>
          <w:ilvl w:val="0"/>
          <w:numId w:val="13"/>
        </w:numPr>
        <w:contextualSpacing w:val="0"/>
      </w:pPr>
      <w:commentRangeStart w:id="77"/>
      <w:r>
        <w:t>W</w:t>
      </w:r>
      <w:ins w:id="78" w:author="Schroeder, Kercia L (DFG)" w:date="2019-07-31T13:19:00Z">
        <w:r w:rsidR="006F7008">
          <w:t xml:space="preserve">hole fish </w:t>
        </w:r>
      </w:ins>
      <w:ins w:id="79" w:author="Schroeder, Kercia L (DFG)" w:date="2019-07-31T12:52:00Z">
        <w:r w:rsidR="00E562FE">
          <w:t xml:space="preserve">body </w:t>
        </w:r>
      </w:ins>
      <w:ins w:id="80" w:author="Schroeder, Kercia L (DFG)" w:date="2019-07-31T13:19:00Z">
        <w:r w:rsidR="006F7008">
          <w:t>w</w:t>
        </w:r>
      </w:ins>
      <w:r>
        <w:t xml:space="preserve">eight </w:t>
      </w:r>
      <w:commentRangeEnd w:id="77"/>
      <w:r w:rsidR="004B5CFE">
        <w:rPr>
          <w:rStyle w:val="CommentReference"/>
        </w:rPr>
        <w:commentReference w:id="77"/>
      </w:r>
      <w:r>
        <w:t xml:space="preserve">will be determined </w:t>
      </w:r>
      <w:r w:rsidRPr="000B3B06">
        <w:t>to the neares</w:t>
      </w:r>
      <w:r>
        <w:t>t 0.01</w:t>
      </w:r>
      <w:r w:rsidR="004B39CC">
        <w:t xml:space="preserve"> </w:t>
      </w:r>
      <w:r>
        <w:t xml:space="preserve">kg </w:t>
      </w:r>
      <w:ins w:id="81" w:author="Schroeder, Kercia L (DFG)" w:date="2019-07-31T13:20:00Z">
        <w:r w:rsidR="006F7008">
          <w:t xml:space="preserve">using a motion-calibrated scale </w:t>
        </w:r>
      </w:ins>
      <w:r>
        <w:t xml:space="preserve">and </w:t>
      </w:r>
      <w:commentRangeStart w:id="82"/>
      <w:r>
        <w:t>recorded</w:t>
      </w:r>
      <w:commentRangeEnd w:id="82"/>
      <w:r w:rsidR="003731E2">
        <w:rPr>
          <w:rStyle w:val="CommentReference"/>
        </w:rPr>
        <w:commentReference w:id="82"/>
      </w:r>
      <w:r w:rsidR="004B39CC">
        <w:t>.</w:t>
      </w:r>
    </w:p>
    <w:p w14:paraId="01AF7427" w14:textId="70B4BDCE" w:rsidR="00B11202" w:rsidRDefault="00B11202" w:rsidP="004B39CC">
      <w:pPr>
        <w:pStyle w:val="ListParagraph"/>
        <w:numPr>
          <w:ilvl w:val="0"/>
          <w:numId w:val="13"/>
        </w:numPr>
        <w:contextualSpacing w:val="0"/>
      </w:pPr>
      <w:r>
        <w:t xml:space="preserve">Gonad stage will be identified following methods of </w:t>
      </w:r>
      <w:proofErr w:type="spellStart"/>
      <w:r w:rsidRPr="00C13A46">
        <w:t>Westrheim</w:t>
      </w:r>
      <w:proofErr w:type="spellEnd"/>
      <w:r w:rsidRPr="00C13A46">
        <w:t xml:space="preserve"> </w:t>
      </w:r>
      <w:r w:rsidR="004B39CC">
        <w:t>(</w:t>
      </w:r>
      <w:r w:rsidRPr="00C13A46">
        <w:t>1975</w:t>
      </w:r>
      <w:r w:rsidR="004B39CC">
        <w:t>)</w:t>
      </w:r>
      <w:r w:rsidR="004B2D59">
        <w:t>,</w:t>
      </w:r>
      <w:r w:rsidR="004B39CC">
        <w:t xml:space="preserve"> described in Table 1</w:t>
      </w:r>
      <w:r>
        <w:t>, removed (see methods</w:t>
      </w:r>
      <w:r w:rsidR="004B2D59">
        <w:t xml:space="preserve"> described in “Gonad </w:t>
      </w:r>
      <w:r w:rsidR="00E95ED2">
        <w:t>I</w:t>
      </w:r>
      <w:r w:rsidR="004B2D59">
        <w:t>dentification and Removal” section</w:t>
      </w:r>
      <w:r>
        <w:t xml:space="preserve"> below), and recorded</w:t>
      </w:r>
      <w:r w:rsidR="004B39CC">
        <w:t>.</w:t>
      </w:r>
    </w:p>
    <w:p w14:paraId="4307B26B" w14:textId="0C43B031" w:rsidR="00B11202" w:rsidRPr="00B607DE" w:rsidRDefault="00B11202" w:rsidP="004B39CC">
      <w:pPr>
        <w:pStyle w:val="ListParagraph"/>
        <w:numPr>
          <w:ilvl w:val="0"/>
          <w:numId w:val="13"/>
        </w:numPr>
        <w:contextualSpacing w:val="0"/>
      </w:pPr>
      <w:r>
        <w:t xml:space="preserve">The liver will be removed, and liver weight will be recorded to </w:t>
      </w:r>
      <w:r w:rsidRPr="003F4222">
        <w:t>the nearest 0.001 kg</w:t>
      </w:r>
      <w:r>
        <w:t>. (per request from Ben Williams</w:t>
      </w:r>
      <w:r w:rsidR="00860C2F">
        <w:t>,</w:t>
      </w:r>
      <w:r>
        <w:t xml:space="preserve"> ADF&amp;G</w:t>
      </w:r>
      <w:r w:rsidR="00860C2F">
        <w:t>,</w:t>
      </w:r>
      <w:r>
        <w:t xml:space="preserve"> Fisheries Scientist I</w:t>
      </w:r>
      <w:r w:rsidR="00860C2F">
        <w:t>, Juneau</w:t>
      </w:r>
      <w:r>
        <w:t>)</w:t>
      </w:r>
      <w:r w:rsidR="00EB50D5">
        <w:t>.</w:t>
      </w:r>
    </w:p>
    <w:p w14:paraId="195479D5" w14:textId="7CB6F359" w:rsidR="00B11202" w:rsidRDefault="00B11202" w:rsidP="004B39CC">
      <w:pPr>
        <w:pStyle w:val="ListParagraph"/>
        <w:numPr>
          <w:ilvl w:val="0"/>
          <w:numId w:val="13"/>
        </w:numPr>
        <w:contextualSpacing w:val="0"/>
      </w:pPr>
      <w:r w:rsidRPr="00B607DE">
        <w:t>Following liver</w:t>
      </w:r>
      <w:r>
        <w:t>, organ</w:t>
      </w:r>
      <w:r w:rsidR="00860C2F">
        <w:t>,</w:t>
      </w:r>
      <w:r w:rsidRPr="00B607DE">
        <w:t xml:space="preserve"> and gonad removal, fish will be reweighed to determine </w:t>
      </w:r>
      <w:r>
        <w:t>somatic weight</w:t>
      </w:r>
      <w:r w:rsidRPr="00B607DE">
        <w:t>.</w:t>
      </w:r>
    </w:p>
    <w:p w14:paraId="58D2AB62" w14:textId="60E27142" w:rsidR="00B11202" w:rsidRPr="00B607DE" w:rsidRDefault="00B11202" w:rsidP="004B39CC">
      <w:pPr>
        <w:pStyle w:val="ListParagraph"/>
        <w:numPr>
          <w:ilvl w:val="0"/>
          <w:numId w:val="13"/>
        </w:numPr>
        <w:contextualSpacing w:val="0"/>
      </w:pPr>
      <w:r w:rsidRPr="00B607DE">
        <w:t>A tissue sample (with no skin) will be collected from the left upper dorsal area of the fish (</w:t>
      </w:r>
      <w:r w:rsidR="00860C2F">
        <w:t xml:space="preserve">Figure </w:t>
      </w:r>
      <w:r w:rsidR="00C15D8E">
        <w:t>3</w:t>
      </w:r>
      <w:r w:rsidRPr="005118D0">
        <w:t xml:space="preserve">). </w:t>
      </w:r>
      <w:r w:rsidRPr="00B607DE">
        <w:t xml:space="preserve">The tissue sample will be put in a </w:t>
      </w:r>
      <w:r w:rsidR="004B2D59" w:rsidRPr="00B607DE">
        <w:t>Ziplock</w:t>
      </w:r>
      <w:r w:rsidRPr="00B607DE">
        <w:t xml:space="preserve"> bag and frozen for future analysis</w:t>
      </w:r>
      <w:r>
        <w:t xml:space="preserve"> </w:t>
      </w:r>
      <w:r w:rsidR="001871A0">
        <w:t>i</w:t>
      </w:r>
      <w:r>
        <w:t>n a separate project</w:t>
      </w:r>
      <w:r w:rsidRPr="00B607DE">
        <w:t xml:space="preserve">. Samples will be stored with SF staff until project is complete and samples can be sent to the </w:t>
      </w:r>
      <w:r>
        <w:t>appropriate location for</w:t>
      </w:r>
      <w:ins w:id="83" w:author="Schroeder, Kercia L (DFG)" w:date="2019-07-31T12:54:00Z">
        <w:r>
          <w:t xml:space="preserve"> </w:t>
        </w:r>
        <w:r w:rsidR="00E562FE">
          <w:t>stable isotope</w:t>
        </w:r>
      </w:ins>
      <w:ins w:id="84" w:author="Schroeder, Kercia L (DFG)" w:date="2019-07-31T13:45:00Z">
        <w:r>
          <w:t xml:space="preserve"> </w:t>
        </w:r>
      </w:ins>
      <w:commentRangeStart w:id="85"/>
      <w:r>
        <w:t>analysi</w:t>
      </w:r>
      <w:r w:rsidRPr="00034C50">
        <w:t>s</w:t>
      </w:r>
      <w:commentRangeEnd w:id="85"/>
      <w:r w:rsidR="003731E2">
        <w:rPr>
          <w:rStyle w:val="CommentReference"/>
        </w:rPr>
        <w:commentReference w:id="85"/>
      </w:r>
      <w:r w:rsidR="001871A0">
        <w:t>.</w:t>
      </w:r>
    </w:p>
    <w:p w14:paraId="2505A1A0" w14:textId="322C0B70" w:rsidR="00B11202" w:rsidRDefault="00B11202" w:rsidP="004B39CC">
      <w:pPr>
        <w:pStyle w:val="ListParagraph"/>
        <w:numPr>
          <w:ilvl w:val="0"/>
          <w:numId w:val="13"/>
        </w:numPr>
        <w:contextualSpacing w:val="0"/>
      </w:pPr>
      <w:r>
        <w:t>Both otoliths will be removed from each fish. The excess tissue will be removed from the otoliths and they will be stored</w:t>
      </w:r>
      <w:r w:rsidR="00315122">
        <w:t xml:space="preserve"> </w:t>
      </w:r>
      <w:r w:rsidR="006D7506">
        <w:t>in 48-deep well plates.</w:t>
      </w:r>
    </w:p>
    <w:p w14:paraId="6416347D" w14:textId="2F0B07CE" w:rsidR="00B11202" w:rsidRPr="00F4382F" w:rsidRDefault="00B11202" w:rsidP="004B39CC">
      <w:pPr>
        <w:pStyle w:val="ListParagraph"/>
        <w:numPr>
          <w:ilvl w:val="0"/>
          <w:numId w:val="13"/>
        </w:numPr>
        <w:contextualSpacing w:val="0"/>
      </w:pPr>
      <w:r w:rsidRPr="006038F4">
        <w:t xml:space="preserve">A sample of the stomach contents will be collected whenever </w:t>
      </w:r>
      <w:r w:rsidRPr="00F4382F">
        <w:t xml:space="preserve">possible. </w:t>
      </w:r>
      <w:r>
        <w:t>The entire stomach and its contents will be removed and</w:t>
      </w:r>
      <w:r w:rsidRPr="00F4382F">
        <w:t xml:space="preserve"> stored in a </w:t>
      </w:r>
      <w:r>
        <w:t>whirl pack</w:t>
      </w:r>
      <w:r w:rsidRPr="00F4382F">
        <w:t xml:space="preserve"> and frozen for future analysis.</w:t>
      </w:r>
      <w:r>
        <w:t xml:space="preserve"> If stomach contents are collected</w:t>
      </w:r>
      <w:r w:rsidR="00EB50D5">
        <w:t>,</w:t>
      </w:r>
      <w:r>
        <w:t xml:space="preserve"> this will be noted. </w:t>
      </w:r>
      <w:r w:rsidR="00315122">
        <w:t>S</w:t>
      </w:r>
      <w:r w:rsidRPr="00F4382F">
        <w:t xml:space="preserve">amples will be stored at the </w:t>
      </w:r>
      <w:commentRangeStart w:id="86"/>
      <w:del w:id="87" w:author="Schroeder, Kercia L (DFG)" w:date="2019-07-31T13:19:00Z">
        <w:r w:rsidRPr="00F4382F" w:rsidDel="006F7008">
          <w:delText xml:space="preserve">Anchorage </w:delText>
        </w:r>
      </w:del>
      <w:ins w:id="88" w:author="Schroeder, Kercia L (DFG)" w:date="2019-07-31T13:19:00Z">
        <w:r w:rsidR="006F7008">
          <w:t>Juneau</w:t>
        </w:r>
        <w:r w:rsidR="006F7008" w:rsidRPr="00F4382F">
          <w:t xml:space="preserve"> </w:t>
        </w:r>
      </w:ins>
      <w:r w:rsidRPr="00F4382F">
        <w:t xml:space="preserve">ADF&amp;G </w:t>
      </w:r>
      <w:commentRangeEnd w:id="86"/>
      <w:r w:rsidR="00DA7B90">
        <w:rPr>
          <w:rStyle w:val="CommentReference"/>
        </w:rPr>
        <w:commentReference w:id="86"/>
      </w:r>
      <w:r w:rsidRPr="00F4382F">
        <w:t>office following collection</w:t>
      </w:r>
      <w:r>
        <w:t xml:space="preserve"> (per request from Ben Williams</w:t>
      </w:r>
      <w:r w:rsidR="002B7312">
        <w:t>,</w:t>
      </w:r>
      <w:r>
        <w:t xml:space="preserve"> Fisheries Scientist I</w:t>
      </w:r>
      <w:r w:rsidR="002B7312">
        <w:t>, ADF&amp;G, Juneau</w:t>
      </w:r>
      <w:r>
        <w:t>)</w:t>
      </w:r>
      <w:r w:rsidR="00E95ED2">
        <w:t>.</w:t>
      </w:r>
    </w:p>
    <w:p w14:paraId="6AD0E503" w14:textId="72CF5BAC" w:rsidR="004B39CC" w:rsidRPr="000B3B06" w:rsidRDefault="004B39CC" w:rsidP="004B39CC">
      <w:pPr>
        <w:pStyle w:val="Heading4"/>
      </w:pPr>
      <w:r w:rsidRPr="000B3B06">
        <w:t xml:space="preserve">Gonad </w:t>
      </w:r>
      <w:r w:rsidR="004B2D59">
        <w:t>I</w:t>
      </w:r>
      <w:r>
        <w:t xml:space="preserve">dentification and </w:t>
      </w:r>
      <w:r w:rsidR="004B2D59">
        <w:t>R</w:t>
      </w:r>
      <w:r w:rsidRPr="000B3B06">
        <w:t>emoval</w:t>
      </w:r>
    </w:p>
    <w:p w14:paraId="6AEE8738" w14:textId="195DEC8B" w:rsidR="004B39CC" w:rsidRDefault="004B39CC" w:rsidP="004B39CC">
      <w:r w:rsidRPr="000B3B06">
        <w:t>An incision will be made from the vent along the ventral side of the fish to remove the gonads. Flesh and skin along the side of the gut cavity will be cut away carefully, exposing the organs. Gonads can be removed by separating the gonads from membranous connective tissue. Gonads must not be punctured. Whole gonads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w:t>
      </w:r>
      <w:r>
        <w:t xml:space="preserve"> with the fish number visible in the photo</w:t>
      </w:r>
      <w:r w:rsidRPr="000B3B06">
        <w:t xml:space="preserve">, and notes describing the </w:t>
      </w:r>
      <w:r w:rsidR="00DA7B90">
        <w:t xml:space="preserve">macroscopic </w:t>
      </w:r>
      <w:r>
        <w:t xml:space="preserve">stage of </w:t>
      </w:r>
      <w:r w:rsidRPr="000B3B06">
        <w:t xml:space="preserve">gonads </w:t>
      </w:r>
      <w:r>
        <w:t xml:space="preserve">will be </w:t>
      </w:r>
      <w:r w:rsidRPr="000B3B06">
        <w:t xml:space="preserve">recorded. A fresh gonad weight will be collected whenever possible. The gonads will then be transferred to storage jars and fixed in a </w:t>
      </w:r>
      <w:r w:rsidR="00970BE8">
        <w:t>formalin</w:t>
      </w:r>
      <w:r w:rsidRPr="000B3B06">
        <w:t>-based fixative (</w:t>
      </w:r>
      <w:r w:rsidR="00970BE8">
        <w:t>Formal</w:t>
      </w:r>
      <w:r w:rsidRPr="000B3B06">
        <w:t>-</w:t>
      </w:r>
      <w:proofErr w:type="spellStart"/>
      <w:r w:rsidRPr="000B3B06">
        <w:t>Fixx</w:t>
      </w:r>
      <w:proofErr w:type="spellEnd"/>
      <w:r w:rsidRPr="000B3B06">
        <w:t>) with a ratio of 10:1 of fixative to tissue volume.</w:t>
      </w:r>
    </w:p>
    <w:p w14:paraId="2F72E0F9" w14:textId="1FE62B4C" w:rsidR="001C5A25" w:rsidRPr="00EA7548" w:rsidRDefault="001C5A25" w:rsidP="001C5A25">
      <w:pPr>
        <w:pStyle w:val="Heading3"/>
      </w:pPr>
      <w:bookmarkStart w:id="89" w:name="_Toc12952624"/>
      <w:r w:rsidRPr="00EA7548">
        <w:lastRenderedPageBreak/>
        <w:t>Sample Size</w:t>
      </w:r>
      <w:r w:rsidR="006E29B9">
        <w:t>—</w:t>
      </w:r>
      <w:r w:rsidRPr="00EA7548">
        <w:t>Length and Age at Maturity (Objective</w:t>
      </w:r>
      <w:r w:rsidR="004B2D59">
        <w:t xml:space="preserve"> 1</w:t>
      </w:r>
      <w:r w:rsidRPr="00EA7548">
        <w:t>)</w:t>
      </w:r>
      <w:bookmarkEnd w:id="89"/>
    </w:p>
    <w:p w14:paraId="652D6A3A" w14:textId="04F97709" w:rsidR="001C5A25" w:rsidRPr="00EA7548" w:rsidRDefault="001C5A25" w:rsidP="006E29B9">
      <w:r w:rsidRPr="00EA7548">
        <w:t>To assess the precision of estimates for length and age at maturity and determine appropriate sample sizes, a series of simulations</w:t>
      </w:r>
      <w:r w:rsidR="00970BE8">
        <w:t xml:space="preserve"> were conducted</w:t>
      </w:r>
      <w:r w:rsidRPr="00EA7548">
        <w:t xml:space="preserve"> using results obtained by Hannah et al. (2009). The simulation</w:t>
      </w:r>
      <w:r w:rsidR="005F4078">
        <w:t>s</w:t>
      </w:r>
      <w:r w:rsidRPr="00EA7548">
        <w:t xml:space="preserve"> consist</w:t>
      </w:r>
      <w:r w:rsidR="00970BE8">
        <w:t>ed</w:t>
      </w:r>
      <w:r w:rsidRPr="00EA7548">
        <w:t xml:space="preserve"> of the following steps:</w:t>
      </w:r>
    </w:p>
    <w:p w14:paraId="1A510EA3" w14:textId="1B151AA2" w:rsidR="001C5A25" w:rsidRPr="00EA7548" w:rsidRDefault="001C5A25" w:rsidP="003315BF">
      <w:pPr>
        <w:pStyle w:val="ListParagraph"/>
        <w:numPr>
          <w:ilvl w:val="0"/>
          <w:numId w:val="12"/>
        </w:numPr>
        <w:contextualSpacing w:val="0"/>
      </w:pPr>
      <w:r w:rsidRPr="00EA7548">
        <w:t xml:space="preserve">For a given sample size, lengths (ages) </w:t>
      </w:r>
      <w:r w:rsidR="00A41954">
        <w:t xml:space="preserve">were simulated </w:t>
      </w:r>
      <w:r w:rsidRPr="00EA7548">
        <w:t>from a uniform distribution.</w:t>
      </w:r>
    </w:p>
    <w:p w14:paraId="32AB3558" w14:textId="31DAAC25" w:rsidR="001C5A25" w:rsidRPr="00EA7548" w:rsidRDefault="00961E81" w:rsidP="003315BF">
      <w:pPr>
        <w:pStyle w:val="ListParagraph"/>
        <w:numPr>
          <w:ilvl w:val="0"/>
          <w:numId w:val="12"/>
        </w:numPr>
        <w:contextualSpacing w:val="0"/>
      </w:pPr>
      <w:r>
        <w:t>Maturity status was simulated u</w:t>
      </w:r>
      <w:r w:rsidR="001C5A25" w:rsidRPr="00EA7548">
        <w:t>sing parameter estimates from the logistic regression performed in Hannah et al.</w:t>
      </w:r>
      <w:r w:rsidR="003315BF">
        <w:t xml:space="preserve"> (2009)</w:t>
      </w:r>
      <w:r w:rsidR="001C5A25" w:rsidRPr="00EA7548">
        <w:t>.</w:t>
      </w:r>
    </w:p>
    <w:p w14:paraId="6D2A384C" w14:textId="5351677E" w:rsidR="001C5A25" w:rsidRPr="00EA7548" w:rsidRDefault="005F4078" w:rsidP="003315BF">
      <w:pPr>
        <w:pStyle w:val="ListParagraph"/>
        <w:numPr>
          <w:ilvl w:val="0"/>
          <w:numId w:val="12"/>
        </w:numPr>
        <w:contextualSpacing w:val="0"/>
      </w:pPr>
      <w:r>
        <w:t>T</w:t>
      </w:r>
      <w:r w:rsidR="001C5A25" w:rsidRPr="00EA7548">
        <w:t>he same technique</w:t>
      </w:r>
      <w:r w:rsidR="001C5A25">
        <w:t>s</w:t>
      </w:r>
      <w:r w:rsidR="001C5A25" w:rsidRPr="00EA7548">
        <w:t xml:space="preserve"> described </w:t>
      </w:r>
      <w:r w:rsidR="001C5A25">
        <w:t xml:space="preserve">in </w:t>
      </w:r>
      <w:r w:rsidR="001C5A25" w:rsidRPr="00EA7548">
        <w:t xml:space="preserve">the </w:t>
      </w:r>
      <w:r w:rsidR="00AE5CBE">
        <w:t>D</w:t>
      </w:r>
      <w:r w:rsidR="00AE5CBE" w:rsidRPr="00EA7548">
        <w:t xml:space="preserve">ata </w:t>
      </w:r>
      <w:r w:rsidR="00AE5CBE">
        <w:t>A</w:t>
      </w:r>
      <w:r w:rsidR="00AE5CBE" w:rsidRPr="00EA7548">
        <w:t xml:space="preserve">nalysis </w:t>
      </w:r>
      <w:r w:rsidR="001C5A25" w:rsidRPr="00EA7548">
        <w:t>section</w:t>
      </w:r>
      <w:r>
        <w:t xml:space="preserve"> </w:t>
      </w:r>
      <w:r w:rsidR="00DC2BDE">
        <w:t>below</w:t>
      </w:r>
      <w:r w:rsidR="001C4C30">
        <w:t xml:space="preserve"> </w:t>
      </w:r>
      <w:r>
        <w:t>were employed</w:t>
      </w:r>
      <w:r w:rsidR="001C5A25" w:rsidRPr="00EA7548">
        <w:t xml:space="preserve">, </w:t>
      </w:r>
      <w:r w:rsidR="00961E81">
        <w:t>resulting in</w:t>
      </w:r>
      <w:r w:rsidR="001C5A25" w:rsidRPr="00EA7548">
        <w:t xml:space="preserve"> a credible interval for </w:t>
      </w:r>
      <w:r w:rsidR="001C5A25" w:rsidRPr="00A41954">
        <w:rPr>
          <w:i/>
          <w:iCs/>
        </w:rPr>
        <w:t>L50</w:t>
      </w:r>
      <w:r w:rsidR="001C5A25" w:rsidRPr="00EA7548">
        <w:t xml:space="preserve"> </w:t>
      </w:r>
      <w:r w:rsidR="003315BF">
        <w:t xml:space="preserve">or </w:t>
      </w:r>
      <w:r w:rsidR="001C5A25" w:rsidRPr="00A41954">
        <w:rPr>
          <w:i/>
          <w:iCs/>
        </w:rPr>
        <w:t>A50</w:t>
      </w:r>
      <w:r w:rsidR="001C5A25" w:rsidRPr="00EA7548">
        <w:t>.</w:t>
      </w:r>
    </w:p>
    <w:p w14:paraId="22F8F04C" w14:textId="4337A55F" w:rsidR="003315BF" w:rsidRDefault="001C5A25" w:rsidP="003315BF">
      <w:pPr>
        <w:pStyle w:val="ListParagraph"/>
        <w:numPr>
          <w:ilvl w:val="0"/>
          <w:numId w:val="12"/>
        </w:numPr>
        <w:contextualSpacing w:val="0"/>
      </w:pPr>
      <w:r w:rsidRPr="00EA7548">
        <w:t>Record</w:t>
      </w:r>
      <w:r w:rsidR="00A41954">
        <w:t>ed</w:t>
      </w:r>
      <w:r w:rsidRPr="00EA7548">
        <w:t xml:space="preserve"> the width of the interval in terms of percent of estimate</w:t>
      </w:r>
      <w:r w:rsidR="003315BF">
        <w:t xml:space="preserv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gridCol w:w="730"/>
      </w:tblGrid>
      <w:tr w:rsidR="00BF0892" w14:paraId="402D29B5" w14:textId="77777777" w:rsidTr="00BF0892">
        <w:tc>
          <w:tcPr>
            <w:tcW w:w="8838" w:type="dxa"/>
          </w:tcPr>
          <w:p w14:paraId="076DCD73" w14:textId="2298831D" w:rsidR="00BF0892" w:rsidRDefault="003A3794" w:rsidP="00BF0892">
            <m:oMathPara>
              <m:oMath>
                <m:d>
                  <m:dPr>
                    <m:ctrlPr>
                      <w:rPr>
                        <w:rFonts w:ascii="Cambria Math" w:hAnsi="Cambria Math"/>
                        <w:i/>
                      </w:rPr>
                    </m:ctrlPr>
                  </m:dPr>
                  <m:e>
                    <m:r>
                      <w:rPr>
                        <w:rFonts w:ascii="Cambria Math" w:hAnsi="Cambria Math"/>
                      </w:rPr>
                      <m:t>percent width=</m:t>
                    </m:r>
                    <m:f>
                      <m:fPr>
                        <m:ctrlPr>
                          <w:rPr>
                            <w:rFonts w:ascii="Cambria Math" w:hAnsi="Cambria Math"/>
                          </w:rPr>
                        </m:ctrlPr>
                      </m:fPr>
                      <m:num>
                        <m:r>
                          <w:rPr>
                            <w:rFonts w:ascii="Cambria Math" w:hAnsi="Cambria Math"/>
                          </w:rPr>
                          <m:t>interval width</m:t>
                        </m:r>
                        <m:ctrlPr>
                          <w:rPr>
                            <w:rFonts w:ascii="Cambria Math" w:hAnsi="Cambria Math"/>
                            <w:i/>
                          </w:rPr>
                        </m:ctrlPr>
                      </m:num>
                      <m:den>
                        <m:r>
                          <w:rPr>
                            <w:rFonts w:ascii="Cambria Math" w:hAnsi="Cambria Math"/>
                          </w:rPr>
                          <m:t>estimate</m:t>
                        </m:r>
                        <m:ctrlPr>
                          <w:rPr>
                            <w:rFonts w:ascii="Cambria Math" w:hAnsi="Cambria Math"/>
                            <w:i/>
                          </w:rPr>
                        </m:ctrlPr>
                      </m:den>
                    </m:f>
                  </m:e>
                </m:d>
              </m:oMath>
            </m:oMathPara>
          </w:p>
        </w:tc>
        <w:tc>
          <w:tcPr>
            <w:tcW w:w="738" w:type="dxa"/>
            <w:vAlign w:val="center"/>
          </w:tcPr>
          <w:p w14:paraId="1A6F7020" w14:textId="36EC721C" w:rsidR="00BF0892" w:rsidRDefault="00BF0892" w:rsidP="00BF0892">
            <w:pPr>
              <w:jc w:val="right"/>
            </w:pPr>
            <w:r>
              <w:t>(1)</w:t>
            </w:r>
          </w:p>
        </w:tc>
      </w:tr>
    </w:tbl>
    <w:p w14:paraId="3AC4F17C" w14:textId="5D4F2215" w:rsidR="001C5A25" w:rsidRPr="00EA7548" w:rsidRDefault="003315BF" w:rsidP="003315BF">
      <w:r>
        <w:t>Th</w:t>
      </w:r>
      <w:r w:rsidR="0028794D">
        <w:t>e</w:t>
      </w:r>
      <w:r w:rsidR="001C5A25" w:rsidRPr="00EA7548">
        <w:t xml:space="preserve"> procedure</w:t>
      </w:r>
      <w:r w:rsidR="0028794D">
        <w:t xml:space="preserve"> described above</w:t>
      </w:r>
      <w:r w:rsidR="001C5A25" w:rsidRPr="00EA7548">
        <w:t xml:space="preserve"> </w:t>
      </w:r>
      <w:r w:rsidR="001C5A25">
        <w:t>was</w:t>
      </w:r>
      <w:r w:rsidR="001C5A25" w:rsidRPr="00EA7548">
        <w:t xml:space="preserve"> performed 1</w:t>
      </w:r>
      <w:r w:rsidR="005F4078">
        <w:t>,</w:t>
      </w:r>
      <w:r w:rsidR="001C5A25" w:rsidRPr="00EA7548">
        <w:t>000 times, and the maximum percent width recorded serve</w:t>
      </w:r>
      <w:r w:rsidR="00A41954">
        <w:t>d</w:t>
      </w:r>
      <w:r w:rsidR="001C5A25" w:rsidRPr="00EA7548">
        <w:t xml:space="preserve"> as a reasonable upper bound on the possible width of credible intervals obtained</w:t>
      </w:r>
      <w:r w:rsidR="00961E81">
        <w:t>,</w:t>
      </w:r>
      <w:r w:rsidR="001C5A25" w:rsidRPr="00EA7548">
        <w:t xml:space="preserve"> using </w:t>
      </w:r>
      <w:r w:rsidR="001C5A25">
        <w:t>a given</w:t>
      </w:r>
      <w:r w:rsidR="001C5A25" w:rsidRPr="00EA7548">
        <w:t xml:space="preserve"> sample size.</w:t>
      </w:r>
    </w:p>
    <w:p w14:paraId="3070E76F" w14:textId="7D35F0A5" w:rsidR="001C5A25" w:rsidRPr="00EA7548" w:rsidRDefault="001C5A25" w:rsidP="003315BF">
      <w:r w:rsidRPr="00EA7548">
        <w:t xml:space="preserve">After performing the </w:t>
      </w:r>
      <w:r w:rsidR="0028794D">
        <w:t xml:space="preserve">above </w:t>
      </w:r>
      <w:r w:rsidRPr="00EA7548">
        <w:t xml:space="preserve">procedure for both lengths and ages, </w:t>
      </w:r>
      <w:r w:rsidR="00A41954">
        <w:t>it was</w:t>
      </w:r>
      <w:r w:rsidRPr="00EA7548">
        <w:t xml:space="preserve"> conclude</w:t>
      </w:r>
      <w:r w:rsidR="00A41954">
        <w:t>d</w:t>
      </w:r>
      <w:r w:rsidRPr="00EA7548">
        <w:t xml:space="preserve"> that a sample size of </w:t>
      </w:r>
      <w:r w:rsidR="00A41954">
        <w:t>80</w:t>
      </w:r>
      <w:r>
        <w:t xml:space="preserve"> female </w:t>
      </w:r>
      <w:r w:rsidR="00A41954">
        <w:t xml:space="preserve">black </w:t>
      </w:r>
      <w:r w:rsidRPr="00EA7548">
        <w:t>rockfish</w:t>
      </w:r>
      <w:r>
        <w:t xml:space="preserve"> </w:t>
      </w:r>
      <w:r w:rsidR="0028794D">
        <w:t>per strata</w:t>
      </w:r>
      <w:r w:rsidRPr="00EA7548">
        <w:t xml:space="preserve"> </w:t>
      </w:r>
      <w:r w:rsidR="001C4C30">
        <w:t>will be required</w:t>
      </w:r>
      <w:r w:rsidRPr="00EA7548">
        <w:t>.</w:t>
      </w:r>
      <w:r w:rsidR="001C4C30">
        <w:t xml:space="preserve"> The sampling region will be stratified into 3 areas: CSEO, SSEO, and SSEI, which will require a </w:t>
      </w:r>
      <w:r w:rsidR="00DA7B90">
        <w:t xml:space="preserve">minimum </w:t>
      </w:r>
      <w:r w:rsidR="001C4C30">
        <w:t xml:space="preserve">of </w:t>
      </w:r>
      <w:commentRangeStart w:id="90"/>
      <w:r w:rsidR="001C4C30">
        <w:t>240</w:t>
      </w:r>
      <w:commentRangeEnd w:id="90"/>
      <w:r w:rsidR="00DA7B90">
        <w:rPr>
          <w:rStyle w:val="CommentReference"/>
        </w:rPr>
        <w:commentReference w:id="90"/>
      </w:r>
      <w:r w:rsidR="001C4C30">
        <w:t xml:space="preserve"> female black rockfish to be harvested</w:t>
      </w:r>
      <w:r w:rsidR="00961E81">
        <w:t xml:space="preserve"> for this project</w:t>
      </w:r>
      <w:r w:rsidR="001C4C30">
        <w:t>.</w:t>
      </w:r>
    </w:p>
    <w:p w14:paraId="49346BB8" w14:textId="2BEB7171" w:rsidR="00090958" w:rsidRDefault="00090958" w:rsidP="00090958">
      <w:pPr>
        <w:pStyle w:val="Heading2"/>
      </w:pPr>
      <w:bookmarkStart w:id="91" w:name="_Toc444779504"/>
      <w:bookmarkStart w:id="92" w:name="_Toc12952625"/>
      <w:bookmarkStart w:id="93" w:name="_Toc444779505"/>
      <w:bookmarkEnd w:id="68"/>
      <w:bookmarkEnd w:id="74"/>
      <w:commentRangeStart w:id="94"/>
      <w:commentRangeStart w:id="95"/>
      <w:commentRangeStart w:id="96"/>
      <w:r w:rsidRPr="0070787C">
        <w:t>Data Reduction</w:t>
      </w:r>
      <w:bookmarkEnd w:id="91"/>
      <w:bookmarkEnd w:id="92"/>
      <w:commentRangeEnd w:id="94"/>
      <w:r w:rsidR="00DA7B90">
        <w:rPr>
          <w:rStyle w:val="CommentReference"/>
          <w:rFonts w:ascii="Times New Roman" w:hAnsi="Times New Roman"/>
          <w:b w:val="0"/>
          <w:smallCaps w:val="0"/>
        </w:rPr>
        <w:commentReference w:id="94"/>
      </w:r>
      <w:commentRangeEnd w:id="95"/>
      <w:r w:rsidR="006F7008">
        <w:rPr>
          <w:rStyle w:val="CommentReference"/>
          <w:rFonts w:ascii="Times New Roman" w:hAnsi="Times New Roman"/>
          <w:b w:val="0"/>
          <w:smallCaps w:val="0"/>
        </w:rPr>
        <w:commentReference w:id="95"/>
      </w:r>
      <w:commentRangeEnd w:id="96"/>
      <w:r w:rsidR="009B1BE1">
        <w:rPr>
          <w:rStyle w:val="CommentReference"/>
          <w:rFonts w:ascii="Times New Roman" w:hAnsi="Times New Roman"/>
          <w:b w:val="0"/>
          <w:smallCaps w:val="0"/>
        </w:rPr>
        <w:commentReference w:id="96"/>
      </w:r>
    </w:p>
    <w:p w14:paraId="6EA8D7EA" w14:textId="784375CA" w:rsidR="00993E0F" w:rsidRPr="00397D93" w:rsidRDefault="00993E0F" w:rsidP="00993E0F">
      <w:r w:rsidRPr="00397D93">
        <w:t>For field</w:t>
      </w:r>
      <w:r>
        <w:t>-</w:t>
      </w:r>
      <w:r w:rsidRPr="00397D93">
        <w:t xml:space="preserve">collected samples, data will be </w:t>
      </w:r>
      <w:r w:rsidR="00320BEF">
        <w:t>recorded</w:t>
      </w:r>
      <w:r w:rsidRPr="00397D93">
        <w:t xml:space="preserve"> on field datasheets </w:t>
      </w:r>
      <w:r>
        <w:t>(Appendi</w:t>
      </w:r>
      <w:r w:rsidR="00435BD5">
        <w:t>ces</w:t>
      </w:r>
      <w:r>
        <w:t xml:space="preserve"> A1</w:t>
      </w:r>
      <w:r w:rsidR="00435BD5">
        <w:t xml:space="preserve"> and A2</w:t>
      </w:r>
      <w:r>
        <w:t xml:space="preserve">) </w:t>
      </w:r>
      <w:r w:rsidRPr="00397D93">
        <w:t>printed on Rite</w:t>
      </w:r>
      <w:r w:rsidR="00C15D8E">
        <w:t xml:space="preserve"> </w:t>
      </w:r>
      <w:r w:rsidRPr="00397D93">
        <w:t>in</w:t>
      </w:r>
      <w:r w:rsidR="00C15D8E">
        <w:t xml:space="preserve"> </w:t>
      </w:r>
      <w:r w:rsidRPr="00397D93">
        <w:t>the</w:t>
      </w:r>
      <w:r w:rsidR="00C15D8E">
        <w:t xml:space="preserve"> </w:t>
      </w:r>
      <w:r w:rsidRPr="00397D93">
        <w:t xml:space="preserve">Rain </w:t>
      </w:r>
      <w:r w:rsidR="00B9169E">
        <w:t xml:space="preserve">or weatherproof </w:t>
      </w:r>
      <w:r w:rsidRPr="00397D93">
        <w:t>paper. The project lead</w:t>
      </w:r>
      <w:r w:rsidR="000D0837">
        <w:t>er</w:t>
      </w:r>
      <w:r w:rsidRPr="00397D93">
        <w:t xml:space="preserve"> will ensure that all field data </w:t>
      </w:r>
      <w:r>
        <w:t>are</w:t>
      </w:r>
      <w:r w:rsidRPr="00397D93">
        <w:t xml:space="preserve"> entered in a Microsoft Excel spreadsheet upon return from the field. The fields and data in the Excel file will be set up so that input into R software </w:t>
      </w:r>
      <w:r w:rsidR="00D84B10">
        <w:t>(R Core Team 2017)</w:t>
      </w:r>
      <w:r w:rsidR="000D0837">
        <w:t xml:space="preserve"> can be done</w:t>
      </w:r>
      <w:r w:rsidR="00B9169E">
        <w:t xml:space="preserve"> efficiently</w:t>
      </w:r>
      <w:r w:rsidRPr="00397D93">
        <w:t xml:space="preserve">. A separate datasheet </w:t>
      </w:r>
      <w:r w:rsidR="00435BD5">
        <w:t>will</w:t>
      </w:r>
      <w:r w:rsidRPr="00397D93">
        <w:t xml:space="preserve"> be used for data collected in the laboratory </w:t>
      </w:r>
      <w:r w:rsidR="00435BD5">
        <w:t>(e.g.,</w:t>
      </w:r>
      <w:r w:rsidRPr="00397D93">
        <w:t xml:space="preserve"> fecundity, development stage from histology, and fixed ovary weight</w:t>
      </w:r>
      <w:r w:rsidR="00435BD5">
        <w:t>)</w:t>
      </w:r>
      <w:r w:rsidRPr="00397D93">
        <w:t>. Th</w:t>
      </w:r>
      <w:r w:rsidR="00435BD5">
        <w:t>ese</w:t>
      </w:r>
      <w:r w:rsidRPr="00397D93">
        <w:t xml:space="preserve"> data </w:t>
      </w:r>
      <w:r w:rsidR="00435BD5">
        <w:t>will</w:t>
      </w:r>
      <w:r w:rsidRPr="00397D93">
        <w:t xml:space="preserve"> be </w:t>
      </w:r>
      <w:r w:rsidR="00435BD5">
        <w:t xml:space="preserve">simultaneously </w:t>
      </w:r>
      <w:r w:rsidRPr="00397D93">
        <w:t xml:space="preserve">entered into Excel </w:t>
      </w:r>
      <w:r w:rsidR="00435BD5">
        <w:t xml:space="preserve">and </w:t>
      </w:r>
      <w:r w:rsidRPr="00397D93">
        <w:t>recorded on the datasheet</w:t>
      </w:r>
      <w:r w:rsidR="00435BD5">
        <w:t>, which will be a backup hard copy.</w:t>
      </w:r>
      <w:r w:rsidRPr="00397D93">
        <w:t xml:space="preserve"> Datasheets will be retained and filed for future data quality control.</w:t>
      </w:r>
      <w:r w:rsidR="00E12F9F">
        <w:t xml:space="preserve"> Data will be </w:t>
      </w:r>
      <w:r w:rsidR="00E9206C">
        <w:t>uploaded to</w:t>
      </w:r>
      <w:r w:rsidR="000A5930">
        <w:t xml:space="preserve"> the ADF&amp;G data warehouse</w:t>
      </w:r>
      <w:r w:rsidR="00E12F9F">
        <w:t xml:space="preserve"> </w:t>
      </w:r>
      <w:proofErr w:type="spellStart"/>
      <w:r w:rsidR="00E12F9F">
        <w:t>OceanAK</w:t>
      </w:r>
      <w:proofErr w:type="spellEnd"/>
      <w:r w:rsidR="00E12F9F">
        <w:t>.</w:t>
      </w:r>
    </w:p>
    <w:p w14:paraId="7B1560A9" w14:textId="48231956" w:rsidR="00090958" w:rsidRDefault="00090958" w:rsidP="00090958">
      <w:pPr>
        <w:pStyle w:val="Heading2"/>
      </w:pPr>
      <w:bookmarkStart w:id="97" w:name="_Toc12952626"/>
      <w:r w:rsidRPr="0070787C">
        <w:t>Data Analysis</w:t>
      </w:r>
      <w:bookmarkEnd w:id="93"/>
      <w:bookmarkEnd w:id="97"/>
    </w:p>
    <w:p w14:paraId="058FDB3A" w14:textId="0B698215" w:rsidR="00ED6E68" w:rsidRPr="00ED6E68" w:rsidRDefault="0012001B" w:rsidP="00ED6E68">
      <w:r>
        <w:t>A</w:t>
      </w:r>
      <w:r w:rsidR="00ED6E68">
        <w:t xml:space="preserve">nalyses </w:t>
      </w:r>
      <w:r>
        <w:t xml:space="preserve">of samples collected during this project </w:t>
      </w:r>
      <w:r w:rsidR="00ED6E68">
        <w:t xml:space="preserve">will occur as part of a </w:t>
      </w:r>
      <w:r w:rsidR="00235300">
        <w:t>Master of Science project</w:t>
      </w:r>
      <w:r w:rsidR="00ED6E68">
        <w:t xml:space="preserve"> that is anticipated to begin in the fall of 2020.</w:t>
      </w:r>
    </w:p>
    <w:p w14:paraId="4A65930B" w14:textId="12B3BDDD" w:rsidR="00D84B10" w:rsidRPr="000B3B06" w:rsidRDefault="00D84B10" w:rsidP="00D84B10">
      <w:pPr>
        <w:pStyle w:val="Heading3"/>
      </w:pPr>
      <w:bookmarkStart w:id="98" w:name="_Toc12952627"/>
      <w:r w:rsidRPr="0055335F">
        <w:t xml:space="preserve">Lab </w:t>
      </w:r>
      <w:r>
        <w:t xml:space="preserve">and </w:t>
      </w:r>
      <w:proofErr w:type="gramStart"/>
      <w:r>
        <w:t>Other</w:t>
      </w:r>
      <w:proofErr w:type="gramEnd"/>
      <w:r>
        <w:t xml:space="preserve"> Non</w:t>
      </w:r>
      <w:r w:rsidR="003F61AF">
        <w:t>-</w:t>
      </w:r>
      <w:r>
        <w:t>field Processing</w:t>
      </w:r>
      <w:bookmarkEnd w:id="98"/>
    </w:p>
    <w:p w14:paraId="35C6E350" w14:textId="4B2A901D" w:rsidR="00D84B10" w:rsidRDefault="00D84B10" w:rsidP="00D84B10">
      <w:pPr>
        <w:pStyle w:val="Heading4"/>
      </w:pPr>
      <w:r w:rsidRPr="000B3B06">
        <w:t>Gonads</w:t>
      </w:r>
      <w:r>
        <w:t>–Histology and Fecundity</w:t>
      </w:r>
    </w:p>
    <w:p w14:paraId="2A0B577E" w14:textId="4F0ABFEA" w:rsidR="00D84B10" w:rsidRDefault="00B37DC3" w:rsidP="00D84B10">
      <w:r>
        <w:t>Collected o</w:t>
      </w:r>
      <w:r w:rsidR="00D84B10">
        <w:t xml:space="preserve">varies </w:t>
      </w:r>
      <w:r w:rsidR="00D84B10" w:rsidRPr="00C13A46">
        <w:t>will be assessed for maturity (mature</w:t>
      </w:r>
      <w:r>
        <w:t xml:space="preserve"> </w:t>
      </w:r>
      <w:r w:rsidR="00D84B10" w:rsidRPr="00C13A46">
        <w:t>=</w:t>
      </w:r>
      <w:r>
        <w:t xml:space="preserve"> </w:t>
      </w:r>
      <w:r w:rsidR="00D84B10" w:rsidRPr="00C13A46">
        <w:t>1 and immature</w:t>
      </w:r>
      <w:r>
        <w:t xml:space="preserve"> </w:t>
      </w:r>
      <w:r w:rsidR="00D84B10" w:rsidRPr="00C13A46">
        <w:t>=</w:t>
      </w:r>
      <w:r>
        <w:t xml:space="preserve"> </w:t>
      </w:r>
      <w:r w:rsidR="00D84B10" w:rsidRPr="00C13A46">
        <w:t>0) and stage of ovary development (</w:t>
      </w:r>
      <w:r>
        <w:t>s</w:t>
      </w:r>
      <w:r w:rsidR="00D84B10" w:rsidRPr="00C13A46">
        <w:t>tage</w:t>
      </w:r>
      <w:r>
        <w:t>s</w:t>
      </w:r>
      <w:r w:rsidR="00D84B10" w:rsidRPr="00C13A46">
        <w:t xml:space="preserve"> 1</w:t>
      </w:r>
      <w:r>
        <w:t>–</w:t>
      </w:r>
      <w:r w:rsidR="00D84B10" w:rsidRPr="00C13A46">
        <w:t>7</w:t>
      </w:r>
      <w:r>
        <w:t>; Table 1</w:t>
      </w:r>
      <w:r w:rsidR="00D84B10" w:rsidRPr="00C13A46">
        <w:t>)</w:t>
      </w:r>
      <w:r w:rsidR="00D84B10">
        <w:t xml:space="preserve"> in the lab</w:t>
      </w:r>
      <w:r w:rsidR="00D84B10" w:rsidRPr="00C13A46">
        <w:t xml:space="preserve">. Crude maturity will be assigned based on macroscopic observations using criteria adapted from </w:t>
      </w:r>
      <w:proofErr w:type="spellStart"/>
      <w:r w:rsidR="00D84B10" w:rsidRPr="00C13A46">
        <w:t>Westrheim</w:t>
      </w:r>
      <w:proofErr w:type="spellEnd"/>
      <w:r w:rsidR="00D84B10" w:rsidRPr="00C13A46">
        <w:t xml:space="preserve"> </w:t>
      </w:r>
      <w:r w:rsidR="0012001B">
        <w:t>(</w:t>
      </w:r>
      <w:r w:rsidR="00D84B10" w:rsidRPr="00C13A46">
        <w:t>1975</w:t>
      </w:r>
      <w:r w:rsidR="0012001B">
        <w:t xml:space="preserve">; </w:t>
      </w:r>
      <w:r w:rsidR="00D84B10" w:rsidRPr="00C13A46">
        <w:t xml:space="preserve">Table </w:t>
      </w:r>
      <w:r>
        <w:t>1</w:t>
      </w:r>
      <w:r w:rsidR="00D84B10" w:rsidRPr="00C13A46">
        <w:t xml:space="preserve">). </w:t>
      </w:r>
      <w:r w:rsidR="00D84B10">
        <w:t>Histological examinations will be used to validate</w:t>
      </w:r>
      <w:r w:rsidR="00D84B10" w:rsidRPr="00C13A46">
        <w:t xml:space="preserve"> maturity values and stage of development based on the stage </w:t>
      </w:r>
      <w:r w:rsidR="00D84B10" w:rsidRPr="00C13A46">
        <w:lastRenderedPageBreak/>
        <w:t>of the most advanced oocyte</w:t>
      </w:r>
      <w:r>
        <w:t xml:space="preserve"> or </w:t>
      </w:r>
      <w:r w:rsidR="00D84B10" w:rsidRPr="00C13A46">
        <w:t xml:space="preserve">embryo described in keys from Bowers </w:t>
      </w:r>
      <w:r w:rsidR="008649CC">
        <w:t>(</w:t>
      </w:r>
      <w:r w:rsidR="00D84B10" w:rsidRPr="00C13A46">
        <w:t>1992</w:t>
      </w:r>
      <w:r w:rsidR="008649CC">
        <w:t>)</w:t>
      </w:r>
      <w:r w:rsidR="00D84B10" w:rsidRPr="00C13A46">
        <w:t xml:space="preserve"> and </w:t>
      </w:r>
      <w:proofErr w:type="spellStart"/>
      <w:r w:rsidR="00D84B10" w:rsidRPr="00C13A46">
        <w:t>Bobko</w:t>
      </w:r>
      <w:proofErr w:type="spellEnd"/>
      <w:r w:rsidR="00D84B10" w:rsidRPr="00C13A46">
        <w:t xml:space="preserve"> and Berkeley </w:t>
      </w:r>
      <w:r w:rsidR="008649CC">
        <w:t>(</w:t>
      </w:r>
      <w:r w:rsidR="00D84B10" w:rsidRPr="00C13A46">
        <w:t>2004</w:t>
      </w:r>
      <w:r w:rsidR="008649CC">
        <w:t>)</w:t>
      </w:r>
      <w:r w:rsidR="00D84B10" w:rsidRPr="00C13A46">
        <w:t>.</w:t>
      </w:r>
    </w:p>
    <w:p w14:paraId="1028580A" w14:textId="45C04C25" w:rsidR="00D84B10" w:rsidRDefault="00D84B10" w:rsidP="00D84B10">
      <w:r>
        <w:t>To prepare h</w:t>
      </w:r>
      <w:r w:rsidRPr="00C13A46">
        <w:t xml:space="preserve">istological </w:t>
      </w:r>
      <w:r>
        <w:t xml:space="preserve">slides, </w:t>
      </w:r>
      <w:r w:rsidRPr="00C13A46">
        <w:t>sections will be prepped from preserved ovaries by embedding them in paraffin wax, thin-section</w:t>
      </w:r>
      <w:r w:rsidR="00F65B66">
        <w:t>ing</w:t>
      </w:r>
      <w:r w:rsidRPr="00C13A46">
        <w:t xml:space="preserve"> to 5</w:t>
      </w:r>
      <w:r w:rsidR="00F65B66">
        <w:t>–</w:t>
      </w:r>
      <w:r w:rsidRPr="00C13A46">
        <w:t>7</w:t>
      </w:r>
      <w:r w:rsidR="00C339BE">
        <w:t xml:space="preserve"> </w:t>
      </w:r>
      <w:r w:rsidRPr="00C13A46">
        <w:t>µm, and then stain</w:t>
      </w:r>
      <w:r w:rsidR="00F65B66">
        <w:t>ing</w:t>
      </w:r>
      <w:r w:rsidRPr="00C13A46">
        <w:t xml:space="preserve"> with hematoxylin and eosin Y while on a slide (West 1990</w:t>
      </w:r>
      <w:r w:rsidR="00F65B66">
        <w:t>;</w:t>
      </w:r>
      <w:r w:rsidRPr="00C13A46">
        <w:t xml:space="preserve"> Hannah et al. 2009). </w:t>
      </w:r>
      <w:commentRangeStart w:id="99"/>
      <w:r w:rsidR="00280F71">
        <w:t>H</w:t>
      </w:r>
      <w:r w:rsidRPr="00C13A46">
        <w:t>istological preparation will be conducted through Veterinary Services at the University of Alaska Fairbanks</w:t>
      </w:r>
      <w:ins w:id="100" w:author="Schroeder, Kercia L (DFG)" w:date="2019-07-31T13:27:00Z">
        <w:r w:rsidR="00280F71">
          <w:t xml:space="preserve"> or will be put out to bid if the cost is &gt;$5,000</w:t>
        </w:r>
      </w:ins>
      <w:r w:rsidRPr="00C13A46">
        <w:t>.</w:t>
      </w:r>
      <w:commentRangeEnd w:id="99"/>
      <w:r w:rsidR="00DA7B90">
        <w:rPr>
          <w:rStyle w:val="CommentReference"/>
        </w:rPr>
        <w:commentReference w:id="99"/>
      </w:r>
      <w:r w:rsidR="00D52D09">
        <w:t xml:space="preserve"> </w:t>
      </w:r>
      <w:r w:rsidR="00DA7B90">
        <w:t>S</w:t>
      </w:r>
      <w:r w:rsidRPr="00C13A46">
        <w:t xml:space="preserve">lides will be viewed under a compound microscope. </w:t>
      </w:r>
      <w:bookmarkStart w:id="101" w:name="_Hlk6782575"/>
      <w:r w:rsidRPr="00C13A46">
        <w:t>The final determination of maturity and reproductive activity will be assessed from histological observations</w:t>
      </w:r>
      <w:r>
        <w:t xml:space="preserve"> following the methods of</w:t>
      </w:r>
      <w:bookmarkEnd w:id="101"/>
      <w:r>
        <w:t xml:space="preserve"> </w:t>
      </w:r>
      <w:r w:rsidRPr="00C26520">
        <w:t xml:space="preserve">Bowers (1992) and </w:t>
      </w:r>
      <w:proofErr w:type="spellStart"/>
      <w:r w:rsidRPr="00C26520">
        <w:t>Bobko</w:t>
      </w:r>
      <w:proofErr w:type="spellEnd"/>
      <w:r w:rsidRPr="00C26520">
        <w:t xml:space="preserve"> and Berkeley (2004)</w:t>
      </w:r>
      <w:r>
        <w:t>.</w:t>
      </w:r>
    </w:p>
    <w:p w14:paraId="76C6343F" w14:textId="77777777" w:rsidR="00D84B10" w:rsidRDefault="00D84B10" w:rsidP="00F65B66">
      <w:pPr>
        <w:pStyle w:val="Heading4"/>
      </w:pPr>
      <w:r>
        <w:t>Fecundity</w:t>
      </w:r>
    </w:p>
    <w:p w14:paraId="76A60D00" w14:textId="2B058C0D" w:rsidR="00BF0892" w:rsidRDefault="00D84B10" w:rsidP="00D84326">
      <w:r w:rsidRPr="00CA380E">
        <w:t xml:space="preserve">Fecundity </w:t>
      </w:r>
      <w:r>
        <w:t>will be estimated</w:t>
      </w:r>
      <w:r w:rsidRPr="00CA380E">
        <w:t xml:space="preserve"> using </w:t>
      </w:r>
      <w:r>
        <w:t>the</w:t>
      </w:r>
      <w:r w:rsidRPr="00CA380E">
        <w:t xml:space="preserve"> gravimetric method (</w:t>
      </w:r>
      <w:proofErr w:type="spellStart"/>
      <w:r>
        <w:t>Murua</w:t>
      </w:r>
      <w:proofErr w:type="spellEnd"/>
      <w:r>
        <w:t xml:space="preserve"> et al. 2003</w:t>
      </w:r>
      <w:r w:rsidRPr="00CA380E">
        <w:t>). Each ovary will be weighed in the lab to produce a fixed total weight</w:t>
      </w:r>
      <w:r>
        <w:t xml:space="preserve"> (</w:t>
      </w:r>
      <w:proofErr w:type="spellStart"/>
      <w:r w:rsidRPr="00BF0892">
        <w:rPr>
          <w:i/>
        </w:rPr>
        <w:t>w</w:t>
      </w:r>
      <w:r w:rsidRPr="00BF0892">
        <w:rPr>
          <w:i/>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w:t>
      </w:r>
      <w:r w:rsidR="00BF0892">
        <w:t xml:space="preserve"> </w:t>
      </w:r>
      <w:r>
        <w:t>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 (</w:t>
      </w:r>
      <w:r w:rsidRPr="00BF0892">
        <w:rPr>
          <w:i/>
        </w:rPr>
        <w:t>o</w:t>
      </w:r>
      <w:r w:rsidRPr="00BF0892">
        <w:rPr>
          <w:i/>
          <w:vertAlign w:val="subscript"/>
        </w:rPr>
        <w:t>i</w:t>
      </w:r>
      <w:r>
        <w:t>)</w:t>
      </w:r>
      <w:r w:rsidRPr="00CA380E">
        <w:t xml:space="preserve"> </w:t>
      </w:r>
      <w:r>
        <w:t>for each</w:t>
      </w:r>
      <w:r w:rsidRPr="00CA380E">
        <w:t xml:space="preserve"> subsample will be divided by the subsample weight</w:t>
      </w:r>
      <w:r>
        <w:t xml:space="preserve"> (</w:t>
      </w:r>
      <w:proofErr w:type="spellStart"/>
      <w:r w:rsidRPr="00BF0892">
        <w:rPr>
          <w:i/>
        </w:rPr>
        <w:t>w</w:t>
      </w:r>
      <w:r w:rsidRPr="00BF0892">
        <w:rPr>
          <w:i/>
          <w:vertAlign w:val="subscript"/>
        </w:rPr>
        <w:t>i</w:t>
      </w:r>
      <w:proofErr w:type="spellEnd"/>
      <w:r>
        <w:t>)</w:t>
      </w:r>
      <w:r w:rsidRPr="00CA380E">
        <w:t xml:space="preserve"> to produce </w:t>
      </w:r>
      <w:r>
        <w:t>a density of</w:t>
      </w:r>
      <w:r w:rsidRPr="00CA380E">
        <w:t xml:space="preserve"> </w:t>
      </w:r>
      <w:r>
        <w:t>eggs per gram of ovary (</w:t>
      </w:r>
      <m:oMath>
        <m:acc>
          <m:accPr>
            <m:chr m:val="̅"/>
            <m:ctrlPr>
              <w:rPr>
                <w:rFonts w:ascii="Cambria Math" w:hAnsi="Cambria Math"/>
                <w:i/>
              </w:rPr>
            </m:ctrlPr>
          </m:accPr>
          <m:e>
            <m:r>
              <w:rPr>
                <w:rFonts w:ascii="Cambria Math" w:hAnsi="Cambria Math"/>
              </w:rPr>
              <m:t>d</m:t>
            </m:r>
          </m:e>
        </m:acc>
      </m:oMath>
      <w:r>
        <w:t>)</w:t>
      </w:r>
      <w:r w:rsidR="007159B6">
        <w:t xml:space="preserve"> and summed over the number of samples to produce a mean density</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BF0892" w14:paraId="484BDDE9" w14:textId="77777777" w:rsidTr="00BF0892">
        <w:tc>
          <w:tcPr>
            <w:tcW w:w="8838" w:type="dxa"/>
            <w:vAlign w:val="center"/>
          </w:tcPr>
          <w:p w14:paraId="0CAD36C1" w14:textId="18217C44" w:rsidR="00BF0892" w:rsidRDefault="003A3794" w:rsidP="00BF0892">
            <w:pPr>
              <w:pStyle w:val="NoSpacing"/>
              <w:jc w:val="center"/>
            </w:pPr>
            <m:oMathPara>
              <m:oMath>
                <m:acc>
                  <m:accPr>
                    <m:chr m:val="̅"/>
                    <m:ctrlPr>
                      <w:rPr>
                        <w:rFonts w:ascii="Cambria Math" w:hAnsi="Cambria Math"/>
                        <w:i/>
                        <w:sz w:val="22"/>
                      </w:rPr>
                    </m:ctrlPr>
                  </m:accPr>
                  <m:e>
                    <m:r>
                      <w:rPr>
                        <w:rFonts w:ascii="Cambria Math" w:hAnsi="Cambria Math"/>
                        <w:sz w:val="22"/>
                      </w:rPr>
                      <m:t>d</m:t>
                    </m:r>
                  </m:e>
                </m:acc>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m:oMathPara>
          </w:p>
        </w:tc>
        <w:tc>
          <w:tcPr>
            <w:tcW w:w="738" w:type="dxa"/>
            <w:vAlign w:val="center"/>
          </w:tcPr>
          <w:p w14:paraId="6C1A4EBF" w14:textId="3682D95F" w:rsidR="00BF0892" w:rsidRDefault="00BF0892" w:rsidP="00BF0892">
            <w:pPr>
              <w:pStyle w:val="NoSpacing"/>
              <w:jc w:val="right"/>
            </w:pPr>
            <w:r>
              <w:t>(2)</w:t>
            </w:r>
          </w:p>
        </w:tc>
      </w:tr>
    </w:tbl>
    <w:p w14:paraId="72DF9ADC" w14:textId="5364B0B0" w:rsidR="002B2104" w:rsidRPr="002B2104" w:rsidRDefault="002B2104" w:rsidP="00BF0892">
      <w:pPr>
        <w:pStyle w:val="NoSpacing"/>
        <w:spacing w:after="120"/>
      </w:pPr>
      <w:r>
        <w:t xml:space="preserve">where </w:t>
      </w:r>
      <w:r>
        <w:rPr>
          <w:i/>
        </w:rPr>
        <w:t xml:space="preserve">n </w:t>
      </w:r>
      <w:r>
        <w:t xml:space="preserve">is </w:t>
      </w:r>
      <w:r w:rsidR="007159B6">
        <w:t>the number of subsamples (at least 3).</w:t>
      </w:r>
    </w:p>
    <w:p w14:paraId="2CCF5311" w14:textId="51DFB256" w:rsidR="00D84B10" w:rsidRDefault="00D84B10" w:rsidP="00BF0892">
      <w:pPr>
        <w:pStyle w:val="NoSpacing"/>
        <w:spacing w:after="120"/>
      </w:pPr>
      <w:r>
        <w:t>Subsamples (</w:t>
      </w:r>
      <w:r w:rsidRPr="00BF0892">
        <w:rPr>
          <w:i/>
        </w:rPr>
        <w:t>n</w:t>
      </w:r>
      <w:r>
        <w:t>) will continue to be collected until a coefficient of variation (CV) of 5% or less is achieved for the mean density of oocytes or embryos per gram of ovary (</w:t>
      </w:r>
      <w:proofErr w:type="spellStart"/>
      <w:r>
        <w:t>Kjesbu</w:t>
      </w:r>
      <w:proofErr w:type="spellEnd"/>
      <w:r>
        <w:t xml:space="preserve"> 1989</w:t>
      </w:r>
      <w:r w:rsidR="00BF0892">
        <w:t>;</w:t>
      </w:r>
      <w:r>
        <w:t xml:space="preserve"> </w:t>
      </w:r>
      <w:proofErr w:type="spellStart"/>
      <w:r>
        <w:t>Murua</w:t>
      </w:r>
      <w:proofErr w:type="spellEnd"/>
      <w:r>
        <w:t xml:space="preserve"> et al. 2003)</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BF0892" w14:paraId="745643F9" w14:textId="77777777" w:rsidTr="00BF0892">
        <w:tc>
          <w:tcPr>
            <w:tcW w:w="8838" w:type="dxa"/>
            <w:vAlign w:val="center"/>
          </w:tcPr>
          <w:p w14:paraId="2BE98770" w14:textId="01B017B9" w:rsidR="00BF0892" w:rsidRDefault="003A3794" w:rsidP="00467F49">
            <w:pPr>
              <w:pStyle w:val="NoSpacing"/>
              <w:jc w:val="center"/>
            </w:pPr>
            <m:oMathPara>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d</m:t>
                        </m:r>
                      </m:e>
                    </m:acc>
                  </m:den>
                </m:f>
                <m:r>
                  <w:rPr>
                    <w:rFonts w:ascii="Cambria Math" w:hAnsi="Cambria Math"/>
                  </w:rPr>
                  <m:t>×100</m:t>
                </m:r>
              </m:oMath>
            </m:oMathPara>
          </w:p>
        </w:tc>
        <w:tc>
          <w:tcPr>
            <w:tcW w:w="738" w:type="dxa"/>
            <w:vAlign w:val="center"/>
          </w:tcPr>
          <w:p w14:paraId="38FD9BFE" w14:textId="7F42BB15" w:rsidR="00BF0892" w:rsidRDefault="00BF0892" w:rsidP="00BF0892">
            <w:pPr>
              <w:pStyle w:val="NoSpacing"/>
              <w:jc w:val="right"/>
            </w:pPr>
            <w:r>
              <w:t>(3)</w:t>
            </w:r>
          </w:p>
        </w:tc>
      </w:tr>
    </w:tbl>
    <w:p w14:paraId="361B1FA9" w14:textId="34616DC1" w:rsidR="00BF0892" w:rsidRPr="002B2104" w:rsidRDefault="002B2104" w:rsidP="00D84326">
      <w:r>
        <w:t xml:space="preserve">where </w:t>
      </w:r>
      <w:r>
        <w:rPr>
          <w:i/>
        </w:rPr>
        <w:t xml:space="preserve">s </w:t>
      </w:r>
      <w:r>
        <w:t>is</w:t>
      </w:r>
      <w:r w:rsidR="00BE6C0B">
        <w:t xml:space="preserve"> </w:t>
      </w:r>
      <w:r w:rsidR="00467F49">
        <w:t>the standard deviation of mean density of eggs per gram of ovary.</w:t>
      </w:r>
    </w:p>
    <w:p w14:paraId="0EF7C353" w14:textId="0EAD3BA4" w:rsidR="00D84B10" w:rsidRDefault="00D84B10" w:rsidP="00D84326">
      <w:r>
        <w:t xml:space="preserve">The mean density will then be </w:t>
      </w:r>
      <w:r w:rsidRPr="00CA380E">
        <w:t>multiplied by the total weight of the ovary</w:t>
      </w:r>
      <w:r>
        <w:t xml:space="preserve"> (</w:t>
      </w:r>
      <w:r w:rsidRPr="00D84326">
        <w:rPr>
          <w:i/>
        </w:rPr>
        <w:t>W</w:t>
      </w:r>
      <w:r w:rsidRPr="00D84326">
        <w:rPr>
          <w:i/>
          <w:vertAlign w:val="subscript"/>
        </w:rPr>
        <w:t>o</w:t>
      </w:r>
      <w:r>
        <w:t>)</w:t>
      </w:r>
      <w:r w:rsidRPr="00CA380E">
        <w:t xml:space="preserve"> to yield an estimate of </w:t>
      </w:r>
      <w:r>
        <w:t xml:space="preserve">absolute </w:t>
      </w:r>
      <w:r w:rsidRPr="00CA380E">
        <w:t>fecundity</w:t>
      </w:r>
      <w:r>
        <w:t xml:space="preserve"> (</w:t>
      </w:r>
      <w:r w:rsidRPr="00D84326">
        <w:rPr>
          <w:i/>
        </w:rPr>
        <w:t>AF</w:t>
      </w:r>
      <w:r>
        <w:t xml:space="preserve">) </w:t>
      </w:r>
      <w:r w:rsidR="00BE6C0B">
        <w:t>(</w:t>
      </w:r>
      <w:proofErr w:type="spellStart"/>
      <w:r>
        <w:t>Murua</w:t>
      </w:r>
      <w:proofErr w:type="spellEnd"/>
      <w:r>
        <w:t xml:space="preserve"> et al. (2003)</w:t>
      </w:r>
      <w:r w:rsidR="00BE6C0B">
        <w:t>)</w:t>
      </w:r>
      <w:r w:rsidR="00D84326">
        <w:t>:</w:t>
      </w:r>
      <w:r w:rsidRPr="00CA38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392B55" w14:paraId="16CFCA57" w14:textId="77777777" w:rsidTr="00D84326">
        <w:tc>
          <w:tcPr>
            <w:tcW w:w="8838" w:type="dxa"/>
          </w:tcPr>
          <w:p w14:paraId="485578AA" w14:textId="10312F6D" w:rsidR="00392B55" w:rsidRDefault="00D84326" w:rsidP="00467F49">
            <w:pPr>
              <w:pStyle w:val="NoSpacing"/>
            </w:pPr>
            <m:oMathPara>
              <m:oMath>
                <m:r>
                  <w:rPr>
                    <w:rFonts w:ascii="Cambria Math" w:hAnsi="Cambria Math"/>
                  </w:rPr>
                  <m:t>AF=</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 .</m:t>
                </m:r>
              </m:oMath>
            </m:oMathPara>
          </w:p>
        </w:tc>
        <w:tc>
          <w:tcPr>
            <w:tcW w:w="738" w:type="dxa"/>
            <w:vAlign w:val="center"/>
          </w:tcPr>
          <w:p w14:paraId="1202F724" w14:textId="4E0EC136" w:rsidR="00392B55" w:rsidRDefault="00D84326" w:rsidP="00D84326">
            <w:pPr>
              <w:pStyle w:val="NoSpacing"/>
              <w:jc w:val="right"/>
            </w:pPr>
            <w:r>
              <w:t>(4)</w:t>
            </w:r>
          </w:p>
        </w:tc>
      </w:tr>
    </w:tbl>
    <w:p w14:paraId="29F989A0" w14:textId="6A7165D2" w:rsidR="00067A20" w:rsidRDefault="00D84B10" w:rsidP="00067A20">
      <w:r>
        <w:t>Absolute fecundity will be estimated for stages 3</w:t>
      </w:r>
      <w:r w:rsidR="00205513">
        <w:t>–</w:t>
      </w:r>
      <w:r>
        <w:t xml:space="preserve">5 (mature through ripe) with the possibility that each stage </w:t>
      </w:r>
      <w:r w:rsidR="00205513">
        <w:t xml:space="preserve">will </w:t>
      </w:r>
      <w:r>
        <w:t>be treated separately in the analysis of fecundity to account for the possibility of fecundity downregulation</w:t>
      </w:r>
      <w:r w:rsidR="00467F49">
        <w:t xml:space="preserve"> (aborted eggs over the course of development)</w:t>
      </w:r>
      <w:r>
        <w:t>.</w:t>
      </w:r>
    </w:p>
    <w:p w14:paraId="5FAFA31A" w14:textId="1F941557" w:rsidR="00D84B10" w:rsidRDefault="004B5CFE" w:rsidP="00205513">
      <w:pPr>
        <w:spacing w:before="240"/>
      </w:pPr>
      <w:r>
        <w:t>R</w:t>
      </w:r>
      <w:r w:rsidR="00D84B10">
        <w:t>elative</w:t>
      </w:r>
      <w:r w:rsidR="00FB18C7">
        <w:t xml:space="preserve"> </w:t>
      </w:r>
      <w:r w:rsidR="00D84B10">
        <w:t>fecundity (</w:t>
      </w:r>
      <w:r w:rsidR="00D84B10" w:rsidRPr="007C4B21">
        <w:rPr>
          <w:i/>
        </w:rPr>
        <w:t>RF</w:t>
      </w:r>
      <w:r w:rsidR="00D84B10">
        <w:t xml:space="preserve">) </w:t>
      </w:r>
      <w:r>
        <w:t xml:space="preserve">will </w:t>
      </w:r>
      <w:r w:rsidR="00D84B10">
        <w:t>be estimated by dividing the absolute fecundity by fish weight (</w:t>
      </w:r>
      <w:proofErr w:type="spellStart"/>
      <w:r w:rsidR="00D84B10" w:rsidRPr="00067A20">
        <w:rPr>
          <w:i/>
        </w:rPr>
        <w:t>W</w:t>
      </w:r>
      <w:r w:rsidR="00D84B10" w:rsidRPr="00067A20">
        <w:rPr>
          <w:i/>
          <w:vertAlign w:val="subscript"/>
        </w:rPr>
        <w:t>fish</w:t>
      </w:r>
      <w:proofErr w:type="spellEnd"/>
      <w:r w:rsidR="00D84B10">
        <w:t>)</w:t>
      </w:r>
      <w:r w:rsidR="00067A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067A20" w14:paraId="2F0117CC" w14:textId="77777777" w:rsidTr="00FB18C7">
        <w:tc>
          <w:tcPr>
            <w:tcW w:w="8838" w:type="dxa"/>
          </w:tcPr>
          <w:p w14:paraId="5308B86C" w14:textId="7B976C93" w:rsidR="00067A20" w:rsidRDefault="00067A20" w:rsidP="00FB18C7">
            <w:pPr>
              <w:pStyle w:val="NoSpacing"/>
            </w:pPr>
            <m:oMathPara>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r>
                  <w:rPr>
                    <w:rFonts w:ascii="Cambria Math" w:hAnsi="Cambria Math"/>
                  </w:rPr>
                  <m:t xml:space="preserve"> .</m:t>
                </m:r>
              </m:oMath>
            </m:oMathPara>
          </w:p>
        </w:tc>
        <w:tc>
          <w:tcPr>
            <w:tcW w:w="738" w:type="dxa"/>
            <w:vAlign w:val="center"/>
          </w:tcPr>
          <w:p w14:paraId="1097EA38" w14:textId="6468573A" w:rsidR="00067A20" w:rsidRDefault="00067A20" w:rsidP="00FB18C7">
            <w:pPr>
              <w:pStyle w:val="NoSpacing"/>
              <w:jc w:val="right"/>
            </w:pPr>
            <w:r>
              <w:t>(5)</w:t>
            </w:r>
          </w:p>
        </w:tc>
      </w:tr>
    </w:tbl>
    <w:p w14:paraId="546C9BC3" w14:textId="1F7C7B9E" w:rsidR="00D84B10" w:rsidRPr="00EA7548" w:rsidRDefault="00D84B10" w:rsidP="00D84B10">
      <w:pPr>
        <w:pStyle w:val="Heading3"/>
      </w:pPr>
      <w:bookmarkStart w:id="102" w:name="_Toc12952628"/>
      <w:commentRangeStart w:id="103"/>
      <w:r w:rsidRPr="00EA7548">
        <w:lastRenderedPageBreak/>
        <w:t xml:space="preserve">Length and Age at Maturity </w:t>
      </w:r>
      <w:commentRangeEnd w:id="103"/>
      <w:r w:rsidR="00DA7B90">
        <w:rPr>
          <w:rStyle w:val="CommentReference"/>
          <w:b w:val="0"/>
        </w:rPr>
        <w:commentReference w:id="103"/>
      </w:r>
      <w:r w:rsidRPr="00EA7548">
        <w:t>(Objective 1)</w:t>
      </w:r>
      <w:bookmarkEnd w:id="102"/>
    </w:p>
    <w:p w14:paraId="65A06FEA" w14:textId="0F03607B" w:rsidR="00D84B10" w:rsidRDefault="00D84B10" w:rsidP="00FC5A0B">
      <w:r w:rsidRPr="00EA7548">
        <w:t xml:space="preserve">The maturity values from histological examination of black </w:t>
      </w:r>
      <w:r w:rsidR="00FB18C7">
        <w:t>r</w:t>
      </w:r>
      <w:r w:rsidR="00FB18C7" w:rsidRPr="00EA7548">
        <w:t xml:space="preserve">ockfish </w:t>
      </w:r>
      <w:r w:rsidRPr="00EA7548">
        <w:t xml:space="preserve">will be used to estimate the probability of maturity as a function of length (age). </w:t>
      </w:r>
      <w:r w:rsidR="00CF7BDA">
        <w:t>A</w:t>
      </w:r>
      <w:r w:rsidRPr="00EA7548">
        <w:t xml:space="preserve"> Bayesian analysis</w:t>
      </w:r>
      <w:r w:rsidR="00CF7BDA">
        <w:t xml:space="preserve"> will be performed</w:t>
      </w:r>
      <w:r w:rsidRPr="00EA7548">
        <w:t xml:space="preserve"> to obtain estimates and credible intervals for </w:t>
      </w:r>
      <w:r w:rsidRPr="00424669">
        <w:rPr>
          <w:i/>
          <w:iCs/>
        </w:rPr>
        <w:t>L50</w:t>
      </w:r>
      <w:r w:rsidRPr="00EA7548">
        <w:t xml:space="preserve"> and </w:t>
      </w:r>
      <w:r w:rsidRPr="00424669">
        <w:rPr>
          <w:i/>
          <w:iCs/>
        </w:rPr>
        <w:t>A50</w:t>
      </w:r>
      <w:r w:rsidRPr="00EA7548">
        <w:t xml:space="preserve">. </w:t>
      </w:r>
      <w:r w:rsidR="00467F49">
        <w:t>Probability of maturity</w:t>
      </w:r>
      <w:r w:rsidRPr="00EA7548">
        <w:t xml:space="preserve"> will be modeled as a Bernoulli(</w:t>
      </w:r>
      <w:r w:rsidRPr="00EA7548">
        <w:rPr>
          <w:i/>
        </w:rPr>
        <w:t>p</w:t>
      </w:r>
      <w:r w:rsidRPr="00EA7548">
        <w:t>) random variable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B18C7" w14:paraId="0B1278F9" w14:textId="77777777" w:rsidTr="00FB18C7">
        <w:tc>
          <w:tcPr>
            <w:tcW w:w="8838" w:type="dxa"/>
          </w:tcPr>
          <w:p w14:paraId="01F6BC65" w14:textId="10E695E3" w:rsidR="00FB18C7" w:rsidRDefault="00FB18C7" w:rsidP="00FB18C7">
            <w:pPr>
              <w:pStyle w:val="NoSpacing"/>
            </w:pPr>
            <m:oMathPara>
              <m:oMath>
                <m:r>
                  <w:rPr>
                    <w:rFonts w:ascii="Cambria Math" w:eastAsiaTheme="minorEastAsia" w:hAnsi="Cambria Math"/>
                    <w:color w:val="000000" w:themeColor="text1"/>
                    <w:kern w:val="24"/>
                  </w:rPr>
                  <m:t>p =</m:t>
                </m:r>
                <m:f>
                  <m:fPr>
                    <m:ctrlPr>
                      <w:rPr>
                        <w:rFonts w:ascii="Cambria Math" w:eastAsiaTheme="minorEastAsia" w:hAnsi="Cambria Math"/>
                        <w:iCs/>
                        <w:color w:val="000000" w:themeColor="text1"/>
                        <w:kern w:val="24"/>
                      </w:rPr>
                    </m:ctrlPr>
                  </m:fPr>
                  <m:num>
                    <m:r>
                      <w:rPr>
                        <w:rFonts w:ascii="Cambria Math" w:eastAsiaTheme="minorEastAsia" w:hAnsi="Cambria Math"/>
                        <w:color w:val="000000" w:themeColor="text1"/>
                        <w:kern w:val="24"/>
                      </w:rPr>
                      <m:t>1</m:t>
                    </m:r>
                    <m:ctrlPr>
                      <w:rPr>
                        <w:rFonts w:ascii="Cambria Math" w:eastAsiaTheme="minorEastAsia" w:hAnsi="Cambria Math"/>
                        <w:i/>
                        <w:iCs/>
                        <w:color w:val="000000" w:themeColor="text1"/>
                        <w:kern w:val="24"/>
                      </w:rPr>
                    </m:ctrlPr>
                  </m:num>
                  <m:den>
                    <m:r>
                      <w:rPr>
                        <w:rFonts w:ascii="Cambria Math" w:eastAsiaTheme="minorEastAsia" w:hAnsi="Cambria Math"/>
                        <w:color w:val="000000" w:themeColor="text1"/>
                        <w:kern w:val="24"/>
                      </w:rPr>
                      <m:t>1+</m:t>
                    </m:r>
                    <m:sSup>
                      <m:sSupPr>
                        <m:ctrlPr>
                          <w:rPr>
                            <w:rFonts w:ascii="Cambria Math" w:eastAsiaTheme="minorEastAsia" w:hAnsi="Cambria Math"/>
                            <w:i/>
                            <w:iCs/>
                            <w:color w:val="000000" w:themeColor="text1"/>
                            <w:kern w:val="24"/>
                          </w:rPr>
                        </m:ctrlPr>
                      </m:sSupPr>
                      <m:e>
                        <m:r>
                          <w:rPr>
                            <w:rFonts w:ascii="Cambria Math" w:eastAsiaTheme="minorEastAsia" w:hAnsi="Cambria Math"/>
                            <w:color w:val="000000" w:themeColor="text1"/>
                            <w:kern w:val="24"/>
                          </w:rPr>
                          <m:t>e</m:t>
                        </m:r>
                      </m:e>
                      <m:sup>
                        <m:r>
                          <w:rPr>
                            <w:rFonts w:ascii="Cambria Math" w:eastAsiaTheme="minorEastAsia" w:hAnsi="Cambria Math"/>
                            <w:color w:val="000000" w:themeColor="text1"/>
                            <w:kern w:val="24"/>
                          </w:rPr>
                          <m:t>-</m:t>
                        </m:r>
                        <m:d>
                          <m:dPr>
                            <m:ctrlPr>
                              <w:rPr>
                                <w:rFonts w:ascii="Cambria Math" w:eastAsiaTheme="minorEastAsia" w:hAnsi="Cambria Math"/>
                                <w:i/>
                                <w:iCs/>
                                <w:color w:val="000000" w:themeColor="text1"/>
                                <w:kern w:val="24"/>
                              </w:rPr>
                            </m:ctrlPr>
                          </m:dPr>
                          <m:e>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o</m:t>
                                </m:r>
                              </m:sub>
                            </m:sSub>
                            <m:r>
                              <w:rPr>
                                <w:rFonts w:ascii="Cambria Math" w:eastAsiaTheme="minorEastAsia" w:hAnsi="Cambria Math"/>
                                <w:color w:val="000000" w:themeColor="text1"/>
                                <w:kern w:val="24"/>
                              </w:rPr>
                              <m:t> +</m:t>
                            </m:r>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1</m:t>
                                </m:r>
                              </m:sub>
                            </m:sSub>
                            <m:r>
                              <w:rPr>
                                <w:rFonts w:ascii="Cambria Math" w:eastAsiaTheme="minorEastAsia" w:hAnsi="Cambria Math"/>
                                <w:color w:val="000000" w:themeColor="text1"/>
                                <w:kern w:val="24"/>
                              </w:rPr>
                              <m:t>x</m:t>
                            </m:r>
                          </m:e>
                        </m:d>
                      </m:sup>
                    </m:sSup>
                    <m:ctrlPr>
                      <w:rPr>
                        <w:rFonts w:ascii="Cambria Math" w:eastAsiaTheme="minorEastAsia" w:hAnsi="Cambria Math"/>
                        <w:i/>
                        <w:iCs/>
                        <w:color w:val="000000" w:themeColor="text1"/>
                        <w:kern w:val="24"/>
                      </w:rPr>
                    </m:ctrlPr>
                  </m:den>
                </m:f>
                <m:r>
                  <w:rPr>
                    <w:rFonts w:ascii="Cambria Math" w:eastAsiaTheme="minorEastAsia" w:hAnsi="Cambria Math"/>
                    <w:color w:val="000000" w:themeColor="text1"/>
                    <w:kern w:val="24"/>
                  </w:rPr>
                  <m:t xml:space="preserve"> .</m:t>
                </m:r>
              </m:oMath>
            </m:oMathPara>
          </w:p>
        </w:tc>
        <w:tc>
          <w:tcPr>
            <w:tcW w:w="738" w:type="dxa"/>
            <w:vAlign w:val="center"/>
          </w:tcPr>
          <w:p w14:paraId="71A61221" w14:textId="4838CB37" w:rsidR="00FB18C7" w:rsidRDefault="00FB18C7" w:rsidP="00FB18C7">
            <w:pPr>
              <w:pStyle w:val="NoSpacing"/>
              <w:jc w:val="right"/>
            </w:pPr>
            <w:r>
              <w:t>(6)</w:t>
            </w:r>
          </w:p>
        </w:tc>
      </w:tr>
    </w:tbl>
    <w:p w14:paraId="3BAC9A86" w14:textId="69F85F22" w:rsidR="00D84B10" w:rsidRDefault="00CF7BDA" w:rsidP="00FC5A0B">
      <w:r>
        <w:t>W</w:t>
      </w:r>
      <w:r w:rsidR="00D84B10" w:rsidRPr="00EA7548">
        <w:t xml:space="preserve">eakly informative </w:t>
      </w:r>
      <w:proofErr w:type="gramStart"/>
      <w:r w:rsidR="00D84B10" w:rsidRPr="00EA7548">
        <w:t>Normal(</w:t>
      </w:r>
      <w:proofErr w:type="gramEnd"/>
      <w:r w:rsidR="00D84B10" w:rsidRPr="00EA7548">
        <w:t xml:space="preserve">0, 100) priors </w:t>
      </w:r>
      <w:r>
        <w:t xml:space="preserve">will be used </w:t>
      </w:r>
      <w:r w:rsidR="00D84B10" w:rsidRPr="00EA7548">
        <w:t xml:space="preserve">for both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will be obtained using Program R (R Core Team 2017) and the rjags package (</w:t>
      </w:r>
      <w:r w:rsidR="00FB18C7">
        <w:t>Plummer 2016</w:t>
      </w:r>
      <w:r w:rsidR="00D84B10" w:rsidRPr="00EA7548">
        <w:t xml:space="preserve">). After obtaining draws for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w:r w:rsidR="00D84B10" w:rsidRPr="001424F7">
        <w:rPr>
          <w:i/>
          <w:iCs/>
        </w:rPr>
        <w:t>L50</w:t>
      </w:r>
      <w:r w:rsidR="00D84B10" w:rsidRPr="00EA7548">
        <w:t xml:space="preserve"> (</w:t>
      </w:r>
      <w:r w:rsidR="00D84B10" w:rsidRPr="001424F7">
        <w:rPr>
          <w:i/>
          <w:iCs/>
        </w:rPr>
        <w:t>A50</w:t>
      </w:r>
      <w:r w:rsidR="00D84B10" w:rsidRPr="00EA7548">
        <w:t>) will be calculated as</w:t>
      </w:r>
      <w:r w:rsidR="00AC4964">
        <w:t xml:space="preserve"> follows</w:t>
      </w:r>
      <w:r w:rsidR="00D84B10" w:rsidRPr="00EA75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AC4964" w14:paraId="40FA1022" w14:textId="77777777" w:rsidTr="00AC4964">
        <w:trPr>
          <w:trHeight w:val="783"/>
        </w:trPr>
        <w:tc>
          <w:tcPr>
            <w:tcW w:w="8838" w:type="dxa"/>
          </w:tcPr>
          <w:p w14:paraId="330BD98E" w14:textId="5C4F7831" w:rsidR="00AC4964" w:rsidRDefault="00AC4964" w:rsidP="001B150B">
            <w:pPr>
              <w:pStyle w:val="NoSpacing"/>
            </w:pPr>
            <m:oMathPara>
              <m:oMath>
                <m:r>
                  <w:rPr>
                    <w:rFonts w:ascii="Cambria Math" w:hAnsi="Cambria Math"/>
                    <w:color w:val="000000" w:themeColor="text1"/>
                    <w:kern w:val="24"/>
                  </w:rPr>
                  <m:t>L</m:t>
                </m:r>
                <m:sSup>
                  <m:sSupPr>
                    <m:ctrlPr>
                      <w:rPr>
                        <w:rFonts w:ascii="Cambria Math" w:hAnsi="Cambria Math"/>
                        <w:i/>
                        <w:color w:val="000000" w:themeColor="text1"/>
                        <w:kern w:val="24"/>
                      </w:rPr>
                    </m:ctrlPr>
                  </m:sSupPr>
                  <m:e>
                    <m:r>
                      <w:rPr>
                        <w:rFonts w:ascii="Cambria Math" w:hAnsi="Cambria Math"/>
                        <w:color w:val="000000" w:themeColor="text1"/>
                        <w:kern w:val="24"/>
                      </w:rPr>
                      <m:t>50</m:t>
                    </m:r>
                  </m:e>
                  <m:sup>
                    <m:r>
                      <w:rPr>
                        <w:rFonts w:ascii="Cambria Math" w:hAnsi="Cambria Math"/>
                        <w:color w:val="000000" w:themeColor="text1"/>
                        <w:kern w:val="24"/>
                      </w:rPr>
                      <m:t>*</m:t>
                    </m:r>
                  </m:sup>
                </m:sSup>
                <m:r>
                  <w:rPr>
                    <w:rFonts w:ascii="Cambria Math" w:hAnsi="Cambria Math"/>
                    <w:color w:val="000000" w:themeColor="text1"/>
                    <w:kern w:val="24"/>
                  </w:rPr>
                  <m:t>=</m:t>
                </m:r>
                <m:f>
                  <m:fPr>
                    <m:ctrlPr>
                      <w:rPr>
                        <w:rFonts w:ascii="Cambria Math" w:hAnsi="Cambria Math"/>
                        <w:iCs/>
                        <w:color w:val="000000" w:themeColor="text1"/>
                        <w:kern w:val="24"/>
                      </w:rPr>
                    </m:ctrlPr>
                  </m:fPr>
                  <m:num>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0</m:t>
                        </m:r>
                      </m:sub>
                    </m:sSub>
                    <m:ctrlPr>
                      <w:rPr>
                        <w:rFonts w:ascii="Cambria Math" w:hAnsi="Cambria Math"/>
                        <w:i/>
                        <w:iCs/>
                        <w:color w:val="000000" w:themeColor="text1"/>
                        <w:kern w:val="24"/>
                      </w:rPr>
                    </m:ctrlPr>
                  </m:num>
                  <m:den>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1</m:t>
                        </m:r>
                      </m:sub>
                    </m:sSub>
                    <m:ctrlPr>
                      <w:rPr>
                        <w:rFonts w:ascii="Cambria Math" w:hAnsi="Cambria Math"/>
                        <w:i/>
                        <w:iCs/>
                        <w:color w:val="000000" w:themeColor="text1"/>
                        <w:kern w:val="24"/>
                      </w:rPr>
                    </m:ctrlPr>
                  </m:den>
                </m:f>
                <m:r>
                  <w:rPr>
                    <w:rFonts w:ascii="Cambria Math" w:hAnsi="Cambria Math"/>
                    <w:color w:val="000000" w:themeColor="text1"/>
                    <w:kern w:val="24"/>
                  </w:rPr>
                  <m:t xml:space="preserve"> .</m:t>
                </m:r>
              </m:oMath>
            </m:oMathPara>
          </w:p>
        </w:tc>
        <w:tc>
          <w:tcPr>
            <w:tcW w:w="738" w:type="dxa"/>
            <w:vAlign w:val="center"/>
          </w:tcPr>
          <w:p w14:paraId="68A5F021" w14:textId="6551ADB0" w:rsidR="00AC4964" w:rsidRDefault="00AC4964" w:rsidP="001B150B">
            <w:pPr>
              <w:pStyle w:val="NoSpacing"/>
              <w:jc w:val="right"/>
            </w:pPr>
            <w:r>
              <w:t>(7)</w:t>
            </w:r>
          </w:p>
        </w:tc>
      </w:tr>
    </w:tbl>
    <w:p w14:paraId="08BBD351" w14:textId="1C4D3C58" w:rsidR="00D84B10" w:rsidRPr="00005B1C" w:rsidRDefault="00D84B10" w:rsidP="00D84B10">
      <w:r w:rsidRPr="00EA7548">
        <w:t xml:space="preserve">A 90% central credible interval will be calculated from the posterior distribution. The median of the posterior distribution will be used as </w:t>
      </w:r>
      <w:r w:rsidR="00CF7BDA">
        <w:t>the</w:t>
      </w:r>
      <w:r w:rsidRPr="00EA7548">
        <w:t xml:space="preserve"> estimate. The model will be fit once using length as the explanatory variable and once using age, resulting in unique estimates and credible intervals for </w:t>
      </w:r>
      <w:r w:rsidRPr="001424F7">
        <w:rPr>
          <w:i/>
          <w:iCs/>
        </w:rPr>
        <w:t>L50</w:t>
      </w:r>
      <w:r w:rsidRPr="00EA7548">
        <w:t xml:space="preserve"> and </w:t>
      </w:r>
      <w:r w:rsidRPr="001424F7">
        <w:rPr>
          <w:i/>
          <w:iCs/>
        </w:rPr>
        <w:t>A50</w:t>
      </w:r>
      <w:r w:rsidRPr="00EA7548">
        <w:t>.</w:t>
      </w:r>
    </w:p>
    <w:p w14:paraId="18DF3A12" w14:textId="5D084052" w:rsidR="00D84B10" w:rsidRPr="000B3B06" w:rsidRDefault="00D84B10" w:rsidP="00D84B10">
      <w:pPr>
        <w:pStyle w:val="Heading5"/>
      </w:pPr>
      <w:r w:rsidRPr="000B3B06">
        <w:t>Otolith</w:t>
      </w:r>
      <w:r w:rsidR="00AC4964">
        <w:t>-based Age</w:t>
      </w:r>
    </w:p>
    <w:p w14:paraId="46C39071" w14:textId="1F88D450" w:rsidR="00D84B10" w:rsidRDefault="00D84B10" w:rsidP="00D84B10">
      <w:r w:rsidRPr="000B3B06">
        <w:t xml:space="preserve">Ages will be determined </w:t>
      </w:r>
      <w:r w:rsidR="00AC4964">
        <w:t xml:space="preserve">from otoliths </w:t>
      </w:r>
      <w:r w:rsidRPr="000B3B06">
        <w:t xml:space="preserve">using the break-and-burn method (Chilton and Beamish 1982) by </w:t>
      </w:r>
      <w:commentRangeStart w:id="104"/>
      <w:r w:rsidRPr="000B3B06">
        <w:t xml:space="preserve">ADF&amp;G </w:t>
      </w:r>
      <w:del w:id="105" w:author="Schroeder, Kercia L (DFG)" w:date="2019-07-31T13:29:00Z">
        <w:r w:rsidRPr="000B3B06" w:rsidDel="00280F71">
          <w:delText xml:space="preserve">Sportfish </w:delText>
        </w:r>
      </w:del>
      <w:ins w:id="106" w:author="Schroeder, Kercia L (DFG)" w:date="2019-07-31T13:29:00Z">
        <w:r w:rsidR="00280F71">
          <w:t>Commercial Fisheries</w:t>
        </w:r>
        <w:r w:rsidR="00280F71" w:rsidRPr="000B3B06">
          <w:t xml:space="preserve"> </w:t>
        </w:r>
      </w:ins>
      <w:r>
        <w:t xml:space="preserve">Division staff in </w:t>
      </w:r>
      <w:commentRangeStart w:id="107"/>
      <w:commentRangeStart w:id="108"/>
      <w:del w:id="109" w:author="Schroeder, Kercia L (DFG)" w:date="2019-07-31T13:29:00Z">
        <w:r w:rsidDel="00280F71">
          <w:delText>Homer</w:delText>
        </w:r>
      </w:del>
      <w:ins w:id="110" w:author="Schroeder, Kercia L (DFG)" w:date="2019-07-31T13:29:00Z">
        <w:r w:rsidR="00280F71">
          <w:t>Juneau</w:t>
        </w:r>
      </w:ins>
      <w:r>
        <w:t>, Alaska</w:t>
      </w:r>
      <w:commentRangeEnd w:id="107"/>
      <w:ins w:id="111" w:author="Schroeder, Kercia L (DFG)" w:date="2019-07-31T13:45:00Z">
        <w:r>
          <w:t>.</w:t>
        </w:r>
      </w:ins>
      <w:commentRangeEnd w:id="104"/>
      <w:r w:rsidR="00203505">
        <w:rPr>
          <w:rStyle w:val="CommentReference"/>
        </w:rPr>
        <w:commentReference w:id="104"/>
      </w:r>
      <w:r w:rsidR="00DA7B90">
        <w:rPr>
          <w:rStyle w:val="CommentReference"/>
        </w:rPr>
        <w:commentReference w:id="107"/>
      </w:r>
      <w:commentRangeEnd w:id="108"/>
      <w:r w:rsidR="00280F71">
        <w:rPr>
          <w:rStyle w:val="CommentReference"/>
        </w:rPr>
        <w:commentReference w:id="108"/>
      </w:r>
      <w:ins w:id="112" w:author="Kercia Schroeder" w:date="2019-07-31T13:45:00Z">
        <w:r>
          <w:t>.</w:t>
        </w:r>
      </w:ins>
    </w:p>
    <w:p w14:paraId="418F945F" w14:textId="77777777" w:rsidR="00D84B10" w:rsidRDefault="00D84B10" w:rsidP="00D84B10">
      <w:pPr>
        <w:pStyle w:val="Heading5"/>
      </w:pPr>
      <w:r>
        <w:t>Hepatosomatic Index (HSI)</w:t>
      </w:r>
    </w:p>
    <w:p w14:paraId="3C3BD5C8" w14:textId="7C71D30A" w:rsidR="00D84B10" w:rsidRDefault="00D84B10" w:rsidP="00D84B10">
      <w:pPr>
        <w:rPr>
          <w:color w:val="1C1D1E"/>
          <w:shd w:val="clear" w:color="auto" w:fill="FFFFFF"/>
        </w:rPr>
      </w:pPr>
      <w:r w:rsidRPr="00451C18">
        <w:rPr>
          <w:color w:val="1C1D1E"/>
          <w:shd w:val="clear" w:color="auto" w:fill="FFFFFF"/>
        </w:rPr>
        <w:t xml:space="preserve">As a measure of energy reserves, a </w:t>
      </w:r>
      <w:r>
        <w:rPr>
          <w:color w:val="1C1D1E"/>
          <w:shd w:val="clear" w:color="auto" w:fill="FFFFFF"/>
        </w:rPr>
        <w:t>hepatosomatic</w:t>
      </w:r>
      <w:r w:rsidRPr="00451C18">
        <w:rPr>
          <w:color w:val="1C1D1E"/>
          <w:shd w:val="clear" w:color="auto" w:fill="FFFFFF"/>
        </w:rPr>
        <w:t xml:space="preserve"> index </w:t>
      </w:r>
      <w:r>
        <w:rPr>
          <w:color w:val="1C1D1E"/>
          <w:shd w:val="clear" w:color="auto" w:fill="FFFFFF"/>
        </w:rPr>
        <w:t>(HSI)</w:t>
      </w:r>
      <w:r w:rsidRPr="00451C18">
        <w:rPr>
          <w:color w:val="1C1D1E"/>
          <w:shd w:val="clear" w:color="auto" w:fill="FFFFFF"/>
        </w:rPr>
        <w:t xml:space="preserve"> will be calculated following the methods of </w:t>
      </w:r>
      <w:proofErr w:type="spellStart"/>
      <w:r>
        <w:rPr>
          <w:color w:val="1C1D1E"/>
          <w:shd w:val="clear" w:color="auto" w:fill="FFFFFF"/>
        </w:rPr>
        <w:t>Busacker</w:t>
      </w:r>
      <w:proofErr w:type="spellEnd"/>
      <w:r>
        <w:rPr>
          <w:color w:val="1C1D1E"/>
          <w:shd w:val="clear" w:color="auto" w:fill="FFFFFF"/>
        </w:rPr>
        <w:t xml:space="preserve"> et al. (1990)</w:t>
      </w:r>
      <w:r w:rsidRPr="00451C18">
        <w:rPr>
          <w:color w:val="1C1D1E"/>
          <w:shd w:val="clear" w:color="auto" w:fill="FFFFFF"/>
        </w:rPr>
        <w:t>.</w:t>
      </w:r>
      <w:r>
        <w:rPr>
          <w:color w:val="1C1D1E"/>
          <w:shd w:val="clear" w:color="auto" w:fill="FFFFFF"/>
        </w:rPr>
        <w:t xml:space="preserve"> </w:t>
      </w:r>
      <w:r w:rsidR="00CF7BDA">
        <w:rPr>
          <w:color w:val="1C1D1E"/>
          <w:shd w:val="clear" w:color="auto" w:fill="FFFFFF"/>
        </w:rPr>
        <w:t>The l</w:t>
      </w:r>
      <w:r>
        <w:rPr>
          <w:color w:val="1C1D1E"/>
          <w:shd w:val="clear" w:color="auto" w:fill="FFFFFF"/>
        </w:rPr>
        <w:t>iver will be removed and weighed. Somatic weight (grams) will be calculated after removing the organs, liver, and ovaries (i.e.</w:t>
      </w:r>
      <w:r w:rsidR="00F118A5">
        <w:rPr>
          <w:color w:val="1C1D1E"/>
          <w:shd w:val="clear" w:color="auto" w:fill="FFFFFF"/>
        </w:rPr>
        <w:t xml:space="preserve">, </w:t>
      </w:r>
      <w:r>
        <w:rPr>
          <w:color w:val="1C1D1E"/>
          <w:shd w:val="clear" w:color="auto" w:fill="FFFFFF"/>
        </w:rPr>
        <w:t xml:space="preserve">gutted weight): </w:t>
      </w:r>
      <w:r w:rsidRPr="00451C18">
        <w:rPr>
          <w:color w:val="1C1D1E"/>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118A5" w14:paraId="6211A4CE" w14:textId="77777777" w:rsidTr="00F118A5">
        <w:trPr>
          <w:trHeight w:val="783"/>
        </w:trPr>
        <w:tc>
          <w:tcPr>
            <w:tcW w:w="8838" w:type="dxa"/>
            <w:vAlign w:val="center"/>
          </w:tcPr>
          <w:p w14:paraId="4345E4B3" w14:textId="0E1F1645" w:rsidR="00F118A5" w:rsidRDefault="00F118A5" w:rsidP="00F118A5">
            <w:pPr>
              <w:pStyle w:val="NoSpacing"/>
              <w:jc w:val="center"/>
            </w:pPr>
            <w:r>
              <w:rPr>
                <w:color w:val="1C1D1E"/>
                <w:shd w:val="clear" w:color="auto" w:fill="FFFFFF"/>
              </w:rPr>
              <w:t>HSI = (liver weight/somatic weight) × 100</w:t>
            </w:r>
            <w:r w:rsidR="0006648B">
              <w:rPr>
                <w:color w:val="1C1D1E"/>
                <w:shd w:val="clear" w:color="auto" w:fill="FFFFFF"/>
              </w:rPr>
              <w:t>.</w:t>
            </w:r>
          </w:p>
        </w:tc>
        <w:tc>
          <w:tcPr>
            <w:tcW w:w="738" w:type="dxa"/>
            <w:vAlign w:val="center"/>
          </w:tcPr>
          <w:p w14:paraId="6B637879" w14:textId="5968D8F7" w:rsidR="00F118A5" w:rsidRDefault="00F118A5" w:rsidP="001B150B">
            <w:pPr>
              <w:pStyle w:val="NoSpacing"/>
              <w:jc w:val="right"/>
            </w:pPr>
            <w:r>
              <w:t>(8)</w:t>
            </w:r>
          </w:p>
        </w:tc>
      </w:tr>
    </w:tbl>
    <w:p w14:paraId="1172E69D" w14:textId="071289B9" w:rsidR="00090958" w:rsidRDefault="00090958" w:rsidP="00090958">
      <w:pPr>
        <w:pStyle w:val="Heading1"/>
      </w:pPr>
      <w:bookmarkStart w:id="113" w:name="_Toc321636721"/>
      <w:bookmarkStart w:id="114" w:name="_Toc329668929"/>
      <w:bookmarkStart w:id="115" w:name="_Toc388165808"/>
      <w:bookmarkStart w:id="116" w:name="_Toc419788952"/>
      <w:bookmarkStart w:id="117" w:name="_Toc352572793"/>
      <w:bookmarkStart w:id="118" w:name="_Toc421267996"/>
      <w:bookmarkStart w:id="119" w:name="_Toc12952629"/>
      <w:bookmarkStart w:id="120" w:name="_Toc191972059"/>
      <w:r w:rsidRPr="002E0C4E">
        <w:t>Schedule</w:t>
      </w:r>
      <w:bookmarkEnd w:id="113"/>
      <w:bookmarkEnd w:id="114"/>
      <w:bookmarkEnd w:id="115"/>
      <w:bookmarkEnd w:id="116"/>
      <w:r>
        <w:t xml:space="preserve"> and Deliverables</w:t>
      </w:r>
      <w:bookmarkEnd w:id="117"/>
      <w:bookmarkEnd w:id="118"/>
      <w:bookmarkEnd w:id="119"/>
    </w:p>
    <w:p w14:paraId="6D3A2518" w14:textId="2F6FCC8F" w:rsidR="001424F7" w:rsidRPr="001424F7" w:rsidRDefault="001424F7" w:rsidP="001424F7">
      <w:r>
        <w:t xml:space="preserve">The timeline </w:t>
      </w:r>
      <w:r w:rsidR="00B56F12">
        <w:t xml:space="preserve">for this project does not include specific dates </w:t>
      </w:r>
      <w:r>
        <w:t xml:space="preserve">for field </w:t>
      </w:r>
      <w:r w:rsidR="00B56F12">
        <w:t>or</w:t>
      </w:r>
      <w:r>
        <w:t xml:space="preserve"> office activities; actual sampling dates</w:t>
      </w:r>
      <w:r w:rsidR="004079F8">
        <w:t xml:space="preserve"> (for each location)</w:t>
      </w:r>
      <w:r>
        <w:t xml:space="preserve"> will depend on a variety of factors, including weather conditions, staff availability, </w:t>
      </w:r>
      <w:commentRangeStart w:id="121"/>
      <w:commentRangeStart w:id="122"/>
      <w:r>
        <w:t>etc</w:t>
      </w:r>
      <w:commentRangeEnd w:id="121"/>
      <w:r w:rsidR="00CD4F3F">
        <w:rPr>
          <w:rStyle w:val="CommentReference"/>
        </w:rPr>
        <w:commentReference w:id="121"/>
      </w:r>
      <w:commentRangeEnd w:id="122"/>
      <w:r w:rsidR="00E562FE">
        <w:rPr>
          <w:rStyle w:val="CommentReference"/>
        </w:rPr>
        <w:commentReference w:id="122"/>
      </w:r>
      <w:r>
        <w:t>.</w:t>
      </w:r>
    </w:p>
    <w:tbl>
      <w:tblPr>
        <w:tblW w:w="5000" w:type="pct"/>
        <w:tblLook w:val="04A0" w:firstRow="1" w:lastRow="0" w:firstColumn="1" w:lastColumn="0" w:noHBand="0" w:noVBand="1"/>
      </w:tblPr>
      <w:tblGrid>
        <w:gridCol w:w="3272"/>
        <w:gridCol w:w="6088"/>
      </w:tblGrid>
      <w:tr w:rsidR="00090958" w:rsidRPr="00F7792D" w14:paraId="7390C686" w14:textId="77777777" w:rsidTr="005F3A5B">
        <w:trPr>
          <w:trHeight w:val="315"/>
        </w:trPr>
        <w:tc>
          <w:tcPr>
            <w:tcW w:w="1748" w:type="pct"/>
            <w:tcBorders>
              <w:top w:val="single" w:sz="4" w:space="0" w:color="auto"/>
              <w:left w:val="nil"/>
              <w:bottom w:val="single" w:sz="4" w:space="0" w:color="auto"/>
              <w:right w:val="nil"/>
            </w:tcBorders>
            <w:shd w:val="clear" w:color="auto" w:fill="auto"/>
            <w:vAlign w:val="bottom"/>
            <w:hideMark/>
          </w:tcPr>
          <w:p w14:paraId="0005C48B" w14:textId="77777777" w:rsidR="00090958" w:rsidRPr="00F7792D" w:rsidRDefault="00090958" w:rsidP="005F3A5B">
            <w:pPr>
              <w:spacing w:after="0"/>
              <w:rPr>
                <w:color w:val="000000"/>
                <w:sz w:val="20"/>
                <w:szCs w:val="20"/>
              </w:rPr>
            </w:pPr>
            <w:bookmarkStart w:id="123" w:name="RANGE!C4"/>
            <w:bookmarkStart w:id="124" w:name="_Toc329668930"/>
            <w:bookmarkStart w:id="125" w:name="_Toc321636722" w:colFirst="1" w:colLast="1"/>
            <w:bookmarkStart w:id="126" w:name="_Toc191972060"/>
            <w:bookmarkStart w:id="127" w:name="_Toc421267997"/>
            <w:bookmarkEnd w:id="120"/>
            <w:r w:rsidRPr="00F7792D">
              <w:rPr>
                <w:color w:val="000000"/>
                <w:sz w:val="20"/>
                <w:szCs w:val="20"/>
              </w:rPr>
              <w:t>Dates</w:t>
            </w:r>
            <w:bookmarkEnd w:id="123"/>
          </w:p>
        </w:tc>
        <w:tc>
          <w:tcPr>
            <w:tcW w:w="3252" w:type="pct"/>
            <w:tcBorders>
              <w:top w:val="single" w:sz="4" w:space="0" w:color="auto"/>
              <w:left w:val="nil"/>
              <w:bottom w:val="single" w:sz="4" w:space="0" w:color="auto"/>
              <w:right w:val="nil"/>
            </w:tcBorders>
            <w:shd w:val="clear" w:color="auto" w:fill="auto"/>
            <w:vAlign w:val="bottom"/>
            <w:hideMark/>
          </w:tcPr>
          <w:p w14:paraId="7851C21D" w14:textId="77777777" w:rsidR="00090958" w:rsidRPr="00F7792D" w:rsidRDefault="00090958" w:rsidP="005F3A5B">
            <w:pPr>
              <w:spacing w:after="0"/>
              <w:rPr>
                <w:color w:val="000000"/>
                <w:sz w:val="20"/>
                <w:szCs w:val="20"/>
              </w:rPr>
            </w:pPr>
            <w:r w:rsidRPr="00F7792D">
              <w:rPr>
                <w:color w:val="000000"/>
                <w:sz w:val="20"/>
                <w:szCs w:val="20"/>
              </w:rPr>
              <w:t>Activity</w:t>
            </w:r>
          </w:p>
        </w:tc>
      </w:tr>
      <w:tr w:rsidR="00090958" w:rsidRPr="00F7792D" w14:paraId="5000BFC6" w14:textId="77777777" w:rsidTr="00822F1F">
        <w:trPr>
          <w:trHeight w:val="575"/>
        </w:trPr>
        <w:tc>
          <w:tcPr>
            <w:tcW w:w="1748" w:type="pct"/>
            <w:tcBorders>
              <w:top w:val="nil"/>
              <w:left w:val="nil"/>
              <w:right w:val="nil"/>
            </w:tcBorders>
            <w:shd w:val="clear" w:color="auto" w:fill="auto"/>
            <w:vAlign w:val="center"/>
          </w:tcPr>
          <w:p w14:paraId="141CF15A" w14:textId="375D0841" w:rsidR="00090958" w:rsidRPr="00F7792D" w:rsidRDefault="001424F7" w:rsidP="00C14D8B">
            <w:pPr>
              <w:spacing w:after="0"/>
              <w:jc w:val="left"/>
              <w:rPr>
                <w:color w:val="000000"/>
                <w:sz w:val="20"/>
                <w:szCs w:val="20"/>
              </w:rPr>
            </w:pPr>
            <w:r>
              <w:rPr>
                <w:color w:val="000000"/>
                <w:sz w:val="20"/>
                <w:szCs w:val="20"/>
              </w:rPr>
              <w:t>July-October</w:t>
            </w:r>
            <w:r w:rsidR="00D450DA">
              <w:rPr>
                <w:color w:val="000000"/>
                <w:sz w:val="20"/>
                <w:szCs w:val="20"/>
              </w:rPr>
              <w:t xml:space="preserve"> </w:t>
            </w:r>
            <w:r w:rsidR="00C14D8B">
              <w:rPr>
                <w:color w:val="000000"/>
                <w:sz w:val="20"/>
                <w:szCs w:val="20"/>
              </w:rPr>
              <w:t>2019</w:t>
            </w:r>
          </w:p>
        </w:tc>
        <w:tc>
          <w:tcPr>
            <w:tcW w:w="3252" w:type="pct"/>
            <w:tcBorders>
              <w:top w:val="nil"/>
              <w:left w:val="nil"/>
              <w:right w:val="nil"/>
            </w:tcBorders>
            <w:shd w:val="clear" w:color="auto" w:fill="auto"/>
            <w:vAlign w:val="center"/>
          </w:tcPr>
          <w:p w14:paraId="32A72CAD" w14:textId="4D5100DC" w:rsidR="00C14D8B" w:rsidRDefault="00C14D8B" w:rsidP="00C14D8B">
            <w:pPr>
              <w:spacing w:after="0"/>
              <w:jc w:val="left"/>
              <w:rPr>
                <w:color w:val="000000"/>
                <w:sz w:val="20"/>
                <w:szCs w:val="20"/>
              </w:rPr>
            </w:pPr>
            <w:r>
              <w:rPr>
                <w:color w:val="000000"/>
                <w:sz w:val="20"/>
                <w:szCs w:val="20"/>
              </w:rPr>
              <w:t>Prep</w:t>
            </w:r>
            <w:r w:rsidR="00B56F12">
              <w:rPr>
                <w:color w:val="000000"/>
                <w:sz w:val="20"/>
                <w:szCs w:val="20"/>
              </w:rPr>
              <w:t>are</w:t>
            </w:r>
            <w:r>
              <w:rPr>
                <w:color w:val="000000"/>
                <w:sz w:val="20"/>
                <w:szCs w:val="20"/>
              </w:rPr>
              <w:t xml:space="preserve"> sampling supplies and vessels.</w:t>
            </w:r>
          </w:p>
          <w:p w14:paraId="3563C81D" w14:textId="19683410" w:rsidR="00090958" w:rsidRPr="00F7792D" w:rsidRDefault="00C14D8B" w:rsidP="00C14D8B">
            <w:pPr>
              <w:spacing w:after="0"/>
              <w:jc w:val="left"/>
              <w:rPr>
                <w:color w:val="000000"/>
                <w:sz w:val="20"/>
                <w:szCs w:val="20"/>
              </w:rPr>
            </w:pPr>
            <w:r w:rsidRPr="002F362E">
              <w:rPr>
                <w:color w:val="000000"/>
                <w:sz w:val="20"/>
                <w:szCs w:val="20"/>
              </w:rPr>
              <w:t>Sampling trips</w:t>
            </w:r>
            <w:r>
              <w:rPr>
                <w:color w:val="000000"/>
                <w:sz w:val="20"/>
                <w:szCs w:val="20"/>
              </w:rPr>
              <w:t xml:space="preserve"> begin</w:t>
            </w:r>
            <w:r w:rsidRPr="002F362E">
              <w:rPr>
                <w:color w:val="000000"/>
                <w:sz w:val="20"/>
                <w:szCs w:val="20"/>
              </w:rPr>
              <w:t xml:space="preserve">; length will vary from </w:t>
            </w:r>
            <w:r w:rsidRPr="001424F7">
              <w:rPr>
                <w:color w:val="000000"/>
                <w:sz w:val="20"/>
                <w:szCs w:val="20"/>
              </w:rPr>
              <w:t>1</w:t>
            </w:r>
            <w:r w:rsidRPr="001424F7">
              <w:rPr>
                <w:spacing w:val="-2"/>
                <w:sz w:val="20"/>
                <w:szCs w:val="20"/>
              </w:rPr>
              <w:t>–7 days</w:t>
            </w:r>
            <w:r w:rsidR="001424F7" w:rsidRPr="001424F7">
              <w:rPr>
                <w:spacing w:val="-2"/>
                <w:sz w:val="20"/>
                <w:szCs w:val="20"/>
              </w:rPr>
              <w:t>; data editing and entry into spreadsheets will occur as the season progresses.</w:t>
            </w:r>
          </w:p>
        </w:tc>
      </w:tr>
      <w:tr w:rsidR="00090958" w:rsidRPr="00F7792D" w14:paraId="736FE4C9" w14:textId="77777777" w:rsidTr="00822F1F">
        <w:trPr>
          <w:trHeight w:val="342"/>
        </w:trPr>
        <w:tc>
          <w:tcPr>
            <w:tcW w:w="1748" w:type="pct"/>
            <w:tcBorders>
              <w:top w:val="nil"/>
              <w:left w:val="nil"/>
              <w:bottom w:val="single" w:sz="4" w:space="0" w:color="auto"/>
              <w:right w:val="nil"/>
            </w:tcBorders>
            <w:shd w:val="clear" w:color="auto" w:fill="auto"/>
            <w:vAlign w:val="center"/>
          </w:tcPr>
          <w:p w14:paraId="13D88F15" w14:textId="2CA79422" w:rsidR="00090958" w:rsidRPr="00F7792D" w:rsidRDefault="00D87268" w:rsidP="006F00C9">
            <w:pPr>
              <w:spacing w:after="0"/>
              <w:jc w:val="left"/>
              <w:rPr>
                <w:color w:val="000000"/>
                <w:sz w:val="20"/>
                <w:szCs w:val="20"/>
              </w:rPr>
            </w:pPr>
            <w:r>
              <w:rPr>
                <w:color w:val="000000"/>
                <w:sz w:val="20"/>
                <w:szCs w:val="20"/>
              </w:rPr>
              <w:t>Fall</w:t>
            </w:r>
            <w:r w:rsidRPr="00C14D8B">
              <w:rPr>
                <w:color w:val="000000"/>
                <w:sz w:val="20"/>
                <w:szCs w:val="20"/>
              </w:rPr>
              <w:t xml:space="preserve"> </w:t>
            </w:r>
            <w:r w:rsidR="006F00C9" w:rsidRPr="00C14D8B">
              <w:rPr>
                <w:color w:val="000000"/>
                <w:sz w:val="20"/>
                <w:szCs w:val="20"/>
              </w:rPr>
              <w:t>2020</w:t>
            </w:r>
          </w:p>
        </w:tc>
        <w:tc>
          <w:tcPr>
            <w:tcW w:w="3252" w:type="pct"/>
            <w:tcBorders>
              <w:top w:val="nil"/>
              <w:left w:val="nil"/>
              <w:bottom w:val="single" w:sz="4" w:space="0" w:color="auto"/>
              <w:right w:val="nil"/>
            </w:tcBorders>
            <w:shd w:val="clear" w:color="auto" w:fill="auto"/>
            <w:vAlign w:val="center"/>
          </w:tcPr>
          <w:p w14:paraId="75F5D817" w14:textId="15446A04" w:rsidR="00090958" w:rsidRPr="00F7792D" w:rsidRDefault="00235300" w:rsidP="006F00C9">
            <w:pPr>
              <w:spacing w:after="0"/>
              <w:jc w:val="left"/>
              <w:rPr>
                <w:color w:val="000000"/>
                <w:sz w:val="20"/>
                <w:szCs w:val="20"/>
              </w:rPr>
            </w:pPr>
            <w:r>
              <w:rPr>
                <w:sz w:val="20"/>
                <w:szCs w:val="20"/>
              </w:rPr>
              <w:t>Master of Science student</w:t>
            </w:r>
            <w:r w:rsidR="00822F1F">
              <w:rPr>
                <w:sz w:val="20"/>
                <w:szCs w:val="20"/>
              </w:rPr>
              <w:t xml:space="preserve"> begins graduate </w:t>
            </w:r>
            <w:r w:rsidR="004079F8">
              <w:rPr>
                <w:sz w:val="20"/>
                <w:szCs w:val="20"/>
              </w:rPr>
              <w:t>project through</w:t>
            </w:r>
            <w:r w:rsidR="00822F1F">
              <w:rPr>
                <w:sz w:val="20"/>
                <w:szCs w:val="20"/>
              </w:rPr>
              <w:t xml:space="preserve"> UAF. </w:t>
            </w:r>
            <w:r w:rsidR="006F00C9">
              <w:rPr>
                <w:sz w:val="20"/>
                <w:szCs w:val="20"/>
              </w:rPr>
              <w:t>Samples will be processed in the lab</w:t>
            </w:r>
            <w:r w:rsidR="00822F1F">
              <w:rPr>
                <w:sz w:val="20"/>
                <w:szCs w:val="20"/>
              </w:rPr>
              <w:t xml:space="preserve"> as part of the graduate student’s project.</w:t>
            </w:r>
          </w:p>
        </w:tc>
      </w:tr>
      <w:bookmarkEnd w:id="124"/>
      <w:bookmarkEnd w:id="125"/>
    </w:tbl>
    <w:p w14:paraId="58ECB799" w14:textId="77777777" w:rsidR="00864C26" w:rsidRDefault="00864C26" w:rsidP="00090958">
      <w:pPr>
        <w:pStyle w:val="Heading1"/>
      </w:pPr>
    </w:p>
    <w:p w14:paraId="569AACAD" w14:textId="49A1A2BB" w:rsidR="00090958" w:rsidRDefault="00090958" w:rsidP="00090958">
      <w:pPr>
        <w:pStyle w:val="Heading1"/>
      </w:pPr>
      <w:bookmarkStart w:id="128" w:name="_Toc12952630"/>
      <w:r>
        <w:t>responsibilities</w:t>
      </w:r>
      <w:bookmarkEnd w:id="126"/>
      <w:bookmarkEnd w:id="127"/>
      <w:bookmarkEnd w:id="128"/>
    </w:p>
    <w:p w14:paraId="4140DC9C" w14:textId="0E1BD5EB" w:rsidR="006F00C9" w:rsidRPr="006F00C9" w:rsidRDefault="001E03CA" w:rsidP="006F00C9">
      <w:pPr>
        <w:autoSpaceDE w:val="0"/>
        <w:autoSpaceDN w:val="0"/>
        <w:adjustRightInd w:val="0"/>
        <w:spacing w:after="0"/>
        <w:jc w:val="left"/>
        <w:rPr>
          <w:rFonts w:eastAsiaTheme="minorHAnsi"/>
          <w:color w:val="000000"/>
        </w:rPr>
      </w:pPr>
      <w:bookmarkStart w:id="129" w:name="_Toc421267998"/>
      <w:r>
        <w:rPr>
          <w:rFonts w:eastAsiaTheme="minorHAnsi"/>
          <w:i/>
          <w:iCs/>
          <w:color w:val="000000"/>
        </w:rPr>
        <w:t>Kercia Schroeder</w:t>
      </w:r>
      <w:r w:rsidR="006F00C9" w:rsidRPr="006F00C9">
        <w:rPr>
          <w:rFonts w:eastAsiaTheme="minorHAnsi"/>
          <w:i/>
          <w:iCs/>
          <w:color w:val="000000"/>
        </w:rPr>
        <w:t xml:space="preserve">, Fishery Biologist II, Co-Principal Investigator </w:t>
      </w:r>
    </w:p>
    <w:p w14:paraId="705C1E44" w14:textId="1B5C261F" w:rsidR="006F00C9" w:rsidRPr="006F00C9" w:rsidRDefault="006F00C9" w:rsidP="006F00C9">
      <w:pPr>
        <w:rPr>
          <w:rFonts w:eastAsiaTheme="minorHAnsi"/>
        </w:rPr>
      </w:pPr>
      <w:r w:rsidRPr="006F00C9">
        <w:rPr>
          <w:rFonts w:eastAsiaTheme="minorHAnsi"/>
        </w:rPr>
        <w:t>Duties: Co-author on operational plan. Supervises overall project and data compilation. Edits, analyzes, and reports data.</w:t>
      </w:r>
    </w:p>
    <w:p w14:paraId="7F1900C1" w14:textId="288731D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Troy Tydingco</w:t>
      </w:r>
      <w:r w:rsidR="006F00C9" w:rsidRPr="006F00C9">
        <w:rPr>
          <w:rFonts w:eastAsiaTheme="minorHAnsi"/>
          <w:i/>
          <w:iCs/>
          <w:color w:val="000000"/>
        </w:rPr>
        <w:t>, Fishery Biologist I</w:t>
      </w:r>
      <w:r>
        <w:rPr>
          <w:rFonts w:eastAsiaTheme="minorHAnsi"/>
          <w:i/>
          <w:iCs/>
          <w:color w:val="000000"/>
        </w:rPr>
        <w:t>II</w:t>
      </w:r>
      <w:r w:rsidR="006F00C9" w:rsidRPr="006F00C9">
        <w:rPr>
          <w:rFonts w:eastAsiaTheme="minorHAnsi"/>
          <w:i/>
          <w:iCs/>
          <w:color w:val="000000"/>
        </w:rPr>
        <w:t xml:space="preserve">, </w:t>
      </w:r>
      <w:r>
        <w:rPr>
          <w:rFonts w:eastAsiaTheme="minorHAnsi"/>
          <w:i/>
          <w:iCs/>
          <w:color w:val="000000"/>
        </w:rPr>
        <w:t>Sitka Area Management Biologist</w:t>
      </w:r>
      <w:r w:rsidR="00102AA1">
        <w:rPr>
          <w:rFonts w:eastAsiaTheme="minorHAnsi"/>
          <w:i/>
          <w:iCs/>
          <w:color w:val="000000"/>
        </w:rPr>
        <w:t>,</w:t>
      </w:r>
      <w:r w:rsidR="00195AC4">
        <w:rPr>
          <w:rFonts w:eastAsiaTheme="minorHAnsi"/>
          <w:i/>
          <w:iCs/>
          <w:color w:val="000000"/>
        </w:rPr>
        <w:t xml:space="preserve"> </w:t>
      </w:r>
      <w:r w:rsidR="006F00C9" w:rsidRPr="006763FC">
        <w:rPr>
          <w:rFonts w:eastAsiaTheme="minorHAnsi"/>
          <w:i/>
          <w:iCs/>
          <w:color w:val="000000"/>
        </w:rPr>
        <w:t>Co-Principal Investigator</w:t>
      </w:r>
      <w:r w:rsidR="006F00C9" w:rsidRPr="006F00C9">
        <w:rPr>
          <w:rFonts w:eastAsiaTheme="minorHAnsi"/>
          <w:i/>
          <w:iCs/>
          <w:color w:val="000000"/>
        </w:rPr>
        <w:t xml:space="preserve"> </w:t>
      </w:r>
    </w:p>
    <w:p w14:paraId="7D3EDDDA" w14:textId="61AA7246" w:rsidR="006F00C9" w:rsidRPr="006F00C9" w:rsidRDefault="006F00C9" w:rsidP="006F00C9">
      <w:pPr>
        <w:rPr>
          <w:rFonts w:eastAsiaTheme="minorHAnsi"/>
        </w:rPr>
      </w:pPr>
      <w:r w:rsidRPr="006F00C9">
        <w:rPr>
          <w:rFonts w:eastAsiaTheme="minorHAnsi"/>
        </w:rPr>
        <w:t>Duties: Co-author on operational plan and reports</w:t>
      </w:r>
      <w:r w:rsidR="00485260">
        <w:rPr>
          <w:rFonts w:eastAsiaTheme="minorHAnsi"/>
        </w:rPr>
        <w:t>;</w:t>
      </w:r>
      <w:r w:rsidRPr="006F00C9">
        <w:rPr>
          <w:rFonts w:eastAsiaTheme="minorHAnsi"/>
        </w:rPr>
        <w:t xml:space="preserve"> assists with field work coordination</w:t>
      </w:r>
      <w:r w:rsidR="00485260">
        <w:rPr>
          <w:rFonts w:eastAsiaTheme="minorHAnsi"/>
        </w:rPr>
        <w:t xml:space="preserve"> for sampling out of Sitka</w:t>
      </w:r>
      <w:r w:rsidRPr="006F00C9">
        <w:rPr>
          <w:rFonts w:eastAsiaTheme="minorHAnsi"/>
        </w:rPr>
        <w:t xml:space="preserve">, </w:t>
      </w:r>
      <w:r w:rsidR="00485260">
        <w:rPr>
          <w:rFonts w:eastAsiaTheme="minorHAnsi"/>
        </w:rPr>
        <w:t xml:space="preserve">purchasing </w:t>
      </w:r>
      <w:r w:rsidRPr="006F00C9">
        <w:rPr>
          <w:rFonts w:eastAsiaTheme="minorHAnsi"/>
        </w:rPr>
        <w:t>sampling supplies, and data entry.</w:t>
      </w:r>
    </w:p>
    <w:p w14:paraId="3A7ABBDD" w14:textId="77777777" w:rsidR="00CF6EB0" w:rsidRPr="006F00C9" w:rsidRDefault="00CF6EB0" w:rsidP="00CF6EB0">
      <w:pPr>
        <w:autoSpaceDE w:val="0"/>
        <w:autoSpaceDN w:val="0"/>
        <w:adjustRightInd w:val="0"/>
        <w:spacing w:after="0"/>
        <w:jc w:val="left"/>
        <w:rPr>
          <w:rFonts w:eastAsiaTheme="minorHAnsi"/>
          <w:color w:val="000000"/>
        </w:rPr>
      </w:pPr>
      <w:r>
        <w:rPr>
          <w:rFonts w:eastAsiaTheme="minorHAnsi"/>
          <w:i/>
          <w:iCs/>
          <w:color w:val="000000"/>
        </w:rPr>
        <w:t>Craig Schwanke</w:t>
      </w:r>
      <w:r w:rsidRPr="006F00C9">
        <w:rPr>
          <w:rFonts w:eastAsiaTheme="minorHAnsi"/>
          <w:i/>
          <w:iCs/>
          <w:color w:val="000000"/>
        </w:rPr>
        <w:t>, Fishery Biologist I</w:t>
      </w:r>
      <w:r>
        <w:rPr>
          <w:rFonts w:eastAsiaTheme="minorHAnsi"/>
          <w:i/>
          <w:iCs/>
          <w:color w:val="000000"/>
        </w:rPr>
        <w:t>II</w:t>
      </w:r>
      <w:r w:rsidRPr="006F00C9">
        <w:rPr>
          <w:rFonts w:eastAsiaTheme="minorHAnsi"/>
          <w:i/>
          <w:iCs/>
          <w:color w:val="000000"/>
        </w:rPr>
        <w:t xml:space="preserve">, </w:t>
      </w:r>
      <w:r>
        <w:rPr>
          <w:rFonts w:eastAsiaTheme="minorHAnsi"/>
          <w:i/>
          <w:iCs/>
          <w:color w:val="000000"/>
        </w:rPr>
        <w:t xml:space="preserve">Craig Area Management Biologist, </w:t>
      </w:r>
      <w:r w:rsidRPr="006763FC">
        <w:rPr>
          <w:rFonts w:eastAsiaTheme="minorHAnsi"/>
          <w:i/>
          <w:iCs/>
          <w:color w:val="000000"/>
        </w:rPr>
        <w:t>Co-Principal Investigator</w:t>
      </w:r>
      <w:r w:rsidRPr="006F00C9">
        <w:rPr>
          <w:rFonts w:eastAsiaTheme="minorHAnsi"/>
          <w:i/>
          <w:iCs/>
          <w:color w:val="000000"/>
        </w:rPr>
        <w:t xml:space="preserve"> </w:t>
      </w:r>
    </w:p>
    <w:p w14:paraId="5C1724A1" w14:textId="561DC988" w:rsidR="00CF6EB0" w:rsidRPr="00CF6EB0" w:rsidRDefault="00CF6EB0" w:rsidP="00CF6EB0">
      <w:pPr>
        <w:rPr>
          <w:rFonts w:eastAsiaTheme="minorHAnsi"/>
        </w:rPr>
      </w:pPr>
      <w:r w:rsidRPr="006F00C9">
        <w:rPr>
          <w:rFonts w:eastAsiaTheme="minorHAnsi"/>
        </w:rPr>
        <w:t>Duties: Co-author on operational plan and reports</w:t>
      </w:r>
      <w:r>
        <w:rPr>
          <w:rFonts w:eastAsiaTheme="minorHAnsi"/>
        </w:rPr>
        <w:t>; assists with field work coordination for sampling out of Craig, purchasing sampling supplies, and data entry</w:t>
      </w:r>
      <w:r w:rsidRPr="006F00C9">
        <w:rPr>
          <w:rFonts w:eastAsiaTheme="minorHAnsi"/>
        </w:rPr>
        <w:t>.</w:t>
      </w:r>
    </w:p>
    <w:p w14:paraId="6312D063" w14:textId="7414C6A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Kelly Reppert</w:t>
      </w:r>
      <w:r w:rsidR="006F00C9" w:rsidRPr="006F00C9">
        <w:rPr>
          <w:rFonts w:eastAsiaTheme="minorHAnsi"/>
          <w:i/>
          <w:iCs/>
          <w:color w:val="000000"/>
        </w:rPr>
        <w:t xml:space="preserve">, </w:t>
      </w:r>
      <w:r w:rsidR="00485260" w:rsidRPr="006F00C9">
        <w:rPr>
          <w:rFonts w:eastAsiaTheme="minorHAnsi"/>
          <w:i/>
          <w:iCs/>
          <w:color w:val="000000"/>
        </w:rPr>
        <w:t>Fishery Biologist I</w:t>
      </w:r>
      <w:r w:rsidR="00485260">
        <w:rPr>
          <w:rFonts w:eastAsiaTheme="minorHAnsi"/>
          <w:i/>
          <w:iCs/>
          <w:color w:val="000000"/>
        </w:rPr>
        <w:t>II</w:t>
      </w:r>
      <w:r w:rsidR="00485260" w:rsidRPr="006F00C9">
        <w:rPr>
          <w:rFonts w:eastAsiaTheme="minorHAnsi"/>
          <w:i/>
          <w:iCs/>
          <w:color w:val="000000"/>
        </w:rPr>
        <w:t xml:space="preserve">, </w:t>
      </w:r>
      <w:r w:rsidR="00485260">
        <w:rPr>
          <w:rFonts w:eastAsiaTheme="minorHAnsi"/>
          <w:i/>
          <w:iCs/>
          <w:color w:val="000000"/>
        </w:rPr>
        <w:t xml:space="preserve">Ketchikan Area Management Biologist, </w:t>
      </w:r>
      <w:r w:rsidR="00485260" w:rsidRPr="006763FC">
        <w:rPr>
          <w:rFonts w:eastAsiaTheme="minorHAnsi"/>
          <w:i/>
          <w:iCs/>
          <w:color w:val="000000"/>
        </w:rPr>
        <w:t>Co-Principal Investigator</w:t>
      </w:r>
    </w:p>
    <w:p w14:paraId="63D15DC6" w14:textId="5283016A" w:rsidR="006F00C9" w:rsidRPr="006F00C9" w:rsidRDefault="006F00C9" w:rsidP="006F00C9">
      <w:pPr>
        <w:rPr>
          <w:rFonts w:eastAsiaTheme="minorHAnsi"/>
        </w:rPr>
      </w:pPr>
      <w:r w:rsidRPr="006F00C9">
        <w:rPr>
          <w:rFonts w:eastAsiaTheme="minorHAnsi"/>
        </w:rPr>
        <w:t>Duties: Co-author on operational plan</w:t>
      </w:r>
      <w:r w:rsidR="00485260">
        <w:rPr>
          <w:rFonts w:eastAsiaTheme="minorHAnsi"/>
        </w:rPr>
        <w:t xml:space="preserve"> and reports; assists with field work coordination for sampling out of Ketchikan, purchasing sampling supplies, and data entry</w:t>
      </w:r>
      <w:r w:rsidRPr="006F00C9">
        <w:rPr>
          <w:rFonts w:eastAsiaTheme="minorHAnsi"/>
        </w:rPr>
        <w:t>.</w:t>
      </w:r>
    </w:p>
    <w:p w14:paraId="3CA50704"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Ben Buzzee, Biometrician </w:t>
      </w:r>
    </w:p>
    <w:p w14:paraId="220B0A95" w14:textId="14578E26" w:rsidR="006F00C9" w:rsidRDefault="006F00C9" w:rsidP="006F00C9">
      <w:pPr>
        <w:rPr>
          <w:rFonts w:eastAsiaTheme="minorHAnsi"/>
        </w:rPr>
      </w:pPr>
      <w:r w:rsidRPr="006F00C9">
        <w:rPr>
          <w:rFonts w:eastAsiaTheme="minorHAnsi"/>
        </w:rPr>
        <w:t>Duties: Provides input to sampling design and operational plan. Provides support during data analysis and reporting.</w:t>
      </w:r>
    </w:p>
    <w:p w14:paraId="5BCB3E73" w14:textId="639EDC92" w:rsidR="00D87268" w:rsidRPr="006F00C9" w:rsidRDefault="00D87268" w:rsidP="00D87268">
      <w:pPr>
        <w:autoSpaceDE w:val="0"/>
        <w:autoSpaceDN w:val="0"/>
        <w:adjustRightInd w:val="0"/>
        <w:spacing w:after="0"/>
        <w:jc w:val="left"/>
        <w:rPr>
          <w:rFonts w:eastAsiaTheme="minorHAnsi"/>
          <w:color w:val="000000"/>
        </w:rPr>
      </w:pPr>
      <w:r w:rsidRPr="006F00C9">
        <w:rPr>
          <w:rFonts w:eastAsiaTheme="minorHAnsi"/>
          <w:i/>
          <w:iCs/>
          <w:color w:val="000000"/>
        </w:rPr>
        <w:t xml:space="preserve">Ben </w:t>
      </w:r>
      <w:r>
        <w:rPr>
          <w:rFonts w:eastAsiaTheme="minorHAnsi"/>
          <w:i/>
          <w:iCs/>
          <w:color w:val="000000"/>
        </w:rPr>
        <w:t>Williams, Fishery Scientist</w:t>
      </w:r>
      <w:r w:rsidRPr="006F00C9">
        <w:rPr>
          <w:rFonts w:eastAsiaTheme="minorHAnsi"/>
          <w:i/>
          <w:iCs/>
          <w:color w:val="000000"/>
        </w:rPr>
        <w:t xml:space="preserve"> </w:t>
      </w:r>
    </w:p>
    <w:p w14:paraId="7DF4FB0D" w14:textId="23274342" w:rsidR="00D87268" w:rsidRPr="006F00C9" w:rsidRDefault="00D87268" w:rsidP="00D87268">
      <w:pPr>
        <w:rPr>
          <w:rFonts w:eastAsiaTheme="minorHAnsi"/>
        </w:rPr>
      </w:pPr>
      <w:r w:rsidRPr="006F00C9">
        <w:rPr>
          <w:rFonts w:eastAsiaTheme="minorHAnsi"/>
        </w:rPr>
        <w:t xml:space="preserve">Duties: Provides </w:t>
      </w:r>
      <w:r>
        <w:rPr>
          <w:rFonts w:eastAsiaTheme="minorHAnsi"/>
        </w:rPr>
        <w:t>input and guidance on analytical and laboratory methodology, as well as being a member of the UAF graduate committee.</w:t>
      </w:r>
    </w:p>
    <w:p w14:paraId="04446AD5" w14:textId="66E4E6F6" w:rsidR="006F00C9" w:rsidRPr="006F00C9" w:rsidRDefault="001E03CA" w:rsidP="006F00C9">
      <w:pPr>
        <w:autoSpaceDE w:val="0"/>
        <w:autoSpaceDN w:val="0"/>
        <w:adjustRightInd w:val="0"/>
        <w:spacing w:after="0"/>
        <w:jc w:val="left"/>
        <w:rPr>
          <w:rFonts w:eastAsiaTheme="minorHAnsi"/>
          <w:color w:val="000000"/>
        </w:rPr>
      </w:pPr>
      <w:r>
        <w:rPr>
          <w:rFonts w:eastAsiaTheme="minorHAnsi"/>
          <w:i/>
          <w:iCs/>
          <w:color w:val="000000"/>
        </w:rPr>
        <w:t>Jeff Nichols</w:t>
      </w:r>
      <w:r w:rsidR="006F00C9" w:rsidRPr="006F00C9">
        <w:rPr>
          <w:rFonts w:eastAsiaTheme="minorHAnsi"/>
          <w:i/>
          <w:iCs/>
          <w:color w:val="000000"/>
        </w:rPr>
        <w:t xml:space="preserve">, Regional Research Coordinator </w:t>
      </w:r>
    </w:p>
    <w:p w14:paraId="4FC32C51" w14:textId="77777777" w:rsidR="006F00C9" w:rsidRDefault="006F00C9" w:rsidP="006F00C9">
      <w:pPr>
        <w:rPr>
          <w:rFonts w:eastAsiaTheme="minorHAnsi"/>
          <w:sz w:val="22"/>
        </w:rPr>
      </w:pPr>
      <w:r w:rsidRPr="006F00C9">
        <w:rPr>
          <w:rFonts w:eastAsiaTheme="minorHAnsi"/>
        </w:rPr>
        <w:t>Duties: This position reviews the operational plan and the FDS report and assists in obtaining funding for</w:t>
      </w:r>
      <w:r w:rsidRPr="00397D93">
        <w:rPr>
          <w:rFonts w:eastAsiaTheme="minorHAnsi"/>
          <w:sz w:val="22"/>
        </w:rPr>
        <w:t xml:space="preserve"> the project</w:t>
      </w:r>
      <w:r>
        <w:rPr>
          <w:rFonts w:eastAsiaTheme="minorHAnsi"/>
          <w:sz w:val="22"/>
        </w:rPr>
        <w:t>.</w:t>
      </w:r>
    </w:p>
    <w:p w14:paraId="49C43027" w14:textId="35792872" w:rsidR="00090958" w:rsidRDefault="00090958" w:rsidP="00090958">
      <w:pPr>
        <w:pStyle w:val="Heading1"/>
      </w:pPr>
      <w:bookmarkStart w:id="130" w:name="_Toc12952631"/>
      <w:r>
        <w:t>Budget s</w:t>
      </w:r>
      <w:bookmarkEnd w:id="129"/>
      <w:r>
        <w:t>ummary</w:t>
      </w:r>
      <w:bookmarkEnd w:id="130"/>
    </w:p>
    <w:p w14:paraId="06783112" w14:textId="77777777" w:rsidR="00090958" w:rsidRPr="00006C7D" w:rsidRDefault="00090958" w:rsidP="00090958">
      <w:r>
        <w:t xml:space="preserve">FY 17 </w:t>
      </w:r>
    </w:p>
    <w:tbl>
      <w:tblPr>
        <w:tblW w:w="5000" w:type="pct"/>
        <w:tblLook w:val="0000" w:firstRow="0" w:lastRow="0" w:firstColumn="0" w:lastColumn="0" w:noHBand="0" w:noVBand="0"/>
      </w:tblPr>
      <w:tblGrid>
        <w:gridCol w:w="2926"/>
        <w:gridCol w:w="3950"/>
        <w:gridCol w:w="2484"/>
      </w:tblGrid>
      <w:tr w:rsidR="006F00C9" w:rsidRPr="00CA52B3" w14:paraId="6584D90B" w14:textId="77777777" w:rsidTr="001B150B">
        <w:trPr>
          <w:trHeight w:hRule="exact" w:val="293"/>
        </w:trPr>
        <w:tc>
          <w:tcPr>
            <w:tcW w:w="1563" w:type="pct"/>
            <w:tcBorders>
              <w:top w:val="single" w:sz="6" w:space="0" w:color="auto"/>
              <w:bottom w:val="single" w:sz="6" w:space="0" w:color="auto"/>
            </w:tcBorders>
            <w:vAlign w:val="bottom"/>
          </w:tcPr>
          <w:p w14:paraId="1CE3ADE8" w14:textId="77777777" w:rsidR="006F00C9" w:rsidRPr="00CA52B3" w:rsidRDefault="006F00C9" w:rsidP="00E00676">
            <w:pPr>
              <w:jc w:val="left"/>
            </w:pPr>
            <w:r w:rsidRPr="00CA52B3">
              <w:t xml:space="preserve">Line </w:t>
            </w:r>
            <w:r>
              <w:t>i</w:t>
            </w:r>
            <w:r w:rsidRPr="00CA52B3">
              <w:t>tem</w:t>
            </w:r>
          </w:p>
        </w:tc>
        <w:tc>
          <w:tcPr>
            <w:tcW w:w="2110" w:type="pct"/>
            <w:tcBorders>
              <w:top w:val="single" w:sz="6" w:space="0" w:color="auto"/>
              <w:bottom w:val="single" w:sz="6" w:space="0" w:color="auto"/>
            </w:tcBorders>
            <w:vAlign w:val="bottom"/>
          </w:tcPr>
          <w:p w14:paraId="65935D31" w14:textId="77777777" w:rsidR="006F00C9" w:rsidRPr="00CA52B3" w:rsidRDefault="006F00C9" w:rsidP="00E00676">
            <w:pPr>
              <w:jc w:val="left"/>
            </w:pPr>
            <w:r w:rsidRPr="00CA52B3">
              <w:t>Category</w:t>
            </w:r>
          </w:p>
        </w:tc>
        <w:tc>
          <w:tcPr>
            <w:tcW w:w="1328" w:type="pct"/>
            <w:tcBorders>
              <w:top w:val="single" w:sz="6" w:space="0" w:color="auto"/>
              <w:bottom w:val="single" w:sz="6" w:space="0" w:color="auto"/>
            </w:tcBorders>
            <w:vAlign w:val="bottom"/>
          </w:tcPr>
          <w:p w14:paraId="616B1EAE" w14:textId="77777777" w:rsidR="006F00C9" w:rsidRPr="00CA52B3" w:rsidRDefault="006F00C9" w:rsidP="001B150B">
            <w:pPr>
              <w:jc w:val="right"/>
            </w:pPr>
            <w:r w:rsidRPr="00CA52B3">
              <w:t>Budget ($K)</w:t>
            </w:r>
          </w:p>
        </w:tc>
      </w:tr>
      <w:tr w:rsidR="006F00C9" w:rsidRPr="00CA52B3" w14:paraId="251224D5" w14:textId="77777777" w:rsidTr="001B150B">
        <w:trPr>
          <w:trHeight w:hRule="exact" w:val="293"/>
        </w:trPr>
        <w:tc>
          <w:tcPr>
            <w:tcW w:w="1563" w:type="pct"/>
            <w:vAlign w:val="bottom"/>
          </w:tcPr>
          <w:p w14:paraId="3487610D" w14:textId="77777777" w:rsidR="006F00C9" w:rsidRPr="00CA52B3" w:rsidRDefault="006F00C9" w:rsidP="00E00676">
            <w:pPr>
              <w:jc w:val="left"/>
            </w:pPr>
            <w:r w:rsidRPr="00CA52B3">
              <w:t>100</w:t>
            </w:r>
          </w:p>
        </w:tc>
        <w:tc>
          <w:tcPr>
            <w:tcW w:w="2110" w:type="pct"/>
            <w:vAlign w:val="bottom"/>
          </w:tcPr>
          <w:p w14:paraId="48A2F255" w14:textId="77777777" w:rsidR="006F00C9" w:rsidRPr="00CA52B3" w:rsidRDefault="006F00C9" w:rsidP="00E00676">
            <w:pPr>
              <w:jc w:val="left"/>
            </w:pPr>
            <w:r w:rsidRPr="00CA52B3">
              <w:t>Personal Services</w:t>
            </w:r>
          </w:p>
        </w:tc>
        <w:tc>
          <w:tcPr>
            <w:tcW w:w="1328" w:type="pct"/>
            <w:vAlign w:val="bottom"/>
          </w:tcPr>
          <w:p w14:paraId="2E379314" w14:textId="4E0F3DB9" w:rsidR="006F00C9" w:rsidRPr="00CA52B3" w:rsidRDefault="00CF6EB0" w:rsidP="001B150B">
            <w:pPr>
              <w:jc w:val="right"/>
            </w:pPr>
            <w:r>
              <w:t>3</w:t>
            </w:r>
          </w:p>
        </w:tc>
      </w:tr>
      <w:tr w:rsidR="006F00C9" w:rsidRPr="00CA52B3" w14:paraId="6833476D" w14:textId="77777777" w:rsidTr="001B150B">
        <w:trPr>
          <w:trHeight w:hRule="exact" w:val="293"/>
        </w:trPr>
        <w:tc>
          <w:tcPr>
            <w:tcW w:w="1563" w:type="pct"/>
            <w:vAlign w:val="bottom"/>
          </w:tcPr>
          <w:p w14:paraId="441BCC8E" w14:textId="77777777" w:rsidR="006F00C9" w:rsidRPr="00CA52B3" w:rsidRDefault="006F00C9" w:rsidP="00E00676">
            <w:pPr>
              <w:jc w:val="left"/>
            </w:pPr>
            <w:r w:rsidRPr="00CA52B3">
              <w:t>200</w:t>
            </w:r>
          </w:p>
        </w:tc>
        <w:tc>
          <w:tcPr>
            <w:tcW w:w="2110" w:type="pct"/>
            <w:vAlign w:val="bottom"/>
          </w:tcPr>
          <w:p w14:paraId="798340DE" w14:textId="77777777" w:rsidR="006F00C9" w:rsidRPr="00CA52B3" w:rsidRDefault="006F00C9" w:rsidP="00E00676">
            <w:pPr>
              <w:jc w:val="left"/>
            </w:pPr>
            <w:r w:rsidRPr="00CA52B3">
              <w:t>Travel</w:t>
            </w:r>
          </w:p>
        </w:tc>
        <w:tc>
          <w:tcPr>
            <w:tcW w:w="1328" w:type="pct"/>
            <w:vAlign w:val="bottom"/>
          </w:tcPr>
          <w:p w14:paraId="3B5C8A52" w14:textId="0E416BA5" w:rsidR="006F00C9" w:rsidRPr="00CA52B3" w:rsidRDefault="00CF6EB0" w:rsidP="001B150B">
            <w:pPr>
              <w:jc w:val="right"/>
            </w:pPr>
            <w:r>
              <w:t>6</w:t>
            </w:r>
          </w:p>
        </w:tc>
      </w:tr>
      <w:tr w:rsidR="006F00C9" w:rsidRPr="00CA52B3" w14:paraId="0EE81F00" w14:textId="77777777" w:rsidTr="001B150B">
        <w:trPr>
          <w:trHeight w:hRule="exact" w:val="293"/>
        </w:trPr>
        <w:tc>
          <w:tcPr>
            <w:tcW w:w="1563" w:type="pct"/>
            <w:vAlign w:val="bottom"/>
          </w:tcPr>
          <w:p w14:paraId="1248000F" w14:textId="77777777" w:rsidR="006F00C9" w:rsidRPr="00CA52B3" w:rsidRDefault="006F00C9" w:rsidP="00E00676">
            <w:pPr>
              <w:jc w:val="left"/>
            </w:pPr>
            <w:r w:rsidRPr="00CA52B3">
              <w:t>300</w:t>
            </w:r>
          </w:p>
        </w:tc>
        <w:tc>
          <w:tcPr>
            <w:tcW w:w="2110" w:type="pct"/>
            <w:vAlign w:val="bottom"/>
          </w:tcPr>
          <w:p w14:paraId="6F3702A8" w14:textId="77777777" w:rsidR="006F00C9" w:rsidRPr="00CA52B3" w:rsidRDefault="006F00C9" w:rsidP="00E00676">
            <w:pPr>
              <w:jc w:val="left"/>
            </w:pPr>
            <w:r w:rsidRPr="00CA52B3">
              <w:t>Contractual</w:t>
            </w:r>
          </w:p>
        </w:tc>
        <w:tc>
          <w:tcPr>
            <w:tcW w:w="1328" w:type="pct"/>
            <w:vAlign w:val="bottom"/>
          </w:tcPr>
          <w:p w14:paraId="2C6DE49D" w14:textId="27AB5C49" w:rsidR="006F00C9" w:rsidRPr="00CA52B3" w:rsidRDefault="00CF6EB0" w:rsidP="001B150B">
            <w:pPr>
              <w:jc w:val="right"/>
            </w:pPr>
            <w:r>
              <w:t>4</w:t>
            </w:r>
          </w:p>
        </w:tc>
      </w:tr>
      <w:tr w:rsidR="006F00C9" w:rsidRPr="00CA52B3" w14:paraId="35BAD1B3" w14:textId="77777777" w:rsidTr="001B150B">
        <w:trPr>
          <w:trHeight w:hRule="exact" w:val="293"/>
        </w:trPr>
        <w:tc>
          <w:tcPr>
            <w:tcW w:w="1563" w:type="pct"/>
            <w:vAlign w:val="bottom"/>
          </w:tcPr>
          <w:p w14:paraId="79F9ECCF" w14:textId="77777777" w:rsidR="006F00C9" w:rsidRPr="00CA52B3" w:rsidRDefault="006F00C9" w:rsidP="00E00676">
            <w:pPr>
              <w:jc w:val="left"/>
            </w:pPr>
            <w:r w:rsidRPr="00CA52B3">
              <w:t>400</w:t>
            </w:r>
          </w:p>
        </w:tc>
        <w:tc>
          <w:tcPr>
            <w:tcW w:w="2110" w:type="pct"/>
            <w:vAlign w:val="bottom"/>
          </w:tcPr>
          <w:p w14:paraId="03FEA8AE" w14:textId="77777777" w:rsidR="006F00C9" w:rsidRPr="00CA52B3" w:rsidRDefault="006F00C9" w:rsidP="00E00676">
            <w:pPr>
              <w:jc w:val="left"/>
            </w:pPr>
            <w:r w:rsidRPr="00CA52B3">
              <w:t>Commodities</w:t>
            </w:r>
          </w:p>
        </w:tc>
        <w:tc>
          <w:tcPr>
            <w:tcW w:w="1328" w:type="pct"/>
            <w:vAlign w:val="bottom"/>
          </w:tcPr>
          <w:p w14:paraId="5B99C8D7" w14:textId="3E60D1B3" w:rsidR="006F00C9" w:rsidRPr="00CA52B3" w:rsidRDefault="00CF6EB0" w:rsidP="001B150B">
            <w:pPr>
              <w:jc w:val="right"/>
            </w:pPr>
            <w:r>
              <w:t>15</w:t>
            </w:r>
          </w:p>
        </w:tc>
      </w:tr>
      <w:tr w:rsidR="006F00C9" w:rsidRPr="00CA52B3" w14:paraId="3B012B3E" w14:textId="77777777" w:rsidTr="001B150B">
        <w:trPr>
          <w:trHeight w:hRule="exact" w:val="293"/>
        </w:trPr>
        <w:tc>
          <w:tcPr>
            <w:tcW w:w="1563" w:type="pct"/>
            <w:tcBorders>
              <w:bottom w:val="single" w:sz="4" w:space="0" w:color="auto"/>
            </w:tcBorders>
            <w:vAlign w:val="bottom"/>
          </w:tcPr>
          <w:p w14:paraId="5B0B8197" w14:textId="77777777" w:rsidR="006F00C9" w:rsidRPr="00CA52B3" w:rsidRDefault="006F00C9" w:rsidP="00E00676">
            <w:pPr>
              <w:jc w:val="left"/>
            </w:pPr>
            <w:r w:rsidRPr="00CA52B3">
              <w:t>500</w:t>
            </w:r>
          </w:p>
        </w:tc>
        <w:tc>
          <w:tcPr>
            <w:tcW w:w="2110" w:type="pct"/>
            <w:tcBorders>
              <w:bottom w:val="single" w:sz="4" w:space="0" w:color="auto"/>
            </w:tcBorders>
            <w:vAlign w:val="bottom"/>
          </w:tcPr>
          <w:p w14:paraId="63775538" w14:textId="77777777" w:rsidR="006F00C9" w:rsidRPr="00CA52B3" w:rsidRDefault="006F00C9" w:rsidP="00E00676">
            <w:pPr>
              <w:jc w:val="left"/>
            </w:pPr>
            <w:r w:rsidRPr="00CA52B3">
              <w:t>Equipment</w:t>
            </w:r>
          </w:p>
        </w:tc>
        <w:tc>
          <w:tcPr>
            <w:tcW w:w="1328" w:type="pct"/>
            <w:tcBorders>
              <w:bottom w:val="single" w:sz="6" w:space="0" w:color="auto"/>
            </w:tcBorders>
            <w:vAlign w:val="bottom"/>
          </w:tcPr>
          <w:p w14:paraId="740D3D9A" w14:textId="005888AE" w:rsidR="006F00C9" w:rsidRPr="00CA52B3" w:rsidRDefault="00E00676" w:rsidP="001B150B">
            <w:pPr>
              <w:jc w:val="right"/>
            </w:pPr>
            <w:r>
              <w:t>0</w:t>
            </w:r>
          </w:p>
        </w:tc>
      </w:tr>
      <w:tr w:rsidR="006F00C9" w:rsidRPr="00CA52B3" w14:paraId="6388739B" w14:textId="77777777" w:rsidTr="001B150B">
        <w:trPr>
          <w:trHeight w:hRule="exact" w:val="293"/>
        </w:trPr>
        <w:tc>
          <w:tcPr>
            <w:tcW w:w="1563" w:type="pct"/>
            <w:tcBorders>
              <w:top w:val="single" w:sz="4" w:space="0" w:color="auto"/>
              <w:bottom w:val="single" w:sz="6" w:space="0" w:color="auto"/>
            </w:tcBorders>
            <w:vAlign w:val="bottom"/>
          </w:tcPr>
          <w:p w14:paraId="36E4AB63" w14:textId="77777777" w:rsidR="006F00C9" w:rsidRPr="00CA52B3" w:rsidRDefault="006F00C9" w:rsidP="00E00676">
            <w:pPr>
              <w:jc w:val="left"/>
            </w:pPr>
            <w:r w:rsidRPr="00CA52B3">
              <w:t>Total</w:t>
            </w:r>
          </w:p>
        </w:tc>
        <w:tc>
          <w:tcPr>
            <w:tcW w:w="2110" w:type="pct"/>
            <w:tcBorders>
              <w:top w:val="single" w:sz="4" w:space="0" w:color="auto"/>
              <w:bottom w:val="single" w:sz="6" w:space="0" w:color="auto"/>
            </w:tcBorders>
            <w:vAlign w:val="bottom"/>
          </w:tcPr>
          <w:p w14:paraId="7D8FC1D6" w14:textId="77777777" w:rsidR="006F00C9" w:rsidRPr="00CA52B3" w:rsidRDefault="006F00C9" w:rsidP="00E00676">
            <w:pPr>
              <w:jc w:val="left"/>
            </w:pPr>
          </w:p>
        </w:tc>
        <w:tc>
          <w:tcPr>
            <w:tcW w:w="1328" w:type="pct"/>
            <w:tcBorders>
              <w:bottom w:val="single" w:sz="6" w:space="0" w:color="auto"/>
            </w:tcBorders>
            <w:vAlign w:val="bottom"/>
          </w:tcPr>
          <w:p w14:paraId="0F0C3CE2" w14:textId="12B74FE3" w:rsidR="006F00C9" w:rsidRPr="00CA52B3" w:rsidRDefault="00CF6EB0" w:rsidP="001B150B">
            <w:pPr>
              <w:jc w:val="right"/>
            </w:pPr>
            <w:r>
              <w:t>28</w:t>
            </w:r>
          </w:p>
        </w:tc>
      </w:tr>
    </w:tbl>
    <w:p w14:paraId="50BBC610" w14:textId="77777777" w:rsidR="00090958" w:rsidRPr="00090958" w:rsidRDefault="00090958" w:rsidP="00090958"/>
    <w:p w14:paraId="20DC0D57" w14:textId="77777777" w:rsidR="00090958" w:rsidRDefault="00090958" w:rsidP="00090958">
      <w:pPr>
        <w:pStyle w:val="Heading1"/>
      </w:pPr>
      <w:bookmarkStart w:id="131" w:name="_Toc183836608"/>
      <w:bookmarkStart w:id="132" w:name="_Toc309229366"/>
      <w:bookmarkStart w:id="133" w:name="_Toc12952632"/>
      <w:r>
        <w:lastRenderedPageBreak/>
        <w:t>REFERENCES cited</w:t>
      </w:r>
      <w:bookmarkEnd w:id="131"/>
      <w:bookmarkEnd w:id="132"/>
      <w:bookmarkEnd w:id="133"/>
    </w:p>
    <w:p w14:paraId="4CED580E" w14:textId="66230D6B" w:rsidR="00E050E2" w:rsidRDefault="00E050E2" w:rsidP="00891633">
      <w:pPr>
        <w:pStyle w:val="Lit-Cited"/>
        <w:rPr>
          <w:noProof/>
        </w:rPr>
      </w:pPr>
      <w:r w:rsidRPr="00E050E2">
        <w:rPr>
          <w:noProof/>
        </w:rPr>
        <w:t xml:space="preserve">Anderson P. J., J. E. Blackburn, and B. A. Johnson. 1997. Declines of forage species in the Gulf of Alaska, 1972-95, as indicator of regime shift. </w:t>
      </w:r>
      <w:r w:rsidR="00486CD3">
        <w:rPr>
          <w:noProof/>
        </w:rPr>
        <w:t>Pages 531-554 [</w:t>
      </w:r>
      <w:r w:rsidRPr="00486CD3">
        <w:rPr>
          <w:i/>
          <w:noProof/>
        </w:rPr>
        <w:t>In</w:t>
      </w:r>
      <w:r w:rsidR="00486CD3">
        <w:rPr>
          <w:noProof/>
        </w:rPr>
        <w:t>]</w:t>
      </w:r>
      <w:r w:rsidRPr="00E050E2">
        <w:rPr>
          <w:noProof/>
        </w:rPr>
        <w:t xml:space="preserve"> </w:t>
      </w:r>
      <w:r w:rsidR="00486CD3">
        <w:rPr>
          <w:noProof/>
        </w:rPr>
        <w:t xml:space="preserve">B. S. </w:t>
      </w:r>
      <w:r w:rsidRPr="00E050E2">
        <w:rPr>
          <w:noProof/>
        </w:rPr>
        <w:t>Baxter</w:t>
      </w:r>
      <w:r w:rsidR="00486CD3">
        <w:rPr>
          <w:noProof/>
        </w:rPr>
        <w:t>, editor.</w:t>
      </w:r>
      <w:r w:rsidRPr="00E050E2">
        <w:rPr>
          <w:noProof/>
        </w:rPr>
        <w:t xml:space="preserve"> Proceedings of the International Symposium on the Role of Forage Fishes in Marine Ecosystems November 13-16, 1996, Anchorage, Alaska. University of Alaska Sea Grant Rep 97-01.</w:t>
      </w:r>
    </w:p>
    <w:p w14:paraId="4857EC80" w14:textId="1E9CB3CE" w:rsidR="00A2759D" w:rsidRDefault="00A2759D" w:rsidP="00A2759D">
      <w:pPr>
        <w:pStyle w:val="Lit-Cited"/>
        <w:rPr>
          <w:noProof/>
        </w:rPr>
      </w:pPr>
      <w:r>
        <w:rPr>
          <w:noProof/>
        </w:rPr>
        <w:t>Anderson, P. J.</w:t>
      </w:r>
      <w:r w:rsidR="00532881">
        <w:rPr>
          <w:noProof/>
        </w:rPr>
        <w:t>,</w:t>
      </w:r>
      <w:r>
        <w:rPr>
          <w:noProof/>
        </w:rPr>
        <w:t xml:space="preserve"> and J. F Piatt. 1999. Community reorganization in the Gulf of Alaska follwing ocean climate regime shift. Marine Ecology Progress Series 189:117-123.</w:t>
      </w:r>
    </w:p>
    <w:p w14:paraId="57716A1D" w14:textId="3C182C22" w:rsidR="00BA57C8" w:rsidRDefault="00BA57C8" w:rsidP="00B37DC3">
      <w:pPr>
        <w:pStyle w:val="Lit-Cited"/>
        <w:rPr>
          <w:noProof/>
        </w:rPr>
      </w:pPr>
      <w:r>
        <w:rPr>
          <w:noProof/>
        </w:rPr>
        <w:t>Blain-Roth, B.J., D.E. Arthur, A. St. Saviour, J. Baumer, and B. Buzzee.  2019.  Operational Plan: Reproductive and biological sampling of yelloweye rockfish (</w:t>
      </w:r>
      <w:r w:rsidRPr="00BA57C8">
        <w:rPr>
          <w:i/>
          <w:iCs/>
          <w:noProof/>
        </w:rPr>
        <w:t>Sebastes ruberrimus</w:t>
      </w:r>
      <w:r>
        <w:rPr>
          <w:noProof/>
        </w:rPr>
        <w:t>) and black rockfish (</w:t>
      </w:r>
      <w:r w:rsidRPr="00BA57C8">
        <w:rPr>
          <w:i/>
          <w:iCs/>
          <w:noProof/>
        </w:rPr>
        <w:t>Sebastes melanops</w:t>
      </w:r>
      <w:r>
        <w:rPr>
          <w:noProof/>
        </w:rPr>
        <w:t>) from Prince William Sound and the Northern Gulf of Alaska.  Alaska Department of Fish and Game, Regional Operational Plan ROP.SF.2A.2019.09, Anchorage.</w:t>
      </w:r>
    </w:p>
    <w:p w14:paraId="1939F864" w14:textId="6C21601F" w:rsidR="00B37DC3" w:rsidRDefault="00B37DC3" w:rsidP="00B37DC3">
      <w:pPr>
        <w:pStyle w:val="Lit-Cited"/>
        <w:rPr>
          <w:noProof/>
        </w:rPr>
      </w:pPr>
      <w:r>
        <w:rPr>
          <w:noProof/>
        </w:rPr>
        <w:t>Bobko, S. J.</w:t>
      </w:r>
      <w:r w:rsidR="00532881">
        <w:rPr>
          <w:noProof/>
        </w:rPr>
        <w:t>,</w:t>
      </w:r>
      <w:r>
        <w:rPr>
          <w:noProof/>
        </w:rPr>
        <w:t xml:space="preserve"> and S. A. Berkeley. 2004. Maturity, ovarian cycle, fecundity, and age-specific parturition of Black Rockfish (</w:t>
      </w:r>
      <w:r w:rsidRPr="00B37DC3">
        <w:rPr>
          <w:i/>
          <w:noProof/>
        </w:rPr>
        <w:t>Sebastes melanops</w:t>
      </w:r>
      <w:r>
        <w:rPr>
          <w:noProof/>
        </w:rPr>
        <w:t>). Fishery Bulletin 102(3): 418-429.</w:t>
      </w:r>
    </w:p>
    <w:p w14:paraId="109ADF4E" w14:textId="7551FFAA" w:rsidR="00B37DC3" w:rsidRDefault="00B37DC3" w:rsidP="00B37DC3">
      <w:pPr>
        <w:pStyle w:val="Lit-Cited"/>
        <w:rPr>
          <w:noProof/>
        </w:rPr>
      </w:pPr>
      <w:r>
        <w:rPr>
          <w:noProof/>
        </w:rPr>
        <w:t xml:space="preserve">Bowers, M. J. 1992. Annual reproductive cycle of oocytes and embryos of Yellowtail Rockfish </w:t>
      </w:r>
      <w:r w:rsidRPr="00B37DC3">
        <w:rPr>
          <w:i/>
          <w:noProof/>
        </w:rPr>
        <w:t>Sebastes flavidus</w:t>
      </w:r>
      <w:r>
        <w:rPr>
          <w:noProof/>
        </w:rPr>
        <w:t xml:space="preserve"> (family Scorpaenidae). U.S. National Marine Fisheries Service Fishery Bulletin 90:231–242.</w:t>
      </w:r>
    </w:p>
    <w:p w14:paraId="4261A26D" w14:textId="1E558F68" w:rsidR="002A77DE" w:rsidRDefault="002A77DE" w:rsidP="00891633">
      <w:pPr>
        <w:pStyle w:val="Lit-Cited"/>
        <w:rPr>
          <w:noProof/>
        </w:rPr>
      </w:pPr>
      <w:r w:rsidRPr="002A77DE">
        <w:rPr>
          <w:noProof/>
        </w:rPr>
        <w:t>Busacker, G.</w:t>
      </w:r>
      <w:r>
        <w:rPr>
          <w:noProof/>
        </w:rPr>
        <w:t xml:space="preserve"> </w:t>
      </w:r>
      <w:r w:rsidRPr="002A77DE">
        <w:rPr>
          <w:noProof/>
        </w:rPr>
        <w:t>P., I.</w:t>
      </w:r>
      <w:r>
        <w:rPr>
          <w:noProof/>
        </w:rPr>
        <w:t xml:space="preserve"> </w:t>
      </w:r>
      <w:r w:rsidRPr="002A77DE">
        <w:rPr>
          <w:noProof/>
        </w:rPr>
        <w:t>R. Adelman, and E.</w:t>
      </w:r>
      <w:r>
        <w:rPr>
          <w:noProof/>
        </w:rPr>
        <w:t xml:space="preserve"> </w:t>
      </w:r>
      <w:r w:rsidRPr="002A77DE">
        <w:rPr>
          <w:noProof/>
        </w:rPr>
        <w:t xml:space="preserve">M. Goolish. 1990. Growth. Pages 363-387 </w:t>
      </w:r>
      <w:r>
        <w:rPr>
          <w:noProof/>
        </w:rPr>
        <w:t>[</w:t>
      </w:r>
      <w:r w:rsidRPr="002A77DE">
        <w:rPr>
          <w:i/>
          <w:noProof/>
        </w:rPr>
        <w:t>In</w:t>
      </w:r>
      <w:r>
        <w:rPr>
          <w:noProof/>
        </w:rPr>
        <w:t>]</w:t>
      </w:r>
      <w:r w:rsidRPr="002A77DE">
        <w:rPr>
          <w:noProof/>
        </w:rPr>
        <w:t xml:space="preserve"> C.</w:t>
      </w:r>
      <w:r>
        <w:rPr>
          <w:noProof/>
        </w:rPr>
        <w:t xml:space="preserve"> </w:t>
      </w:r>
      <w:r w:rsidRPr="002A77DE">
        <w:rPr>
          <w:noProof/>
        </w:rPr>
        <w:t>B. Schreck and P.</w:t>
      </w:r>
      <w:r>
        <w:rPr>
          <w:noProof/>
        </w:rPr>
        <w:t xml:space="preserve"> </w:t>
      </w:r>
      <w:r w:rsidRPr="002A77DE">
        <w:rPr>
          <w:noProof/>
        </w:rPr>
        <w:t xml:space="preserve">B. Moyle, editors. Methods for </w:t>
      </w:r>
      <w:r>
        <w:rPr>
          <w:noProof/>
        </w:rPr>
        <w:t>F</w:t>
      </w:r>
      <w:r w:rsidRPr="002A77DE">
        <w:rPr>
          <w:noProof/>
        </w:rPr>
        <w:t xml:space="preserve">ish </w:t>
      </w:r>
      <w:r>
        <w:rPr>
          <w:noProof/>
        </w:rPr>
        <w:t>B</w:t>
      </w:r>
      <w:r w:rsidRPr="002A77DE">
        <w:rPr>
          <w:noProof/>
        </w:rPr>
        <w:t xml:space="preserve">iology. American Fisheries Society, Bethesda, Maryland. </w:t>
      </w:r>
    </w:p>
    <w:p w14:paraId="28FF559F" w14:textId="3B51DAFF" w:rsidR="00E9254E" w:rsidRDefault="00E9254E" w:rsidP="00891633">
      <w:pPr>
        <w:pStyle w:val="Lit-Cited"/>
        <w:rPr>
          <w:noProof/>
        </w:rPr>
      </w:pPr>
      <w:r w:rsidRPr="00E9254E">
        <w:rPr>
          <w:noProof/>
        </w:rPr>
        <w:t>Chilton, D.</w:t>
      </w:r>
      <w:r>
        <w:rPr>
          <w:noProof/>
        </w:rPr>
        <w:t xml:space="preserve"> </w:t>
      </w:r>
      <w:r w:rsidRPr="00E9254E">
        <w:rPr>
          <w:noProof/>
        </w:rPr>
        <w:t>E.</w:t>
      </w:r>
      <w:r w:rsidR="00532881">
        <w:rPr>
          <w:noProof/>
        </w:rPr>
        <w:t>,</w:t>
      </w:r>
      <w:r w:rsidRPr="00E9254E">
        <w:rPr>
          <w:noProof/>
        </w:rPr>
        <w:t xml:space="preserve"> and R.</w:t>
      </w:r>
      <w:r>
        <w:rPr>
          <w:noProof/>
        </w:rPr>
        <w:t xml:space="preserve"> </w:t>
      </w:r>
      <w:r w:rsidRPr="00E9254E">
        <w:rPr>
          <w:noProof/>
        </w:rPr>
        <w:t>J. Beamish. 1982. Age determination methods for fishes studied by the Groundfish Program at the Pacific Biological Station. Can. Spec. Publ. Fish. Aquat. Sci. 60</w:t>
      </w:r>
      <w:r>
        <w:rPr>
          <w:noProof/>
        </w:rPr>
        <w:t>.</w:t>
      </w:r>
      <w:r w:rsidRPr="00E9254E">
        <w:rPr>
          <w:noProof/>
        </w:rPr>
        <w:t xml:space="preserve"> 102</w:t>
      </w:r>
      <w:r>
        <w:rPr>
          <w:noProof/>
        </w:rPr>
        <w:t xml:space="preserve"> pp</w:t>
      </w:r>
      <w:r w:rsidRPr="00E9254E">
        <w:rPr>
          <w:noProof/>
        </w:rPr>
        <w:t>.</w:t>
      </w:r>
    </w:p>
    <w:p w14:paraId="7C83FBD3" w14:textId="3B5838A1" w:rsidR="004C0AAB" w:rsidRDefault="004C0AAB" w:rsidP="000B2482">
      <w:pPr>
        <w:pStyle w:val="Lit-Cited"/>
        <w:ind w:left="0" w:firstLine="0"/>
        <w:rPr>
          <w:noProof/>
        </w:rPr>
      </w:pPr>
      <w:r w:rsidRPr="004C0AAB">
        <w:rPr>
          <w:noProof/>
        </w:rPr>
        <w:t>Clark, W. G. 1991. Groundfish exploitation rates based on life history parameters. Can. J. Fish. Aquat. Sci. 48: 734-750.</w:t>
      </w:r>
    </w:p>
    <w:p w14:paraId="7018B50D" w14:textId="3363AF83" w:rsidR="00E050E2" w:rsidRDefault="00E050E2" w:rsidP="00891633">
      <w:pPr>
        <w:pStyle w:val="Lit-Cited"/>
        <w:rPr>
          <w:noProof/>
        </w:rPr>
      </w:pPr>
      <w:r w:rsidRPr="00E050E2">
        <w:rPr>
          <w:noProof/>
        </w:rPr>
        <w:t>Combes, V., E. Di Lorenzo, and E. Curchitser. 2009. Interannual and decadal varitations in cross shelf transport in the Gulf of Alaska. Journal of Physical Oceanography 39: 1050-1059.</w:t>
      </w:r>
    </w:p>
    <w:p w14:paraId="7A25A5CB" w14:textId="77777777" w:rsidR="00FB2D1F" w:rsidRDefault="00FB2D1F" w:rsidP="00FB2D1F">
      <w:pPr>
        <w:pStyle w:val="Lit-Cited"/>
        <w:rPr>
          <w:noProof/>
        </w:rPr>
      </w:pPr>
      <w:r w:rsidRPr="00920697">
        <w:rPr>
          <w:noProof/>
        </w:rPr>
        <w:t>Conrath, C.</w:t>
      </w:r>
      <w:r>
        <w:rPr>
          <w:noProof/>
        </w:rPr>
        <w:t xml:space="preserve"> </w:t>
      </w:r>
      <w:r w:rsidRPr="00920697">
        <w:rPr>
          <w:noProof/>
        </w:rPr>
        <w:t>L. 2017. Maturity, spawning omission, and reproductive complexity of deepwater rockfish. Transactions of the American Fisheries Society 146(3):495</w:t>
      </w:r>
      <w:r>
        <w:rPr>
          <w:noProof/>
        </w:rPr>
        <w:t>-</w:t>
      </w:r>
      <w:r w:rsidRPr="00920697">
        <w:rPr>
          <w:noProof/>
        </w:rPr>
        <w:t>507.</w:t>
      </w:r>
    </w:p>
    <w:p w14:paraId="665212CE" w14:textId="0C3BCD6C" w:rsidR="00FC42DA" w:rsidRPr="002C3D33" w:rsidRDefault="004C0AAB" w:rsidP="005E132E">
      <w:pPr>
        <w:pStyle w:val="Lit-Cited"/>
        <w:rPr>
          <w:noProof/>
        </w:rPr>
      </w:pPr>
      <w:r w:rsidRPr="004C0AAB">
        <w:rPr>
          <w:noProof/>
        </w:rPr>
        <w:t xml:space="preserve">Goodyear, C. P. 1993. Spawning stock biomass per recruit in fisheries management: foundation and current use. </w:t>
      </w:r>
      <w:r w:rsidRPr="004C0AAB">
        <w:rPr>
          <w:i/>
          <w:noProof/>
        </w:rPr>
        <w:t>In</w:t>
      </w:r>
      <w:r w:rsidRPr="004C0AAB">
        <w:rPr>
          <w:noProof/>
        </w:rPr>
        <w:t xml:space="preserve"> Risk Evaluation and Biological Reference Points for Fisheries Management 120: 67–81.</w:t>
      </w:r>
      <w:r w:rsidR="00FC42DA">
        <w:rPr>
          <w:noProof/>
        </w:rPr>
        <w:t>REFERENCES CITED (Continued)</w:t>
      </w:r>
    </w:p>
    <w:p w14:paraId="568AD48B" w14:textId="64C697AF" w:rsidR="00A7743F" w:rsidRDefault="00A7743F" w:rsidP="00891633">
      <w:pPr>
        <w:pStyle w:val="Lit-Cited"/>
        <w:rPr>
          <w:noProof/>
        </w:rPr>
      </w:pPr>
      <w:r w:rsidRPr="00A7743F">
        <w:rPr>
          <w:noProof/>
        </w:rPr>
        <w:t xml:space="preserve">Gunderson, D. R., P. Callahan, and B. Goiney. 1980. Maturation and fecundity of four species of </w:t>
      </w:r>
      <w:r w:rsidRPr="00A7743F">
        <w:rPr>
          <w:i/>
          <w:noProof/>
        </w:rPr>
        <w:t>Sebastes</w:t>
      </w:r>
      <w:r w:rsidRPr="00A7743F">
        <w:rPr>
          <w:noProof/>
        </w:rPr>
        <w:t>. Mar. Fish. Rev. 42:74-79.</w:t>
      </w:r>
    </w:p>
    <w:p w14:paraId="7EE6A9A8" w14:textId="392249E8" w:rsidR="00891633" w:rsidRPr="00891633" w:rsidRDefault="00891633" w:rsidP="00891633">
      <w:pPr>
        <w:pStyle w:val="Lit-Cited"/>
        <w:rPr>
          <w:noProof/>
        </w:rPr>
      </w:pPr>
      <w:r w:rsidRPr="00891633">
        <w:rPr>
          <w:noProof/>
        </w:rPr>
        <w:t>Haldorson, L.</w:t>
      </w:r>
      <w:r w:rsidR="00532881">
        <w:rPr>
          <w:noProof/>
        </w:rPr>
        <w:t>,</w:t>
      </w:r>
      <w:r w:rsidRPr="00891633">
        <w:rPr>
          <w:noProof/>
        </w:rPr>
        <w:t xml:space="preserve"> and M. S. Love. 1991. Maturity and Fecundity in Rockfishes, </w:t>
      </w:r>
      <w:r w:rsidRPr="00891633">
        <w:rPr>
          <w:i/>
          <w:noProof/>
        </w:rPr>
        <w:t>Sebastes</w:t>
      </w:r>
      <w:r w:rsidRPr="00891633">
        <w:rPr>
          <w:noProof/>
        </w:rPr>
        <w:t xml:space="preserve"> spp, a Review. Marine Fisheries Review 43(2): 25-31.</w:t>
      </w:r>
    </w:p>
    <w:p w14:paraId="72078EA2" w14:textId="3BB54346" w:rsidR="000D6A6D" w:rsidRDefault="000D6A6D" w:rsidP="00891633">
      <w:pPr>
        <w:pStyle w:val="Lit-Cited"/>
        <w:rPr>
          <w:noProof/>
        </w:rPr>
      </w:pPr>
      <w:r w:rsidRPr="000D6A6D">
        <w:rPr>
          <w:noProof/>
        </w:rPr>
        <w:t>Hannah, R.W., M.</w:t>
      </w:r>
      <w:r>
        <w:rPr>
          <w:noProof/>
        </w:rPr>
        <w:t xml:space="preserve"> </w:t>
      </w:r>
      <w:r w:rsidRPr="000D6A6D">
        <w:rPr>
          <w:noProof/>
        </w:rPr>
        <w:t>T. Blume, and J.</w:t>
      </w:r>
      <w:r>
        <w:rPr>
          <w:noProof/>
        </w:rPr>
        <w:t xml:space="preserve"> </w:t>
      </w:r>
      <w:r w:rsidRPr="000D6A6D">
        <w:rPr>
          <w:noProof/>
        </w:rPr>
        <w:t>E. Thompson. 2009. Length and age at maturity of female yelloweye rockfish (</w:t>
      </w:r>
      <w:r w:rsidRPr="000D6A6D">
        <w:rPr>
          <w:i/>
          <w:noProof/>
        </w:rPr>
        <w:t>Sebastes ruberrimus</w:t>
      </w:r>
      <w:r w:rsidRPr="000D6A6D">
        <w:rPr>
          <w:noProof/>
        </w:rPr>
        <w:t>) and cabezon (</w:t>
      </w:r>
      <w:r w:rsidRPr="000D6A6D">
        <w:rPr>
          <w:i/>
          <w:noProof/>
        </w:rPr>
        <w:t>Scorpaenichthys marmoratus</w:t>
      </w:r>
      <w:r w:rsidRPr="000D6A6D">
        <w:rPr>
          <w:noProof/>
        </w:rPr>
        <w:t>) from Oregon waters based on histological evaluation of maturity.</w:t>
      </w:r>
    </w:p>
    <w:p w14:paraId="3CF7215F" w14:textId="297A01B8" w:rsidR="00E00676" w:rsidRDefault="00E00676" w:rsidP="00891633">
      <w:pPr>
        <w:pStyle w:val="Lit-Cited"/>
        <w:rPr>
          <w:noProof/>
        </w:rPr>
      </w:pPr>
      <w:r w:rsidRPr="00E00676">
        <w:rPr>
          <w:noProof/>
        </w:rPr>
        <w:t>Howard, K. G., C. Habicht, E. Russ, A. Olson, J. Nichols, and M. Schuster.  2019.  Operational Plan: Genetic sampling of yelloweye and black rockfish from inside and outside waters of Prince William Sound, North Gulf of Alaska, and Southeast Alaska.  Alaska Department of Fish and Game, Regional Operational Plan ROP.SF.4A.2019.01, Anchorage.   http://www.adfg.alaska.gov/FedAidPDFs/ROP.SF.4A.2019.01.pdf</w:t>
      </w:r>
    </w:p>
    <w:p w14:paraId="4FD39907" w14:textId="7629CF00" w:rsidR="00E95BCF" w:rsidRDefault="00E95BCF" w:rsidP="00891633">
      <w:pPr>
        <w:pStyle w:val="Lit-Cited"/>
        <w:rPr>
          <w:noProof/>
        </w:rPr>
      </w:pPr>
      <w:r w:rsidRPr="00E95BCF">
        <w:rPr>
          <w:noProof/>
        </w:rPr>
        <w:t>Hutchings, J. A. 2005. Life history consequences of overexploitation to population recovery in Northwest Atlantic cod (</w:t>
      </w:r>
      <w:r w:rsidRPr="00E95BCF">
        <w:rPr>
          <w:i/>
          <w:noProof/>
        </w:rPr>
        <w:t>Gadus morhua</w:t>
      </w:r>
      <w:r w:rsidRPr="00E95BCF">
        <w:rPr>
          <w:noProof/>
        </w:rPr>
        <w:t>). Canadian Journal of Fisheries and Aquatic Sciences 62: 824</w:t>
      </w:r>
      <w:r>
        <w:rPr>
          <w:noProof/>
        </w:rPr>
        <w:t>-8</w:t>
      </w:r>
      <w:r w:rsidRPr="00E95BCF">
        <w:rPr>
          <w:noProof/>
        </w:rPr>
        <w:t>32.</w:t>
      </w:r>
    </w:p>
    <w:p w14:paraId="4BAAFB45" w14:textId="67999881" w:rsidR="004079F8" w:rsidRDefault="00515F80" w:rsidP="004079F8">
      <w:pPr>
        <w:pStyle w:val="Lit-Cited"/>
        <w:rPr>
          <w:noProof/>
        </w:rPr>
      </w:pPr>
      <w:r w:rsidRPr="00515F80">
        <w:rPr>
          <w:noProof/>
        </w:rPr>
        <w:t xml:space="preserve">Kjesbu, O. S. 1989. Oogenesis in cod, </w:t>
      </w:r>
      <w:r w:rsidRPr="00515F80">
        <w:rPr>
          <w:i/>
          <w:noProof/>
        </w:rPr>
        <w:t>Gadus morhua</w:t>
      </w:r>
      <w:r w:rsidRPr="00515F80">
        <w:rPr>
          <w:noProof/>
        </w:rPr>
        <w:t xml:space="preserve"> L., studied by light and electron microscopy. Journal of Fish Biology 34: 735-746.</w:t>
      </w:r>
    </w:p>
    <w:p w14:paraId="0A7C7697" w14:textId="63DE3DA5" w:rsidR="00864C26" w:rsidRDefault="00864C26" w:rsidP="004079F8">
      <w:pPr>
        <w:pStyle w:val="Lit-Cited"/>
        <w:rPr>
          <w:noProof/>
        </w:rPr>
      </w:pPr>
    </w:p>
    <w:p w14:paraId="5FEFC505" w14:textId="0C66481B" w:rsidR="00864C26" w:rsidRDefault="00864C26" w:rsidP="004079F8">
      <w:pPr>
        <w:pStyle w:val="Lit-Cited"/>
        <w:rPr>
          <w:noProof/>
        </w:rPr>
      </w:pPr>
    </w:p>
    <w:p w14:paraId="64FAA1CF" w14:textId="77777777" w:rsidR="00864C26" w:rsidRDefault="00864C26" w:rsidP="00864C26">
      <w:pPr>
        <w:pStyle w:val="Lit-Cited"/>
        <w:jc w:val="center"/>
        <w:rPr>
          <w:noProof/>
        </w:rPr>
      </w:pPr>
      <w:r w:rsidRPr="005E132E">
        <w:rPr>
          <w:b/>
          <w:bCs/>
          <w:noProof/>
          <w:sz w:val="32"/>
          <w:szCs w:val="32"/>
        </w:rPr>
        <w:lastRenderedPageBreak/>
        <w:t>REFERENCES CITED (</w:t>
      </w:r>
      <w:r>
        <w:rPr>
          <w:b/>
          <w:bCs/>
          <w:noProof/>
          <w:sz w:val="32"/>
          <w:szCs w:val="32"/>
        </w:rPr>
        <w:t>c</w:t>
      </w:r>
      <w:r w:rsidRPr="005E132E">
        <w:rPr>
          <w:b/>
          <w:bCs/>
          <w:noProof/>
          <w:sz w:val="32"/>
          <w:szCs w:val="32"/>
        </w:rPr>
        <w:t>ontinued)</w:t>
      </w:r>
    </w:p>
    <w:p w14:paraId="0F1348E3" w14:textId="3C34360C" w:rsidR="00804C06" w:rsidRDefault="00804C06" w:rsidP="00891633">
      <w:pPr>
        <w:pStyle w:val="Lit-Cited"/>
        <w:rPr>
          <w:noProof/>
        </w:rPr>
      </w:pPr>
      <w:r w:rsidRPr="00804C06">
        <w:rPr>
          <w:noProof/>
        </w:rPr>
        <w:t>Kronlund, A.</w:t>
      </w:r>
      <w:r>
        <w:rPr>
          <w:noProof/>
        </w:rPr>
        <w:t xml:space="preserve"> </w:t>
      </w:r>
      <w:r w:rsidRPr="00804C06">
        <w:rPr>
          <w:noProof/>
        </w:rPr>
        <w:t>R.</w:t>
      </w:r>
      <w:r w:rsidR="00532881">
        <w:rPr>
          <w:noProof/>
        </w:rPr>
        <w:t>,</w:t>
      </w:r>
      <w:r w:rsidRPr="00804C06">
        <w:rPr>
          <w:noProof/>
        </w:rPr>
        <w:t xml:space="preserve"> and K.</w:t>
      </w:r>
      <w:r>
        <w:rPr>
          <w:noProof/>
        </w:rPr>
        <w:t xml:space="preserve"> </w:t>
      </w:r>
      <w:r w:rsidRPr="00804C06">
        <w:rPr>
          <w:noProof/>
        </w:rPr>
        <w:t xml:space="preserve">L. Yamanaka. 2001. Yelloweye </w:t>
      </w:r>
      <w:r>
        <w:rPr>
          <w:noProof/>
        </w:rPr>
        <w:t>R</w:t>
      </w:r>
      <w:r w:rsidRPr="00804C06">
        <w:rPr>
          <w:noProof/>
        </w:rPr>
        <w:t>ockfish (</w:t>
      </w:r>
      <w:r w:rsidRPr="00804C06">
        <w:rPr>
          <w:i/>
          <w:noProof/>
        </w:rPr>
        <w:t>Sebastes ruberrimus</w:t>
      </w:r>
      <w:r w:rsidRPr="00804C06">
        <w:rPr>
          <w:noProof/>
        </w:rPr>
        <w:t>) Life History Parameters Assessed from Areas with Contrasting Fishing Histories. Page</w:t>
      </w:r>
      <w:r w:rsidR="00486CD3">
        <w:rPr>
          <w:noProof/>
        </w:rPr>
        <w:t>s 257-280 [</w:t>
      </w:r>
      <w:r w:rsidR="00486CD3" w:rsidRPr="00486CD3">
        <w:rPr>
          <w:i/>
          <w:noProof/>
        </w:rPr>
        <w:t>In</w:t>
      </w:r>
      <w:r w:rsidR="00486CD3">
        <w:rPr>
          <w:noProof/>
        </w:rPr>
        <w:t>]</w:t>
      </w:r>
      <w:r w:rsidRPr="00804C06">
        <w:rPr>
          <w:noProof/>
        </w:rPr>
        <w:t xml:space="preserve"> </w:t>
      </w:r>
      <w:r w:rsidR="00486CD3">
        <w:rPr>
          <w:noProof/>
        </w:rPr>
        <w:t xml:space="preserve">G. H. Kruse, N. Bez, A. Booth, M. W. Dorn, S. Hills, P. N. Lipcius, D. Pelletier, C. Roy, S. J. Smith, and D. Witherell, editors. </w:t>
      </w:r>
      <w:r w:rsidRPr="00804C06">
        <w:rPr>
          <w:noProof/>
        </w:rPr>
        <w:t>Spatial Processes and Management of Marine Populations</w:t>
      </w:r>
      <w:r w:rsidR="00486CD3">
        <w:rPr>
          <w:noProof/>
        </w:rPr>
        <w:t>, Alaska Sea Grant College Program. AK-SG-01-02, 2001</w:t>
      </w:r>
      <w:r w:rsidRPr="00804C06">
        <w:rPr>
          <w:noProof/>
        </w:rPr>
        <w:t>.</w:t>
      </w:r>
    </w:p>
    <w:p w14:paraId="213B14DE" w14:textId="106BB534" w:rsidR="001640E6" w:rsidRDefault="001640E6" w:rsidP="00891633">
      <w:pPr>
        <w:pStyle w:val="Lit-Cited"/>
        <w:rPr>
          <w:noProof/>
        </w:rPr>
      </w:pPr>
      <w:r w:rsidRPr="001640E6">
        <w:rPr>
          <w:noProof/>
        </w:rPr>
        <w:t>Law, R., 2000. Fishing, selection</w:t>
      </w:r>
      <w:r>
        <w:rPr>
          <w:noProof/>
        </w:rPr>
        <w:t>,</w:t>
      </w:r>
      <w:r w:rsidRPr="001640E6">
        <w:rPr>
          <w:noProof/>
        </w:rPr>
        <w:t xml:space="preserve"> and phenotypic evolution. ICES J. Mar. Sci. 57: 659</w:t>
      </w:r>
      <w:r>
        <w:rPr>
          <w:noProof/>
        </w:rPr>
        <w:t>-</w:t>
      </w:r>
      <w:r w:rsidRPr="001640E6">
        <w:rPr>
          <w:noProof/>
        </w:rPr>
        <w:t>668.</w:t>
      </w:r>
    </w:p>
    <w:p w14:paraId="26F7DFC1" w14:textId="6BE40D18" w:rsidR="00891633" w:rsidRDefault="00891633" w:rsidP="00891633">
      <w:pPr>
        <w:pStyle w:val="Lit-Cited"/>
        <w:rPr>
          <w:noProof/>
        </w:rPr>
      </w:pPr>
      <w:r w:rsidRPr="000F1203">
        <w:rPr>
          <w:noProof/>
        </w:rPr>
        <w:t xml:space="preserve">Love, M., </w:t>
      </w:r>
      <w:r w:rsidR="00532881">
        <w:rPr>
          <w:noProof/>
        </w:rPr>
        <w:t xml:space="preserve">M. </w:t>
      </w:r>
      <w:r w:rsidRPr="000F1203">
        <w:rPr>
          <w:noProof/>
        </w:rPr>
        <w:t xml:space="preserve">Yoklavich, </w:t>
      </w:r>
      <w:r w:rsidR="00532881">
        <w:rPr>
          <w:noProof/>
        </w:rPr>
        <w:t xml:space="preserve">and L. </w:t>
      </w:r>
      <w:r w:rsidRPr="000F1203">
        <w:rPr>
          <w:noProof/>
        </w:rPr>
        <w:t>Thorsteinson. 2002. The Rockfishes of the Northeast Pacific. University of California Press.</w:t>
      </w:r>
    </w:p>
    <w:p w14:paraId="549963A8" w14:textId="2C5E57DA" w:rsidR="00E00676" w:rsidRDefault="00E00676" w:rsidP="00CF71E6">
      <w:pPr>
        <w:pStyle w:val="Lit-Cited"/>
        <w:rPr>
          <w:noProof/>
        </w:rPr>
      </w:pPr>
      <w:r w:rsidRPr="00E00676">
        <w:rPr>
          <w:noProof/>
        </w:rPr>
        <w:t xml:space="preserve">Mecklenburg, C. W., T. A. Mecklenburg, and L. K. Thorsteinson.  2002.  Fishes of Alaska.  American Fisheries Society, Bethesda, Maryland.   </w:t>
      </w:r>
    </w:p>
    <w:p w14:paraId="70C647AB" w14:textId="582D155D" w:rsidR="00CF71E6" w:rsidRDefault="00CF71E6" w:rsidP="00CF71E6">
      <w:pPr>
        <w:pStyle w:val="Lit-Cited"/>
        <w:rPr>
          <w:noProof/>
        </w:rPr>
      </w:pPr>
      <w:r>
        <w:rPr>
          <w:noProof/>
        </w:rPr>
        <w:t xml:space="preserve">Murua, H., G. Kraus, F. Sabrido-Rey, P. R. Witthames, A. Thorsen, and S. Junquera. 2003. Procedures to estimate fecundity of marine fish species in relation to their reproductive </w:t>
      </w:r>
      <w:r w:rsidR="00A062B4">
        <w:rPr>
          <w:noProof/>
        </w:rPr>
        <w:t>s</w:t>
      </w:r>
      <w:r>
        <w:rPr>
          <w:noProof/>
        </w:rPr>
        <w:t xml:space="preserve">trategy </w:t>
      </w:r>
      <w:r w:rsidR="00A062B4">
        <w:rPr>
          <w:noProof/>
        </w:rPr>
        <w:t xml:space="preserve">J. Northw. Atl. Fish. Sci. </w:t>
      </w:r>
      <w:r>
        <w:rPr>
          <w:noProof/>
        </w:rPr>
        <w:t>33: 33-54.</w:t>
      </w:r>
    </w:p>
    <w:p w14:paraId="0E4FAF2E" w14:textId="26D74675" w:rsidR="000C4896" w:rsidRPr="000F1203" w:rsidRDefault="000C4896" w:rsidP="000C4896">
      <w:pPr>
        <w:pStyle w:val="Lit-Cited"/>
        <w:rPr>
          <w:noProof/>
        </w:rPr>
      </w:pPr>
      <w:r>
        <w:rPr>
          <w:noProof/>
        </w:rPr>
        <w:t>Myers, R. A.</w:t>
      </w:r>
      <w:r w:rsidR="00532881">
        <w:rPr>
          <w:noProof/>
        </w:rPr>
        <w:t>,</w:t>
      </w:r>
      <w:r>
        <w:rPr>
          <w:noProof/>
        </w:rPr>
        <w:t xml:space="preserve"> and Mertz, G. 1998. The limits of exploitation: a precautionary approach. Ecol. Appl. 8(1): 165-169.</w:t>
      </w:r>
    </w:p>
    <w:p w14:paraId="220036CD" w14:textId="2BB6D058" w:rsidR="005017C3" w:rsidRPr="005017C3" w:rsidRDefault="005017C3" w:rsidP="005017C3">
      <w:pPr>
        <w:pStyle w:val="Lit-Cited"/>
        <w:rPr>
          <w:noProof/>
        </w:rPr>
      </w:pPr>
      <w:r w:rsidRPr="005017C3">
        <w:rPr>
          <w:noProof/>
        </w:rPr>
        <w:t>Ni, I-H</w:t>
      </w:r>
      <w:r>
        <w:rPr>
          <w:noProof/>
        </w:rPr>
        <w:t>.</w:t>
      </w:r>
      <w:r w:rsidR="00532881">
        <w:rPr>
          <w:noProof/>
        </w:rPr>
        <w:t>,</w:t>
      </w:r>
      <w:r w:rsidRPr="005017C3">
        <w:rPr>
          <w:noProof/>
        </w:rPr>
        <w:t xml:space="preserve"> and E. J. Sandeman. 1984. Size at maturity for Northwest Atlantic redfishes (</w:t>
      </w:r>
      <w:r w:rsidRPr="005017C3">
        <w:rPr>
          <w:i/>
          <w:noProof/>
        </w:rPr>
        <w:t>Sebastes</w:t>
      </w:r>
      <w:r w:rsidRPr="005017C3">
        <w:rPr>
          <w:noProof/>
        </w:rPr>
        <w:t>).</w:t>
      </w:r>
      <w:r>
        <w:rPr>
          <w:noProof/>
        </w:rPr>
        <w:t xml:space="preserve"> </w:t>
      </w:r>
      <w:r w:rsidRPr="005017C3">
        <w:rPr>
          <w:noProof/>
        </w:rPr>
        <w:t>Can. J. Fsh. Aquat. Sci. 41: 1753-1762.</w:t>
      </w:r>
    </w:p>
    <w:p w14:paraId="15E4E679" w14:textId="6AF86212" w:rsidR="00AC4964" w:rsidRDefault="00AC4964" w:rsidP="00E050E2">
      <w:pPr>
        <w:pStyle w:val="Lit-Cited"/>
        <w:rPr>
          <w:noProof/>
        </w:rPr>
      </w:pPr>
      <w:r w:rsidRPr="00AC4964">
        <w:rPr>
          <w:noProof/>
        </w:rPr>
        <w:t>Plummer, M. 2016. rjags: Bayesian Graphical Models using MCMC. R package version 4-6. https://CRAN.R-project.org/package=rjags</w:t>
      </w:r>
      <w:r>
        <w:rPr>
          <w:noProof/>
        </w:rPr>
        <w:t>.</w:t>
      </w:r>
    </w:p>
    <w:p w14:paraId="7D432E0F" w14:textId="06B6E47F" w:rsidR="00E050E2" w:rsidRPr="00E050E2" w:rsidRDefault="00E050E2" w:rsidP="00E050E2">
      <w:pPr>
        <w:pStyle w:val="Lit-Cited"/>
        <w:rPr>
          <w:noProof/>
        </w:rPr>
      </w:pPr>
      <w:r w:rsidRPr="00E050E2">
        <w:rPr>
          <w:noProof/>
        </w:rPr>
        <w:t>Pozo Buil, M.</w:t>
      </w:r>
      <w:r w:rsidR="00532881">
        <w:rPr>
          <w:noProof/>
        </w:rPr>
        <w:t>,</w:t>
      </w:r>
      <w:r w:rsidRPr="00E050E2">
        <w:rPr>
          <w:noProof/>
        </w:rPr>
        <w:t xml:space="preserve"> and E. Di Lorenzo. 2015. Decadal changes in Gulf of Alaska upwelling source waters, Geophys. Res. Lett. 42: 1488</w:t>
      </w:r>
      <w:r>
        <w:rPr>
          <w:noProof/>
        </w:rPr>
        <w:t>-</w:t>
      </w:r>
      <w:r w:rsidRPr="00E050E2">
        <w:rPr>
          <w:noProof/>
        </w:rPr>
        <w:t>1495.</w:t>
      </w:r>
    </w:p>
    <w:p w14:paraId="7570A357" w14:textId="43EBCB11" w:rsidR="00AC4964" w:rsidRDefault="00AC4964" w:rsidP="00920697">
      <w:pPr>
        <w:pStyle w:val="Lit-Cited"/>
        <w:rPr>
          <w:noProof/>
        </w:rPr>
      </w:pPr>
      <w:r w:rsidRPr="00AC4964">
        <w:rPr>
          <w:noProof/>
        </w:rPr>
        <w:t>R Core Team. 2017. R: A language and environment for statistical computing. R Foundation for Statistical Computing, Vienna, Austria. URL https://www.R-project.org/.</w:t>
      </w:r>
    </w:p>
    <w:p w14:paraId="1D02E757" w14:textId="2779211C" w:rsidR="005E132E" w:rsidRDefault="005E132E" w:rsidP="005E132E">
      <w:pPr>
        <w:pStyle w:val="Lit-Cited"/>
        <w:rPr>
          <w:noProof/>
        </w:rPr>
      </w:pPr>
      <w:r w:rsidRPr="00920697">
        <w:rPr>
          <w:noProof/>
        </w:rPr>
        <w:t>Rideout, R. M., G. A. Rose, and M. P. M. Burton. 2005. Skipped spawning in female iteroparous fishes. Fish and Fisheries 6: 50–72.</w:t>
      </w:r>
    </w:p>
    <w:p w14:paraId="26B2DF9D" w14:textId="228C666A" w:rsidR="00920697" w:rsidRDefault="00920697" w:rsidP="00920697">
      <w:pPr>
        <w:pStyle w:val="Lit-Cited"/>
        <w:rPr>
          <w:noProof/>
        </w:rPr>
      </w:pPr>
      <w:r>
        <w:rPr>
          <w:noProof/>
        </w:rPr>
        <w:t>Rideout, R. M., and J. Tomkiewicz. 2011. Skipped spawning in fishes: more common than you might think. Marine and Coastal Fisheries: Dynamics, Management, and Ecosystem Science [online serial] 3: 176–189.</w:t>
      </w:r>
    </w:p>
    <w:p w14:paraId="154B029E" w14:textId="570066F9" w:rsidR="00CA3536" w:rsidRDefault="001640E6" w:rsidP="001640E6">
      <w:pPr>
        <w:pStyle w:val="Lit-Cited"/>
        <w:rPr>
          <w:noProof/>
        </w:rPr>
      </w:pPr>
      <w:r>
        <w:rPr>
          <w:noProof/>
        </w:rPr>
        <w:t>Trippel, E. A. 1995. Age at maturity as a stress indicator in fisheries: biological processes related to reproduction in Northwest Atlantic groundfish populations that have undergone declines. Bioscience 45(11): 759-771.</w:t>
      </w:r>
    </w:p>
    <w:p w14:paraId="60A4B7BA" w14:textId="12D0D1E7" w:rsidR="00920697" w:rsidRDefault="00920697" w:rsidP="00E90400">
      <w:pPr>
        <w:pStyle w:val="Lit-Cited"/>
        <w:rPr>
          <w:noProof/>
        </w:rPr>
      </w:pPr>
      <w:r w:rsidRPr="00920697">
        <w:rPr>
          <w:noProof/>
        </w:rPr>
        <w:t>Westrheim, S.</w:t>
      </w:r>
      <w:r>
        <w:rPr>
          <w:noProof/>
        </w:rPr>
        <w:t xml:space="preserve"> </w:t>
      </w:r>
      <w:r w:rsidRPr="00920697">
        <w:rPr>
          <w:noProof/>
        </w:rPr>
        <w:t>J. 1975. Reproduction, maturation</w:t>
      </w:r>
      <w:r>
        <w:rPr>
          <w:noProof/>
        </w:rPr>
        <w:t>,</w:t>
      </w:r>
      <w:r w:rsidRPr="00920697">
        <w:rPr>
          <w:noProof/>
        </w:rPr>
        <w:t xml:space="preserve"> and identification of larvae of some </w:t>
      </w:r>
      <w:r w:rsidRPr="00920697">
        <w:rPr>
          <w:i/>
          <w:noProof/>
        </w:rPr>
        <w:t>Sebastes</w:t>
      </w:r>
      <w:r w:rsidRPr="00920697">
        <w:rPr>
          <w:noProof/>
        </w:rPr>
        <w:t xml:space="preserve"> (Scorpaenidae) species in the northeast Pacific Ocean. Journal of the Fisheries Research Board of Canada 32:2399–2411.</w:t>
      </w:r>
    </w:p>
    <w:p w14:paraId="0071CE55" w14:textId="5F18C79E" w:rsidR="00E90400" w:rsidRDefault="00E90400" w:rsidP="00E90400">
      <w:pPr>
        <w:pStyle w:val="Lit-Cited"/>
        <w:rPr>
          <w:noProof/>
        </w:rPr>
      </w:pPr>
      <w:r w:rsidRPr="00925C95">
        <w:rPr>
          <w:noProof/>
        </w:rPr>
        <w:t>Wyllie</w:t>
      </w:r>
      <w:r w:rsidR="004B3EAD">
        <w:rPr>
          <w:noProof/>
        </w:rPr>
        <w:t>-</w:t>
      </w:r>
      <w:r w:rsidRPr="00925C95">
        <w:rPr>
          <w:noProof/>
        </w:rPr>
        <w:t>Echeverria, T. 1987. Thirty-four species of California rockfishes: maturity and seasonality of reproduction. Fisheries Bulletin, 85: 229-250.</w:t>
      </w:r>
    </w:p>
    <w:p w14:paraId="7C2DA79E" w14:textId="1371B905" w:rsidR="00C76DD8" w:rsidRDefault="00296582" w:rsidP="005017C3">
      <w:pPr>
        <w:pStyle w:val="Lit-Cited"/>
        <w:rPr>
          <w:noProof/>
        </w:rPr>
      </w:pPr>
      <w:r>
        <w:rPr>
          <w:noProof/>
        </w:rPr>
        <w:t>Yamanaka, K.</w:t>
      </w:r>
      <w:r w:rsidR="00532881">
        <w:rPr>
          <w:noProof/>
        </w:rPr>
        <w:t xml:space="preserve"> </w:t>
      </w:r>
      <w:r>
        <w:rPr>
          <w:noProof/>
        </w:rPr>
        <w:t>L., M.</w:t>
      </w:r>
      <w:r w:rsidR="00532881">
        <w:rPr>
          <w:noProof/>
        </w:rPr>
        <w:t xml:space="preserve"> </w:t>
      </w:r>
      <w:r>
        <w:rPr>
          <w:noProof/>
        </w:rPr>
        <w:t>K. Mcallister, P.</w:t>
      </w:r>
      <w:r w:rsidR="00532881">
        <w:rPr>
          <w:noProof/>
        </w:rPr>
        <w:t xml:space="preserve"> </w:t>
      </w:r>
      <w:r>
        <w:rPr>
          <w:noProof/>
        </w:rPr>
        <w:t>F. Olesiuk, S.</w:t>
      </w:r>
      <w:r w:rsidR="00532881">
        <w:rPr>
          <w:noProof/>
        </w:rPr>
        <w:t xml:space="preserve"> </w:t>
      </w:r>
      <w:r>
        <w:rPr>
          <w:noProof/>
        </w:rPr>
        <w:t>G. Obradovich, and R. Haigh. 2011. Stock assessment for the inside population of yelloweye rockfish (</w:t>
      </w:r>
      <w:r w:rsidRPr="00296582">
        <w:rPr>
          <w:i/>
          <w:noProof/>
        </w:rPr>
        <w:t>Sebastes ruberrimus</w:t>
      </w:r>
      <w:r>
        <w:rPr>
          <w:noProof/>
        </w:rPr>
        <w:t>) in British Columbia, Canada for 2010. Fisheries and Ocean, Canada: 129.</w:t>
      </w:r>
    </w:p>
    <w:bookmarkEnd w:id="13"/>
    <w:bookmarkEnd w:id="14"/>
    <w:bookmarkEnd w:id="15"/>
    <w:p w14:paraId="178AB7BF" w14:textId="0E519B35" w:rsidR="00DE7114" w:rsidRDefault="00DE7114" w:rsidP="00A84081">
      <w:pPr>
        <w:pStyle w:val="Lit-Cited"/>
      </w:pPr>
    </w:p>
    <w:p w14:paraId="5EF5E0C9" w14:textId="77777777" w:rsidR="0046035E" w:rsidRDefault="0046035E" w:rsidP="005C082A">
      <w:pPr>
        <w:sectPr w:rsidR="0046035E" w:rsidSect="00AC6C9D">
          <w:headerReference w:type="default" r:id="rId26"/>
          <w:footerReference w:type="default" r:id="rId27"/>
          <w:pgSz w:w="12240" w:h="15840" w:code="1"/>
          <w:pgMar w:top="1440" w:right="1440" w:bottom="1440" w:left="1440" w:header="720" w:footer="720" w:gutter="0"/>
          <w:pgNumType w:start="1"/>
          <w:cols w:space="720"/>
          <w:docGrid w:linePitch="326"/>
        </w:sectPr>
      </w:pPr>
    </w:p>
    <w:p w14:paraId="2CBD0061" w14:textId="1C2F6899" w:rsidR="005C082A" w:rsidRDefault="005C082A" w:rsidP="00D47C7F">
      <w:pPr>
        <w:pStyle w:val="Append-Cover"/>
      </w:pPr>
    </w:p>
    <w:p w14:paraId="61CC805C" w14:textId="5D25EABF" w:rsidR="00D47C7F" w:rsidRPr="00D47C7F" w:rsidRDefault="00D47C7F" w:rsidP="00D47C7F">
      <w:pPr>
        <w:pStyle w:val="Heading1"/>
      </w:pPr>
      <w:bookmarkStart w:id="134" w:name="_Toc12952633"/>
      <w:r>
        <w:t>Tables</w:t>
      </w:r>
      <w:bookmarkEnd w:id="134"/>
    </w:p>
    <w:p w14:paraId="1A51668C" w14:textId="546669A2" w:rsidR="004B0E30" w:rsidRDefault="004B0E30" w:rsidP="005C082A"/>
    <w:p w14:paraId="584FA9FB" w14:textId="77777777" w:rsidR="00D47C7F" w:rsidRDefault="00D47C7F" w:rsidP="005C082A">
      <w:pPr>
        <w:sectPr w:rsidR="00D47C7F" w:rsidSect="005C082A">
          <w:pgSz w:w="12240" w:h="15840" w:code="1"/>
          <w:pgMar w:top="1440" w:right="1440" w:bottom="1440" w:left="1440" w:header="720" w:footer="720" w:gutter="0"/>
          <w:cols w:space="720"/>
          <w:docGrid w:linePitch="326"/>
        </w:sectPr>
      </w:pPr>
    </w:p>
    <w:p w14:paraId="44980C35" w14:textId="26C6AC41" w:rsidR="00D47C7F" w:rsidRDefault="00D47C7F" w:rsidP="00D47C7F">
      <w:pPr>
        <w:pStyle w:val="Caption"/>
        <w:rPr>
          <w:szCs w:val="24"/>
        </w:rPr>
      </w:pPr>
      <w:bookmarkStart w:id="135" w:name="_Toc12952636"/>
      <w:r>
        <w:lastRenderedPageBreak/>
        <w:t xml:space="preserve">Table </w:t>
      </w:r>
      <w:r w:rsidR="00F15ED1">
        <w:rPr>
          <w:noProof/>
        </w:rPr>
        <w:fldChar w:fldCharType="begin"/>
      </w:r>
      <w:r w:rsidR="00F15ED1">
        <w:rPr>
          <w:noProof/>
        </w:rPr>
        <w:instrText xml:space="preserve"> SEQ Table \* ARABIC </w:instrText>
      </w:r>
      <w:r w:rsidR="00F15ED1">
        <w:rPr>
          <w:noProof/>
        </w:rPr>
        <w:fldChar w:fldCharType="separate"/>
      </w:r>
      <w:r w:rsidR="0006648B">
        <w:rPr>
          <w:noProof/>
        </w:rPr>
        <w:t>1</w:t>
      </w:r>
      <w:r w:rsidR="00F15ED1">
        <w:rPr>
          <w:noProof/>
        </w:rPr>
        <w:fldChar w:fldCharType="end"/>
      </w:r>
      <w:r>
        <w:t>.–</w:t>
      </w:r>
      <w:r w:rsidRPr="00C13A46">
        <w:rPr>
          <w:szCs w:val="24"/>
        </w:rPr>
        <w:t>Macroscopic observation of rockfish ovary for assessment of maturity and development stage</w:t>
      </w:r>
      <w:r>
        <w:rPr>
          <w:szCs w:val="24"/>
        </w:rPr>
        <w:t>.</w:t>
      </w:r>
      <w:bookmarkEnd w:id="135"/>
    </w:p>
    <w:tbl>
      <w:tblPr>
        <w:tblW w:w="5000" w:type="pct"/>
        <w:tblLayout w:type="fixed"/>
        <w:tblLook w:val="04A0" w:firstRow="1" w:lastRow="0" w:firstColumn="1" w:lastColumn="0" w:noHBand="0" w:noVBand="1"/>
      </w:tblPr>
      <w:tblGrid>
        <w:gridCol w:w="296"/>
        <w:gridCol w:w="1954"/>
        <w:gridCol w:w="7110"/>
      </w:tblGrid>
      <w:tr w:rsidR="00B11202" w:rsidRPr="00B11202" w14:paraId="273900F8" w14:textId="77777777" w:rsidTr="00E445B4">
        <w:trPr>
          <w:trHeight w:val="315"/>
        </w:trPr>
        <w:tc>
          <w:tcPr>
            <w:tcW w:w="1202" w:type="pct"/>
            <w:gridSpan w:val="2"/>
            <w:tcBorders>
              <w:top w:val="single" w:sz="8" w:space="0" w:color="auto"/>
              <w:left w:val="nil"/>
              <w:bottom w:val="single" w:sz="8" w:space="0" w:color="auto"/>
              <w:right w:val="nil"/>
            </w:tcBorders>
            <w:shd w:val="clear" w:color="auto" w:fill="auto"/>
            <w:noWrap/>
            <w:vAlign w:val="bottom"/>
            <w:hideMark/>
          </w:tcPr>
          <w:p w14:paraId="61465DCD" w14:textId="77777777" w:rsidR="00B11202" w:rsidRPr="00B11202" w:rsidRDefault="00B11202" w:rsidP="00B11202">
            <w:pPr>
              <w:spacing w:after="0"/>
              <w:jc w:val="left"/>
              <w:rPr>
                <w:color w:val="000000"/>
                <w:sz w:val="20"/>
                <w:szCs w:val="20"/>
              </w:rPr>
            </w:pPr>
            <w:r w:rsidRPr="00B11202">
              <w:rPr>
                <w:color w:val="000000"/>
                <w:sz w:val="20"/>
              </w:rPr>
              <w:t>Stage of development</w:t>
            </w:r>
          </w:p>
        </w:tc>
        <w:tc>
          <w:tcPr>
            <w:tcW w:w="3798" w:type="pct"/>
            <w:tcBorders>
              <w:top w:val="single" w:sz="8" w:space="0" w:color="auto"/>
              <w:left w:val="nil"/>
              <w:bottom w:val="single" w:sz="8" w:space="0" w:color="auto"/>
              <w:right w:val="nil"/>
            </w:tcBorders>
            <w:shd w:val="clear" w:color="auto" w:fill="auto"/>
            <w:noWrap/>
            <w:vAlign w:val="bottom"/>
            <w:hideMark/>
          </w:tcPr>
          <w:p w14:paraId="63895970" w14:textId="77777777" w:rsidR="00B11202" w:rsidRPr="00B11202" w:rsidRDefault="00B11202" w:rsidP="00B11202">
            <w:pPr>
              <w:spacing w:after="0"/>
              <w:jc w:val="left"/>
              <w:rPr>
                <w:color w:val="000000"/>
                <w:sz w:val="20"/>
                <w:szCs w:val="20"/>
              </w:rPr>
            </w:pPr>
            <w:r w:rsidRPr="00B11202">
              <w:rPr>
                <w:color w:val="000000"/>
                <w:sz w:val="20"/>
              </w:rPr>
              <w:t>Macroscopic description of ovaries</w:t>
            </w:r>
          </w:p>
        </w:tc>
      </w:tr>
      <w:tr w:rsidR="00B11202" w:rsidRPr="00B11202" w14:paraId="30F7B568" w14:textId="77777777" w:rsidTr="00E445B4">
        <w:trPr>
          <w:trHeight w:val="300"/>
        </w:trPr>
        <w:tc>
          <w:tcPr>
            <w:tcW w:w="158" w:type="pct"/>
            <w:tcBorders>
              <w:top w:val="nil"/>
              <w:left w:val="nil"/>
              <w:bottom w:val="nil"/>
              <w:right w:val="nil"/>
            </w:tcBorders>
            <w:shd w:val="clear" w:color="auto" w:fill="auto"/>
            <w:noWrap/>
            <w:vAlign w:val="center"/>
            <w:hideMark/>
          </w:tcPr>
          <w:p w14:paraId="50E6F76B" w14:textId="77777777" w:rsidR="00B11202" w:rsidRPr="00B11202" w:rsidRDefault="00B11202" w:rsidP="00B11202">
            <w:pPr>
              <w:spacing w:after="0"/>
              <w:jc w:val="left"/>
              <w:rPr>
                <w:color w:val="000000"/>
                <w:sz w:val="20"/>
                <w:szCs w:val="20"/>
              </w:rPr>
            </w:pPr>
            <w:r w:rsidRPr="00B11202">
              <w:rPr>
                <w:color w:val="000000"/>
                <w:sz w:val="20"/>
                <w:szCs w:val="20"/>
              </w:rPr>
              <w:t>1</w:t>
            </w:r>
          </w:p>
        </w:tc>
        <w:tc>
          <w:tcPr>
            <w:tcW w:w="1044" w:type="pct"/>
            <w:tcBorders>
              <w:top w:val="nil"/>
              <w:left w:val="nil"/>
              <w:bottom w:val="nil"/>
              <w:right w:val="nil"/>
            </w:tcBorders>
            <w:shd w:val="clear" w:color="auto" w:fill="auto"/>
            <w:noWrap/>
            <w:vAlign w:val="center"/>
            <w:hideMark/>
          </w:tcPr>
          <w:p w14:paraId="47AEAF18" w14:textId="77777777" w:rsidR="00B11202" w:rsidRPr="00B11202" w:rsidRDefault="00B11202" w:rsidP="00B11202">
            <w:pPr>
              <w:spacing w:after="0"/>
              <w:jc w:val="left"/>
              <w:rPr>
                <w:color w:val="000000"/>
                <w:sz w:val="20"/>
                <w:szCs w:val="20"/>
              </w:rPr>
            </w:pPr>
            <w:r w:rsidRPr="00B11202">
              <w:rPr>
                <w:color w:val="000000"/>
                <w:sz w:val="20"/>
                <w:szCs w:val="20"/>
              </w:rPr>
              <w:t>Immature</w:t>
            </w:r>
          </w:p>
        </w:tc>
        <w:tc>
          <w:tcPr>
            <w:tcW w:w="3798" w:type="pct"/>
            <w:tcBorders>
              <w:top w:val="nil"/>
              <w:left w:val="nil"/>
              <w:bottom w:val="nil"/>
              <w:right w:val="nil"/>
            </w:tcBorders>
            <w:shd w:val="clear" w:color="auto" w:fill="auto"/>
            <w:noWrap/>
            <w:vAlign w:val="center"/>
            <w:hideMark/>
          </w:tcPr>
          <w:p w14:paraId="138002CA" w14:textId="53F90ECA" w:rsidR="00B11202" w:rsidRPr="00B11202" w:rsidRDefault="00B11202" w:rsidP="00B11202">
            <w:pPr>
              <w:spacing w:after="0"/>
              <w:jc w:val="left"/>
              <w:rPr>
                <w:color w:val="000000"/>
                <w:sz w:val="20"/>
                <w:szCs w:val="20"/>
              </w:rPr>
            </w:pPr>
            <w:r w:rsidRPr="00B11202">
              <w:rPr>
                <w:color w:val="000000"/>
                <w:sz w:val="20"/>
                <w:szCs w:val="20"/>
              </w:rPr>
              <w:t>small, translucent, and peach or yellow in color</w:t>
            </w:r>
          </w:p>
        </w:tc>
      </w:tr>
      <w:tr w:rsidR="00B11202" w:rsidRPr="00B11202" w14:paraId="0E6072DB" w14:textId="77777777" w:rsidTr="00E445B4">
        <w:trPr>
          <w:trHeight w:val="300"/>
        </w:trPr>
        <w:tc>
          <w:tcPr>
            <w:tcW w:w="158" w:type="pct"/>
            <w:tcBorders>
              <w:top w:val="nil"/>
              <w:left w:val="nil"/>
              <w:bottom w:val="nil"/>
              <w:right w:val="nil"/>
            </w:tcBorders>
            <w:shd w:val="clear" w:color="auto" w:fill="auto"/>
            <w:noWrap/>
            <w:vAlign w:val="center"/>
            <w:hideMark/>
          </w:tcPr>
          <w:p w14:paraId="29F72F33" w14:textId="77777777" w:rsidR="00B11202" w:rsidRPr="00B11202" w:rsidRDefault="00B11202" w:rsidP="00B11202">
            <w:pPr>
              <w:spacing w:after="0"/>
              <w:jc w:val="left"/>
              <w:rPr>
                <w:color w:val="000000"/>
                <w:sz w:val="20"/>
                <w:szCs w:val="20"/>
              </w:rPr>
            </w:pPr>
            <w:r w:rsidRPr="00B11202">
              <w:rPr>
                <w:color w:val="000000"/>
                <w:sz w:val="20"/>
                <w:szCs w:val="20"/>
              </w:rPr>
              <w:t>2</w:t>
            </w:r>
          </w:p>
        </w:tc>
        <w:tc>
          <w:tcPr>
            <w:tcW w:w="1044" w:type="pct"/>
            <w:tcBorders>
              <w:top w:val="nil"/>
              <w:left w:val="nil"/>
              <w:bottom w:val="nil"/>
              <w:right w:val="nil"/>
            </w:tcBorders>
            <w:shd w:val="clear" w:color="auto" w:fill="auto"/>
            <w:noWrap/>
            <w:vAlign w:val="center"/>
            <w:hideMark/>
          </w:tcPr>
          <w:p w14:paraId="0ADA77E5" w14:textId="29D98997" w:rsidR="00B11202" w:rsidRPr="00B11202" w:rsidRDefault="00B11202" w:rsidP="00B11202">
            <w:pPr>
              <w:spacing w:after="0"/>
              <w:jc w:val="left"/>
              <w:rPr>
                <w:color w:val="000000"/>
                <w:sz w:val="20"/>
                <w:szCs w:val="20"/>
              </w:rPr>
            </w:pPr>
            <w:r w:rsidRPr="00B11202">
              <w:rPr>
                <w:color w:val="000000"/>
                <w:sz w:val="20"/>
                <w:szCs w:val="20"/>
              </w:rPr>
              <w:t>Maturing (</w:t>
            </w:r>
            <w:r>
              <w:rPr>
                <w:color w:val="000000"/>
                <w:sz w:val="20"/>
                <w:szCs w:val="20"/>
              </w:rPr>
              <w:t>i</w:t>
            </w:r>
            <w:r w:rsidRPr="00B11202">
              <w:rPr>
                <w:color w:val="000000"/>
                <w:sz w:val="20"/>
                <w:szCs w:val="20"/>
              </w:rPr>
              <w:t>mmature)</w:t>
            </w:r>
          </w:p>
        </w:tc>
        <w:tc>
          <w:tcPr>
            <w:tcW w:w="3798" w:type="pct"/>
            <w:tcBorders>
              <w:top w:val="nil"/>
              <w:left w:val="nil"/>
              <w:bottom w:val="nil"/>
              <w:right w:val="nil"/>
            </w:tcBorders>
            <w:shd w:val="clear" w:color="auto" w:fill="auto"/>
            <w:noWrap/>
            <w:vAlign w:val="center"/>
            <w:hideMark/>
          </w:tcPr>
          <w:p w14:paraId="7A3640CA" w14:textId="14B93500" w:rsidR="00B11202" w:rsidRPr="00B11202" w:rsidRDefault="00B11202" w:rsidP="00B11202">
            <w:pPr>
              <w:spacing w:after="0"/>
              <w:jc w:val="left"/>
              <w:rPr>
                <w:color w:val="000000"/>
                <w:sz w:val="20"/>
                <w:szCs w:val="20"/>
              </w:rPr>
            </w:pPr>
            <w:r w:rsidRPr="00B11202">
              <w:rPr>
                <w:color w:val="000000"/>
                <w:sz w:val="20"/>
                <w:szCs w:val="20"/>
              </w:rPr>
              <w:t>small to medium, firm, translucent or opaque, yellowish in color</w:t>
            </w:r>
          </w:p>
        </w:tc>
      </w:tr>
      <w:tr w:rsidR="00B11202" w:rsidRPr="00B11202" w14:paraId="4ADAB61D" w14:textId="77777777" w:rsidTr="00E445B4">
        <w:trPr>
          <w:trHeight w:val="300"/>
        </w:trPr>
        <w:tc>
          <w:tcPr>
            <w:tcW w:w="158" w:type="pct"/>
            <w:tcBorders>
              <w:top w:val="nil"/>
              <w:left w:val="nil"/>
              <w:bottom w:val="nil"/>
              <w:right w:val="nil"/>
            </w:tcBorders>
            <w:shd w:val="clear" w:color="auto" w:fill="auto"/>
            <w:noWrap/>
            <w:vAlign w:val="center"/>
            <w:hideMark/>
          </w:tcPr>
          <w:p w14:paraId="2522FD93" w14:textId="77777777" w:rsidR="00B11202" w:rsidRPr="00B11202" w:rsidRDefault="00B11202" w:rsidP="00B11202">
            <w:pPr>
              <w:spacing w:after="0"/>
              <w:jc w:val="left"/>
              <w:rPr>
                <w:color w:val="000000"/>
                <w:sz w:val="20"/>
                <w:szCs w:val="20"/>
              </w:rPr>
            </w:pPr>
            <w:r w:rsidRPr="00B11202">
              <w:rPr>
                <w:color w:val="000000"/>
                <w:sz w:val="20"/>
                <w:szCs w:val="20"/>
              </w:rPr>
              <w:t>3</w:t>
            </w:r>
          </w:p>
        </w:tc>
        <w:tc>
          <w:tcPr>
            <w:tcW w:w="1044" w:type="pct"/>
            <w:tcBorders>
              <w:top w:val="nil"/>
              <w:left w:val="nil"/>
              <w:bottom w:val="nil"/>
              <w:right w:val="nil"/>
            </w:tcBorders>
            <w:shd w:val="clear" w:color="auto" w:fill="auto"/>
            <w:noWrap/>
            <w:vAlign w:val="center"/>
            <w:hideMark/>
          </w:tcPr>
          <w:p w14:paraId="4A66A4DA" w14:textId="77777777" w:rsidR="00B11202" w:rsidRPr="00B11202" w:rsidRDefault="00B11202" w:rsidP="00B11202">
            <w:pPr>
              <w:spacing w:after="0"/>
              <w:jc w:val="left"/>
              <w:rPr>
                <w:color w:val="000000"/>
                <w:sz w:val="20"/>
                <w:szCs w:val="20"/>
              </w:rPr>
            </w:pPr>
            <w:r w:rsidRPr="00B11202">
              <w:rPr>
                <w:color w:val="000000"/>
                <w:sz w:val="20"/>
                <w:szCs w:val="20"/>
              </w:rPr>
              <w:t>Mature</w:t>
            </w:r>
          </w:p>
        </w:tc>
        <w:tc>
          <w:tcPr>
            <w:tcW w:w="3798" w:type="pct"/>
            <w:tcBorders>
              <w:top w:val="nil"/>
              <w:left w:val="nil"/>
              <w:bottom w:val="nil"/>
              <w:right w:val="nil"/>
            </w:tcBorders>
            <w:shd w:val="clear" w:color="auto" w:fill="auto"/>
            <w:noWrap/>
            <w:vAlign w:val="center"/>
            <w:hideMark/>
          </w:tcPr>
          <w:p w14:paraId="5ECF1EBA" w14:textId="2032FDC5" w:rsidR="00B11202" w:rsidRPr="00B11202" w:rsidRDefault="00B11202" w:rsidP="00B11202">
            <w:pPr>
              <w:spacing w:after="0"/>
              <w:jc w:val="left"/>
              <w:rPr>
                <w:color w:val="000000"/>
                <w:sz w:val="20"/>
                <w:szCs w:val="20"/>
              </w:rPr>
            </w:pPr>
            <w:r w:rsidRPr="00B11202">
              <w:rPr>
                <w:color w:val="000000"/>
                <w:sz w:val="20"/>
                <w:szCs w:val="20"/>
              </w:rPr>
              <w:t>large, translucent or opaque, yellow in color</w:t>
            </w:r>
          </w:p>
        </w:tc>
      </w:tr>
      <w:tr w:rsidR="00B11202" w:rsidRPr="00B11202" w14:paraId="04F29B3B" w14:textId="77777777" w:rsidTr="00E445B4">
        <w:trPr>
          <w:trHeight w:val="300"/>
        </w:trPr>
        <w:tc>
          <w:tcPr>
            <w:tcW w:w="158" w:type="pct"/>
            <w:tcBorders>
              <w:top w:val="nil"/>
              <w:left w:val="nil"/>
              <w:bottom w:val="nil"/>
              <w:right w:val="nil"/>
            </w:tcBorders>
            <w:shd w:val="clear" w:color="auto" w:fill="auto"/>
            <w:noWrap/>
            <w:vAlign w:val="center"/>
            <w:hideMark/>
          </w:tcPr>
          <w:p w14:paraId="438949A1" w14:textId="77777777" w:rsidR="00B11202" w:rsidRPr="00B11202" w:rsidRDefault="00B11202" w:rsidP="00B11202">
            <w:pPr>
              <w:spacing w:after="0"/>
              <w:jc w:val="left"/>
              <w:rPr>
                <w:color w:val="000000"/>
                <w:sz w:val="20"/>
                <w:szCs w:val="20"/>
              </w:rPr>
            </w:pPr>
            <w:r w:rsidRPr="00B11202">
              <w:rPr>
                <w:color w:val="000000"/>
                <w:sz w:val="20"/>
                <w:szCs w:val="20"/>
              </w:rPr>
              <w:t>4</w:t>
            </w:r>
          </w:p>
        </w:tc>
        <w:tc>
          <w:tcPr>
            <w:tcW w:w="1044" w:type="pct"/>
            <w:tcBorders>
              <w:top w:val="nil"/>
              <w:left w:val="nil"/>
              <w:bottom w:val="nil"/>
              <w:right w:val="nil"/>
            </w:tcBorders>
            <w:shd w:val="clear" w:color="auto" w:fill="auto"/>
            <w:noWrap/>
            <w:vAlign w:val="center"/>
            <w:hideMark/>
          </w:tcPr>
          <w:p w14:paraId="04DA9031" w14:textId="77777777" w:rsidR="00B11202" w:rsidRPr="00B11202" w:rsidRDefault="00B11202" w:rsidP="00B11202">
            <w:pPr>
              <w:spacing w:after="0"/>
              <w:jc w:val="left"/>
              <w:rPr>
                <w:color w:val="000000"/>
                <w:sz w:val="20"/>
                <w:szCs w:val="20"/>
              </w:rPr>
            </w:pPr>
            <w:r w:rsidRPr="00B11202">
              <w:rPr>
                <w:color w:val="000000"/>
                <w:sz w:val="20"/>
                <w:szCs w:val="20"/>
              </w:rPr>
              <w:t>Fertilized</w:t>
            </w:r>
          </w:p>
        </w:tc>
        <w:tc>
          <w:tcPr>
            <w:tcW w:w="3798" w:type="pct"/>
            <w:tcBorders>
              <w:top w:val="nil"/>
              <w:left w:val="nil"/>
              <w:bottom w:val="nil"/>
              <w:right w:val="nil"/>
            </w:tcBorders>
            <w:shd w:val="clear" w:color="auto" w:fill="auto"/>
            <w:noWrap/>
            <w:vAlign w:val="center"/>
            <w:hideMark/>
          </w:tcPr>
          <w:p w14:paraId="4FDA4E17" w14:textId="5F3E2DF4" w:rsidR="00B11202" w:rsidRPr="00B11202" w:rsidRDefault="00B11202" w:rsidP="00B11202">
            <w:pPr>
              <w:spacing w:after="0"/>
              <w:jc w:val="left"/>
              <w:rPr>
                <w:color w:val="000000"/>
                <w:sz w:val="20"/>
                <w:szCs w:val="20"/>
              </w:rPr>
            </w:pPr>
            <w:r w:rsidRPr="00B11202">
              <w:rPr>
                <w:color w:val="000000"/>
                <w:sz w:val="20"/>
                <w:szCs w:val="20"/>
              </w:rPr>
              <w:t xml:space="preserve">large, may be hydrated or loose (not firm), translucent, </w:t>
            </w:r>
            <w:proofErr w:type="gramStart"/>
            <w:r w:rsidRPr="00B11202">
              <w:rPr>
                <w:color w:val="000000"/>
                <w:sz w:val="20"/>
                <w:szCs w:val="20"/>
              </w:rPr>
              <w:t>yellow-orange</w:t>
            </w:r>
            <w:proofErr w:type="gramEnd"/>
            <w:r w:rsidRPr="00B11202">
              <w:rPr>
                <w:color w:val="000000"/>
                <w:sz w:val="20"/>
                <w:szCs w:val="20"/>
              </w:rPr>
              <w:t xml:space="preserve"> in color</w:t>
            </w:r>
          </w:p>
        </w:tc>
      </w:tr>
      <w:tr w:rsidR="00B11202" w:rsidRPr="00B11202" w14:paraId="707E9A33" w14:textId="77777777" w:rsidTr="00E445B4">
        <w:trPr>
          <w:trHeight w:val="300"/>
        </w:trPr>
        <w:tc>
          <w:tcPr>
            <w:tcW w:w="158" w:type="pct"/>
            <w:tcBorders>
              <w:top w:val="nil"/>
              <w:left w:val="nil"/>
              <w:bottom w:val="nil"/>
              <w:right w:val="nil"/>
            </w:tcBorders>
            <w:shd w:val="clear" w:color="auto" w:fill="auto"/>
            <w:noWrap/>
            <w:vAlign w:val="center"/>
            <w:hideMark/>
          </w:tcPr>
          <w:p w14:paraId="6A39D5DC" w14:textId="77777777" w:rsidR="00B11202" w:rsidRPr="00B11202" w:rsidRDefault="00B11202" w:rsidP="00B11202">
            <w:pPr>
              <w:spacing w:after="0"/>
              <w:jc w:val="left"/>
              <w:rPr>
                <w:color w:val="000000"/>
                <w:sz w:val="20"/>
                <w:szCs w:val="20"/>
              </w:rPr>
            </w:pPr>
            <w:r w:rsidRPr="00B11202">
              <w:rPr>
                <w:color w:val="000000"/>
                <w:sz w:val="20"/>
                <w:szCs w:val="20"/>
              </w:rPr>
              <w:t>5</w:t>
            </w:r>
          </w:p>
        </w:tc>
        <w:tc>
          <w:tcPr>
            <w:tcW w:w="1044" w:type="pct"/>
            <w:tcBorders>
              <w:top w:val="nil"/>
              <w:left w:val="nil"/>
              <w:bottom w:val="nil"/>
              <w:right w:val="nil"/>
            </w:tcBorders>
            <w:shd w:val="clear" w:color="auto" w:fill="auto"/>
            <w:noWrap/>
            <w:vAlign w:val="center"/>
            <w:hideMark/>
          </w:tcPr>
          <w:p w14:paraId="47CE584D" w14:textId="77777777" w:rsidR="00B11202" w:rsidRPr="00B11202" w:rsidRDefault="00B11202" w:rsidP="00B11202">
            <w:pPr>
              <w:spacing w:after="0"/>
              <w:jc w:val="left"/>
              <w:rPr>
                <w:color w:val="000000"/>
                <w:sz w:val="20"/>
                <w:szCs w:val="20"/>
              </w:rPr>
            </w:pPr>
            <w:r w:rsidRPr="00B11202">
              <w:rPr>
                <w:color w:val="000000"/>
                <w:sz w:val="20"/>
                <w:szCs w:val="20"/>
              </w:rPr>
              <w:t>Ripe</w:t>
            </w:r>
          </w:p>
        </w:tc>
        <w:tc>
          <w:tcPr>
            <w:tcW w:w="3798" w:type="pct"/>
            <w:tcBorders>
              <w:top w:val="nil"/>
              <w:left w:val="nil"/>
              <w:bottom w:val="nil"/>
              <w:right w:val="nil"/>
            </w:tcBorders>
            <w:shd w:val="clear" w:color="auto" w:fill="auto"/>
            <w:noWrap/>
            <w:vAlign w:val="center"/>
            <w:hideMark/>
          </w:tcPr>
          <w:p w14:paraId="521E53B8" w14:textId="6F75DD1A" w:rsidR="00B11202" w:rsidRPr="00B11202" w:rsidRDefault="00B11202" w:rsidP="00B11202">
            <w:pPr>
              <w:spacing w:after="0"/>
              <w:jc w:val="left"/>
              <w:rPr>
                <w:color w:val="000000"/>
                <w:sz w:val="20"/>
                <w:szCs w:val="20"/>
              </w:rPr>
            </w:pPr>
            <w:r w:rsidRPr="00B11202">
              <w:rPr>
                <w:color w:val="000000"/>
                <w:sz w:val="20"/>
                <w:szCs w:val="20"/>
              </w:rPr>
              <w:t>large, hydrated or loose, yellow or gray in color with black dots (presence of eye pigment from embryos or larvae)</w:t>
            </w:r>
          </w:p>
        </w:tc>
      </w:tr>
      <w:tr w:rsidR="00B11202" w:rsidRPr="00B11202" w14:paraId="4965E490" w14:textId="77777777" w:rsidTr="00E445B4">
        <w:trPr>
          <w:trHeight w:val="300"/>
        </w:trPr>
        <w:tc>
          <w:tcPr>
            <w:tcW w:w="158" w:type="pct"/>
            <w:tcBorders>
              <w:top w:val="nil"/>
              <w:left w:val="nil"/>
              <w:bottom w:val="nil"/>
              <w:right w:val="nil"/>
            </w:tcBorders>
            <w:shd w:val="clear" w:color="auto" w:fill="auto"/>
            <w:noWrap/>
            <w:vAlign w:val="center"/>
            <w:hideMark/>
          </w:tcPr>
          <w:p w14:paraId="43EE86FF" w14:textId="77777777" w:rsidR="00B11202" w:rsidRPr="00B11202" w:rsidRDefault="00B11202" w:rsidP="00B11202">
            <w:pPr>
              <w:spacing w:after="0"/>
              <w:jc w:val="left"/>
              <w:rPr>
                <w:color w:val="000000"/>
                <w:sz w:val="20"/>
                <w:szCs w:val="20"/>
              </w:rPr>
            </w:pPr>
            <w:r w:rsidRPr="00B11202">
              <w:rPr>
                <w:color w:val="000000"/>
                <w:sz w:val="20"/>
                <w:szCs w:val="20"/>
              </w:rPr>
              <w:t>6</w:t>
            </w:r>
          </w:p>
        </w:tc>
        <w:tc>
          <w:tcPr>
            <w:tcW w:w="1044" w:type="pct"/>
            <w:tcBorders>
              <w:top w:val="nil"/>
              <w:left w:val="nil"/>
              <w:bottom w:val="nil"/>
              <w:right w:val="nil"/>
            </w:tcBorders>
            <w:shd w:val="clear" w:color="auto" w:fill="auto"/>
            <w:noWrap/>
            <w:vAlign w:val="center"/>
            <w:hideMark/>
          </w:tcPr>
          <w:p w14:paraId="30BDB0D7" w14:textId="77777777" w:rsidR="00B11202" w:rsidRPr="00B11202" w:rsidRDefault="00B11202" w:rsidP="00B11202">
            <w:pPr>
              <w:spacing w:after="0"/>
              <w:jc w:val="left"/>
              <w:rPr>
                <w:color w:val="000000"/>
                <w:sz w:val="20"/>
                <w:szCs w:val="20"/>
              </w:rPr>
            </w:pPr>
            <w:r w:rsidRPr="00B11202">
              <w:rPr>
                <w:color w:val="000000"/>
                <w:sz w:val="20"/>
                <w:szCs w:val="20"/>
              </w:rPr>
              <w:t>Spent</w:t>
            </w:r>
          </w:p>
        </w:tc>
        <w:tc>
          <w:tcPr>
            <w:tcW w:w="3798" w:type="pct"/>
            <w:tcBorders>
              <w:top w:val="nil"/>
              <w:left w:val="nil"/>
              <w:bottom w:val="nil"/>
              <w:right w:val="nil"/>
            </w:tcBorders>
            <w:shd w:val="clear" w:color="auto" w:fill="auto"/>
            <w:noWrap/>
            <w:vAlign w:val="center"/>
            <w:hideMark/>
          </w:tcPr>
          <w:p w14:paraId="7835F787" w14:textId="17B02B21" w:rsidR="00B11202" w:rsidRPr="00B11202" w:rsidRDefault="00B11202" w:rsidP="00B11202">
            <w:pPr>
              <w:spacing w:after="0"/>
              <w:jc w:val="left"/>
              <w:rPr>
                <w:color w:val="000000"/>
                <w:sz w:val="20"/>
                <w:szCs w:val="20"/>
              </w:rPr>
            </w:pPr>
            <w:r w:rsidRPr="00B11202">
              <w:rPr>
                <w:color w:val="000000"/>
                <w:sz w:val="20"/>
                <w:szCs w:val="20"/>
              </w:rPr>
              <w:t>medium to large, flaccid, gray, red, or purple in color, residual larvae may be present</w:t>
            </w:r>
          </w:p>
        </w:tc>
      </w:tr>
      <w:tr w:rsidR="00B11202" w:rsidRPr="00B11202" w14:paraId="490B7640" w14:textId="77777777" w:rsidTr="00E445B4">
        <w:trPr>
          <w:trHeight w:val="315"/>
        </w:trPr>
        <w:tc>
          <w:tcPr>
            <w:tcW w:w="158" w:type="pct"/>
            <w:tcBorders>
              <w:top w:val="nil"/>
              <w:left w:val="nil"/>
              <w:bottom w:val="single" w:sz="8" w:space="0" w:color="auto"/>
              <w:right w:val="nil"/>
            </w:tcBorders>
            <w:shd w:val="clear" w:color="auto" w:fill="auto"/>
            <w:noWrap/>
            <w:vAlign w:val="center"/>
            <w:hideMark/>
          </w:tcPr>
          <w:p w14:paraId="64FE3F27" w14:textId="77777777" w:rsidR="00B11202" w:rsidRPr="00B11202" w:rsidRDefault="00B11202" w:rsidP="00B11202">
            <w:pPr>
              <w:spacing w:after="0"/>
              <w:jc w:val="left"/>
              <w:rPr>
                <w:color w:val="000000"/>
                <w:sz w:val="20"/>
                <w:szCs w:val="20"/>
              </w:rPr>
            </w:pPr>
            <w:r w:rsidRPr="00B11202">
              <w:rPr>
                <w:color w:val="000000"/>
                <w:sz w:val="20"/>
                <w:szCs w:val="20"/>
              </w:rPr>
              <w:t>7</w:t>
            </w:r>
          </w:p>
        </w:tc>
        <w:tc>
          <w:tcPr>
            <w:tcW w:w="1044" w:type="pct"/>
            <w:tcBorders>
              <w:top w:val="nil"/>
              <w:left w:val="nil"/>
              <w:bottom w:val="single" w:sz="8" w:space="0" w:color="auto"/>
              <w:right w:val="nil"/>
            </w:tcBorders>
            <w:shd w:val="clear" w:color="auto" w:fill="auto"/>
            <w:noWrap/>
            <w:vAlign w:val="center"/>
            <w:hideMark/>
          </w:tcPr>
          <w:p w14:paraId="08C9A904" w14:textId="77777777" w:rsidR="00B11202" w:rsidRPr="00B11202" w:rsidRDefault="00B11202" w:rsidP="00B11202">
            <w:pPr>
              <w:spacing w:after="0"/>
              <w:jc w:val="left"/>
              <w:rPr>
                <w:color w:val="000000"/>
                <w:sz w:val="20"/>
                <w:szCs w:val="20"/>
              </w:rPr>
            </w:pPr>
            <w:r w:rsidRPr="00B11202">
              <w:rPr>
                <w:color w:val="000000"/>
                <w:sz w:val="20"/>
                <w:szCs w:val="20"/>
              </w:rPr>
              <w:t xml:space="preserve">Resting </w:t>
            </w:r>
          </w:p>
        </w:tc>
        <w:tc>
          <w:tcPr>
            <w:tcW w:w="3798" w:type="pct"/>
            <w:tcBorders>
              <w:top w:val="nil"/>
              <w:left w:val="nil"/>
              <w:bottom w:val="single" w:sz="8" w:space="0" w:color="auto"/>
              <w:right w:val="nil"/>
            </w:tcBorders>
            <w:shd w:val="clear" w:color="auto" w:fill="auto"/>
            <w:noWrap/>
            <w:vAlign w:val="center"/>
            <w:hideMark/>
          </w:tcPr>
          <w:p w14:paraId="3B65BCDE" w14:textId="5C734E0E" w:rsidR="00B11202" w:rsidRPr="00B11202" w:rsidRDefault="00B11202" w:rsidP="00B11202">
            <w:pPr>
              <w:spacing w:after="0"/>
              <w:jc w:val="left"/>
              <w:rPr>
                <w:color w:val="000000"/>
                <w:sz w:val="20"/>
                <w:szCs w:val="20"/>
              </w:rPr>
            </w:pPr>
            <w:r w:rsidRPr="00B11202">
              <w:rPr>
                <w:color w:val="000000"/>
                <w:sz w:val="20"/>
                <w:szCs w:val="20"/>
              </w:rPr>
              <w:t>medium, firm, gray-red, dark or black blotches</w:t>
            </w:r>
          </w:p>
        </w:tc>
      </w:tr>
    </w:tbl>
    <w:p w14:paraId="3A7CBFE6" w14:textId="1D5603EE" w:rsidR="00D47C7F" w:rsidRDefault="00D47C7F" w:rsidP="00D47C7F">
      <w:pPr>
        <w:pStyle w:val="Table-Footnote"/>
      </w:pPr>
      <w:r>
        <w:rPr>
          <w:i/>
          <w:sz w:val="18"/>
        </w:rPr>
        <w:t>Source</w:t>
      </w:r>
      <w:r>
        <w:t xml:space="preserve">: </w:t>
      </w:r>
      <w:proofErr w:type="spellStart"/>
      <w:r w:rsidRPr="00C13A46">
        <w:t>Westrheim</w:t>
      </w:r>
      <w:proofErr w:type="spellEnd"/>
      <w:r w:rsidRPr="00C13A46">
        <w:t xml:space="preserve"> 1975.</w:t>
      </w:r>
    </w:p>
    <w:p w14:paraId="07FF6718" w14:textId="77777777" w:rsidR="00D47C7F" w:rsidRDefault="00D47C7F" w:rsidP="005C082A"/>
    <w:p w14:paraId="3FB7D2A9" w14:textId="0338F0DB" w:rsidR="00D47C7F" w:rsidRDefault="00D47C7F" w:rsidP="005C082A">
      <w:pPr>
        <w:sectPr w:rsidR="00D47C7F" w:rsidSect="005C082A">
          <w:pgSz w:w="12240" w:h="15840" w:code="1"/>
          <w:pgMar w:top="1440" w:right="1440" w:bottom="1440" w:left="1440" w:header="720" w:footer="720" w:gutter="0"/>
          <w:cols w:space="720"/>
          <w:docGrid w:linePitch="326"/>
        </w:sectPr>
      </w:pPr>
    </w:p>
    <w:p w14:paraId="0A1960AF" w14:textId="77777777" w:rsidR="004F3F49" w:rsidRDefault="004F3F49" w:rsidP="004F3F49">
      <w:pPr>
        <w:pStyle w:val="Append-Cover"/>
      </w:pPr>
    </w:p>
    <w:p w14:paraId="0A9ED166" w14:textId="520B7FE8" w:rsidR="004F3F49" w:rsidRDefault="00432788" w:rsidP="004F3F49">
      <w:pPr>
        <w:pStyle w:val="Heading1"/>
      </w:pPr>
      <w:bookmarkStart w:id="136" w:name="_Toc12952634"/>
      <w:r>
        <w:t>Figures</w:t>
      </w:r>
      <w:bookmarkEnd w:id="136"/>
    </w:p>
    <w:p w14:paraId="09D3F5E6"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37AC7C23" w14:textId="3D70CE08" w:rsidR="00432788" w:rsidRDefault="000C3F39" w:rsidP="00432788">
      <w:r>
        <w:rPr>
          <w:noProof/>
          <w:sz w:val="16"/>
          <w:szCs w:val="16"/>
        </w:rPr>
        <w:lastRenderedPageBreak/>
        <w:drawing>
          <wp:inline distT="0" distB="0" distL="0" distR="0" wp14:anchorId="2B9CCDD8" wp14:editId="1F45EF03">
            <wp:extent cx="5943600" cy="7691755"/>
            <wp:effectExtent l="76200" t="76200" r="133350" b="137795"/>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ndfishSoutheast112917_KLS_LatLong.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D22BE" w14:textId="77912CDD" w:rsidR="005926E5" w:rsidRDefault="00432788" w:rsidP="00432788">
      <w:pPr>
        <w:pStyle w:val="Caption"/>
      </w:pPr>
      <w:bookmarkStart w:id="137" w:name="_Toc12952637"/>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1</w:t>
      </w:r>
      <w:r w:rsidR="00F15ED1">
        <w:rPr>
          <w:noProof/>
        </w:rPr>
        <w:fldChar w:fldCharType="end"/>
      </w:r>
      <w:r w:rsidR="005926E5">
        <w:t>.–</w:t>
      </w:r>
      <w:r w:rsidR="000C3F39">
        <w:t>Southeast Alaska</w:t>
      </w:r>
      <w:r>
        <w:t xml:space="preserve"> groundfish management area</w:t>
      </w:r>
      <w:r w:rsidR="000C3F39">
        <w:t>s</w:t>
      </w:r>
      <w:r>
        <w:t xml:space="preserve"> </w:t>
      </w:r>
      <w:r w:rsidR="000C3F39">
        <w:t xml:space="preserve">designated </w:t>
      </w:r>
      <w:r>
        <w:t>for commercial fisheries</w:t>
      </w:r>
      <w:r w:rsidR="005926E5">
        <w:t>.</w:t>
      </w:r>
      <w:bookmarkEnd w:id="137"/>
    </w:p>
    <w:p w14:paraId="110ABCB7" w14:textId="76EBF6C6" w:rsidR="006E29B9" w:rsidRDefault="006E29B9" w:rsidP="005926E5">
      <w:pPr>
        <w:sectPr w:rsidR="006E29B9" w:rsidSect="000C3F39">
          <w:footerReference w:type="default" r:id="rId29"/>
          <w:pgSz w:w="12240" w:h="15840" w:code="1"/>
          <w:pgMar w:top="1440" w:right="1440" w:bottom="1440" w:left="1440" w:header="720" w:footer="720" w:gutter="0"/>
          <w:cols w:space="720"/>
          <w:docGrid w:linePitch="326"/>
        </w:sectPr>
      </w:pPr>
    </w:p>
    <w:p w14:paraId="63F67EB0" w14:textId="08BDA671" w:rsidR="00E1003D" w:rsidRDefault="004B0E30" w:rsidP="004B0E30">
      <w:r w:rsidRPr="004B0E30">
        <w:rPr>
          <w:noProof/>
        </w:rPr>
        <w:lastRenderedPageBreak/>
        <w:drawing>
          <wp:inline distT="0" distB="0" distL="0" distR="0" wp14:anchorId="2CC2EFDF" wp14:editId="2347ABC2">
            <wp:extent cx="6046690" cy="5495925"/>
            <wp:effectExtent l="19050" t="19050" r="1143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3123" cy="5510861"/>
                    </a:xfrm>
                    <a:prstGeom prst="rect">
                      <a:avLst/>
                    </a:prstGeom>
                    <a:noFill/>
                    <a:ln>
                      <a:solidFill>
                        <a:schemeClr val="tx1"/>
                      </a:solidFill>
                    </a:ln>
                  </pic:spPr>
                </pic:pic>
              </a:graphicData>
            </a:graphic>
          </wp:inline>
        </w:drawing>
      </w:r>
    </w:p>
    <w:p w14:paraId="7889DE2C" w14:textId="55E170C8" w:rsidR="00860C2F" w:rsidRDefault="004B0E30" w:rsidP="004B0E30">
      <w:pPr>
        <w:pStyle w:val="Caption"/>
      </w:pPr>
      <w:bookmarkStart w:id="138" w:name="_Toc12952638"/>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2</w:t>
      </w:r>
      <w:r w:rsidR="00F15ED1">
        <w:rPr>
          <w:noProof/>
        </w:rPr>
        <w:fldChar w:fldCharType="end"/>
      </w:r>
      <w:r>
        <w:t>.–Identification of external genitalia of rockfish.</w:t>
      </w:r>
      <w:bookmarkEnd w:id="138"/>
    </w:p>
    <w:p w14:paraId="366AA7E2" w14:textId="34B756CE" w:rsidR="00860C2F" w:rsidRPr="00860C2F" w:rsidRDefault="00860C2F" w:rsidP="00860C2F">
      <w:pPr>
        <w:sectPr w:rsidR="00860C2F" w:rsidRPr="00860C2F" w:rsidSect="000E2E7A">
          <w:headerReference w:type="default" r:id="rId31"/>
          <w:footerReference w:type="default" r:id="rId32"/>
          <w:pgSz w:w="12240" w:h="15840" w:code="1"/>
          <w:pgMar w:top="1440" w:right="1440" w:bottom="1440" w:left="1440" w:header="720" w:footer="547" w:gutter="0"/>
          <w:cols w:space="432"/>
          <w:formProt w:val="0"/>
          <w:docGrid w:linePitch="326"/>
        </w:sectPr>
      </w:pPr>
    </w:p>
    <w:p w14:paraId="6EA6E56F" w14:textId="7C41B73B" w:rsidR="004B0E30" w:rsidRDefault="00860C2F" w:rsidP="00860C2F">
      <w:r w:rsidRPr="00860C2F">
        <w:rPr>
          <w:noProof/>
        </w:rPr>
        <w:lastRenderedPageBreak/>
        <w:drawing>
          <wp:inline distT="0" distB="0" distL="0" distR="0" wp14:anchorId="47564E0A" wp14:editId="593FB64E">
            <wp:extent cx="574913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0" cy="3206493"/>
                    </a:xfrm>
                    <a:prstGeom prst="rect">
                      <a:avLst/>
                    </a:prstGeom>
                    <a:noFill/>
                    <a:ln>
                      <a:noFill/>
                    </a:ln>
                  </pic:spPr>
                </pic:pic>
              </a:graphicData>
            </a:graphic>
          </wp:inline>
        </w:drawing>
      </w:r>
    </w:p>
    <w:p w14:paraId="001F5E07" w14:textId="4408C059" w:rsidR="00860C2F" w:rsidRDefault="00860C2F" w:rsidP="00860C2F">
      <w:pPr>
        <w:pStyle w:val="Caption"/>
      </w:pPr>
      <w:bookmarkStart w:id="139" w:name="_Toc12952639"/>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3</w:t>
      </w:r>
      <w:r w:rsidR="00F15ED1">
        <w:rPr>
          <w:noProof/>
        </w:rPr>
        <w:fldChar w:fldCharType="end"/>
      </w:r>
      <w:r>
        <w:t>.–</w:t>
      </w:r>
      <w:r w:rsidR="001871A0">
        <w:t>Location of tissue sample collection.</w:t>
      </w:r>
      <w:bookmarkEnd w:id="139"/>
    </w:p>
    <w:p w14:paraId="0446C0D4"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563F646C" w14:textId="2960423C" w:rsidR="00993E0F" w:rsidRDefault="00993E0F" w:rsidP="00993E0F">
      <w:pPr>
        <w:pStyle w:val="Append-Cover"/>
      </w:pPr>
    </w:p>
    <w:p w14:paraId="6CD9BAA1" w14:textId="246A6D20" w:rsidR="00993E0F" w:rsidRDefault="00993E0F" w:rsidP="00993E0F">
      <w:pPr>
        <w:pStyle w:val="Heading1"/>
      </w:pPr>
      <w:bookmarkStart w:id="140" w:name="_Toc12952635"/>
      <w:r>
        <w:t>Appendix A: Field data sheets</w:t>
      </w:r>
      <w:bookmarkEnd w:id="140"/>
    </w:p>
    <w:p w14:paraId="1F33B235"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21E92C09" w14:textId="29F4E1AF" w:rsidR="00993E0F" w:rsidRDefault="00993E0F" w:rsidP="00993E0F">
      <w:pPr>
        <w:pStyle w:val="Caption"/>
        <w:pBdr>
          <w:bottom w:val="single" w:sz="4" w:space="1" w:color="auto"/>
        </w:pBdr>
      </w:pPr>
      <w:bookmarkStart w:id="141" w:name="_Toc12952640"/>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1</w:t>
      </w:r>
      <w:r w:rsidR="00F15ED1">
        <w:rPr>
          <w:noProof/>
        </w:rPr>
        <w:fldChar w:fldCharType="end"/>
      </w:r>
      <w:r>
        <w:t>.–Field data sheet for capture and biological information</w:t>
      </w:r>
      <w:r w:rsidR="00FE3054">
        <w:t>.</w:t>
      </w:r>
      <w:bookmarkEnd w:id="141"/>
    </w:p>
    <w:p w14:paraId="429A4D4C" w14:textId="1C62E127" w:rsidR="00993E0F" w:rsidRDefault="00993E0F" w:rsidP="00993E0F"/>
    <w:p w14:paraId="077AD1C1" w14:textId="284E74B1" w:rsidR="00FE3054" w:rsidRDefault="00871441" w:rsidP="00871441">
      <w:pPr>
        <w:jc w:val="center"/>
        <w:sectPr w:rsidR="00FE3054" w:rsidSect="00993E0F">
          <w:headerReference w:type="default" r:id="rId34"/>
          <w:footerReference w:type="default" r:id="rId35"/>
          <w:pgSz w:w="15840" w:h="12240" w:orient="landscape" w:code="1"/>
          <w:pgMar w:top="1440" w:right="1440" w:bottom="1440" w:left="1440" w:header="720" w:footer="547" w:gutter="0"/>
          <w:cols w:space="432"/>
          <w:formProt w:val="0"/>
          <w:docGrid w:linePitch="326"/>
        </w:sectPr>
      </w:pPr>
      <w:r w:rsidRPr="00871441">
        <w:rPr>
          <w:noProof/>
        </w:rPr>
        <w:drawing>
          <wp:inline distT="0" distB="0" distL="0" distR="0" wp14:anchorId="696438FD" wp14:editId="2C30A056">
            <wp:extent cx="8229600" cy="302329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9600" cy="3023295"/>
                    </a:xfrm>
                    <a:prstGeom prst="rect">
                      <a:avLst/>
                    </a:prstGeom>
                    <a:noFill/>
                    <a:ln>
                      <a:noFill/>
                    </a:ln>
                  </pic:spPr>
                </pic:pic>
              </a:graphicData>
            </a:graphic>
          </wp:inline>
        </w:drawing>
      </w:r>
    </w:p>
    <w:p w14:paraId="120337C4" w14:textId="66FF48B5" w:rsidR="00993E0F" w:rsidRDefault="00993E0F" w:rsidP="00D7118E">
      <w:pPr>
        <w:pStyle w:val="Caption"/>
        <w:pBdr>
          <w:bottom w:val="single" w:sz="4" w:space="1" w:color="auto"/>
        </w:pBdr>
      </w:pPr>
      <w:bookmarkStart w:id="142" w:name="_Toc12952641"/>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2</w:t>
      </w:r>
      <w:r w:rsidR="00F15ED1">
        <w:rPr>
          <w:noProof/>
        </w:rPr>
        <w:fldChar w:fldCharType="end"/>
      </w:r>
      <w:r>
        <w:t>.–</w:t>
      </w:r>
      <w:r w:rsidR="00D7118E">
        <w:t>Field data sheet for catch and effort.</w:t>
      </w:r>
      <w:bookmarkEnd w:id="142"/>
    </w:p>
    <w:p w14:paraId="438B131F" w14:textId="28C5B8FC" w:rsidR="009A677A" w:rsidRPr="00993E0F" w:rsidRDefault="009A677A" w:rsidP="00993E0F">
      <w:r w:rsidRPr="009A677A">
        <w:rPr>
          <w:noProof/>
        </w:rPr>
        <w:drawing>
          <wp:inline distT="0" distB="0" distL="0" distR="0" wp14:anchorId="7AFE7B2D" wp14:editId="361960EA">
            <wp:extent cx="5943600" cy="5075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75874"/>
                    </a:xfrm>
                    <a:prstGeom prst="rect">
                      <a:avLst/>
                    </a:prstGeom>
                    <a:noFill/>
                    <a:ln>
                      <a:noFill/>
                    </a:ln>
                  </pic:spPr>
                </pic:pic>
              </a:graphicData>
            </a:graphic>
          </wp:inline>
        </w:drawing>
      </w:r>
    </w:p>
    <w:sectPr w:rsidR="009A677A" w:rsidRPr="00993E0F" w:rsidSect="00993E0F">
      <w:headerReference w:type="default" r:id="rId38"/>
      <w:footerReference w:type="default" r:id="rId39"/>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Schroeder, Kercia L (DFG)" w:date="2019-07-31T13:10:00Z" w:initials="SKL(">
    <w:p w14:paraId="7EA9F672" w14:textId="35599528" w:rsidR="003A3794" w:rsidRDefault="003A3794">
      <w:pPr>
        <w:pStyle w:val="CommentText"/>
      </w:pPr>
      <w:r>
        <w:rPr>
          <w:rStyle w:val="CommentReference"/>
        </w:rPr>
        <w:annotationRef/>
      </w:r>
      <w:r>
        <w:t>Jeff and Ben B., what are your thoughts regarding the suggestions Ben W. made related to the Objectives section? Do we want/need to include the statistical criteria that Ben suggested we remove? What about deleting the Secondary Objectives that he said are methods?  We were trying to keep things consistent with the PWS op plan, but that doesn’t mean we can’t make changes if they’re warranted.</w:t>
      </w:r>
    </w:p>
  </w:comment>
  <w:comment w:id="30" w:author="Williams, Ben C (DFG)" w:date="2019-07-25T07:11:00Z" w:initials="WBC(">
    <w:p w14:paraId="515E38CD" w14:textId="76B7E2FC" w:rsidR="003A3794" w:rsidRDefault="003A3794">
      <w:pPr>
        <w:pStyle w:val="CommentText"/>
      </w:pPr>
      <w:r>
        <w:rPr>
          <w:rStyle w:val="CommentReference"/>
        </w:rPr>
        <w:annotationRef/>
      </w:r>
      <w:r>
        <w:t>This reads as you will make a separate schedule for each management area – what is the biological rationale for this? What I’m getting at, is if I changed the placement of the management boundaries the schedules may change – though this these changes would be based upon arbitrary boundaries.</w:t>
      </w:r>
    </w:p>
  </w:comment>
  <w:comment w:id="31" w:author="Buzzee, Benjamin E (DFG)" w:date="2019-07-31T14:52:00Z" w:initials="BBE(">
    <w:p w14:paraId="015697DF" w14:textId="03B981FA" w:rsidR="003A3794" w:rsidRDefault="003A3794">
      <w:pPr>
        <w:pStyle w:val="CommentText"/>
      </w:pPr>
      <w:r>
        <w:rPr>
          <w:rStyle w:val="CommentReference"/>
        </w:rPr>
        <w:annotationRef/>
      </w:r>
      <w:r>
        <w:t xml:space="preserve">My understanding is that there are potentially different local populations of rockfish with potentially different values of A50/L50. By sampling and estimating A50/L50 for each </w:t>
      </w:r>
      <w:proofErr w:type="gramStart"/>
      <w:r>
        <w:t>strata</w:t>
      </w:r>
      <w:proofErr w:type="gramEnd"/>
      <w:r>
        <w:t xml:space="preserve"> separately we’d be able to </w:t>
      </w:r>
      <w:r w:rsidR="00CD22A6">
        <w:t>estimate potentially unique values for each location</w:t>
      </w:r>
      <w:r>
        <w:t>. If it’s all one homogenous population then we would not need to stratify.</w:t>
      </w:r>
    </w:p>
  </w:comment>
  <w:comment w:id="45" w:author="Williams, Ben C (DFG)" w:date="2019-07-25T07:17:00Z" w:initials="WBC(">
    <w:p w14:paraId="67E74649" w14:textId="3CFBF7B3" w:rsidR="003A3794" w:rsidRDefault="003A3794">
      <w:pPr>
        <w:pStyle w:val="CommentText"/>
      </w:pPr>
      <w:r>
        <w:rPr>
          <w:rStyle w:val="CommentReference"/>
        </w:rPr>
        <w:annotationRef/>
      </w:r>
      <w:r>
        <w:t>I know many people will ask for this type of language, I generally find it meaningless for observational, opportunistic, sampling for maturity and fecundity.</w:t>
      </w:r>
    </w:p>
  </w:comment>
  <w:comment w:id="46" w:author="Buzzee, Benjamin E (DFG)" w:date="2019-07-31T14:57:00Z" w:initials="BBE(">
    <w:p w14:paraId="6D817023" w14:textId="54423597" w:rsidR="003A3794" w:rsidRDefault="003A3794">
      <w:pPr>
        <w:pStyle w:val="CommentText"/>
      </w:pPr>
      <w:r>
        <w:rPr>
          <w:rStyle w:val="CommentReference"/>
        </w:rPr>
        <w:annotationRef/>
      </w:r>
      <w:r w:rsidR="00CD22A6">
        <w:t>Precision</w:t>
      </w:r>
      <w:r>
        <w:t xml:space="preserve"> criteria</w:t>
      </w:r>
      <w:r w:rsidR="00CD22A6">
        <w:t xml:space="preserve"> allow us to</w:t>
      </w:r>
      <w:r>
        <w:t xml:space="preserve"> determine required sampling efforts under an idealized (unrealistic) scenario. If there are no precision criteria, then the sample sizes become arbitrary.</w:t>
      </w:r>
      <w:r w:rsidR="009B1BE1">
        <w:t xml:space="preserve"> It is kind of meaningless, but it gives us a ballpark to aim for.</w:t>
      </w:r>
    </w:p>
  </w:comment>
  <w:comment w:id="52" w:author="Katie Howard" w:date="2019-07-24T14:51:00Z" w:initials="KGH">
    <w:p w14:paraId="4353A16B" w14:textId="65866CC0" w:rsidR="003A3794" w:rsidRDefault="003A3794">
      <w:pPr>
        <w:pStyle w:val="CommentText"/>
      </w:pPr>
      <w:r>
        <w:rPr>
          <w:rStyle w:val="CommentReference"/>
        </w:rPr>
        <w:annotationRef/>
      </w:r>
      <w:r>
        <w:t>May want to be more explicit in your objectives that this is really for 3 spatial strata</w:t>
      </w:r>
    </w:p>
  </w:comment>
  <w:comment w:id="51" w:author="Williams, Ben C (DFG)" w:date="2019-07-25T11:00:00Z" w:initials="WBC(">
    <w:p w14:paraId="7E4C9792" w14:textId="5F54B3F7" w:rsidR="003A3794" w:rsidRDefault="003A3794">
      <w:pPr>
        <w:pStyle w:val="CommentText"/>
      </w:pPr>
      <w:r>
        <w:rPr>
          <w:rStyle w:val="CommentReference"/>
        </w:rPr>
        <w:annotationRef/>
      </w:r>
      <w:r>
        <w:t>I would delete this – it is methods and the primary objective is not possible without this collection. May want to mention a secondary objective of spatial sampling.</w:t>
      </w:r>
    </w:p>
  </w:comment>
  <w:comment w:id="55" w:author="Katie Howard" w:date="2019-07-24T15:05:00Z" w:initials="KGH">
    <w:p w14:paraId="0E0FE56A" w14:textId="038B1169" w:rsidR="003A3794" w:rsidRDefault="003A3794">
      <w:pPr>
        <w:pStyle w:val="CommentText"/>
      </w:pPr>
      <w:r>
        <w:rPr>
          <w:rStyle w:val="CommentReference"/>
        </w:rPr>
        <w:annotationRef/>
      </w:r>
      <w:r>
        <w:t xml:space="preserve">You have a section below for sample size for L50 and A50 but there’s no real discussion about what sample size should be </w:t>
      </w:r>
      <w:proofErr w:type="gramStart"/>
      <w:r>
        <w:t>sufficient</w:t>
      </w:r>
      <w:proofErr w:type="gramEnd"/>
      <w:r>
        <w:t xml:space="preserve"> to produce an estimate of this precision. If you are shooting for 240 females for L50 and A50 but the females you will include for fecundity analysis will be some subset of that, will you still be likely to achieve this objective with that constraint? </w:t>
      </w:r>
    </w:p>
  </w:comment>
  <w:comment w:id="56" w:author="Kercia Schroeder" w:date="2019-07-31T14:16:00Z" w:initials="KS">
    <w:p w14:paraId="13F52579" w14:textId="0A3ED7D4" w:rsidR="003A3794" w:rsidRDefault="003A3794">
      <w:pPr>
        <w:pStyle w:val="CommentText"/>
      </w:pPr>
      <w:r>
        <w:rPr>
          <w:rStyle w:val="CommentReference"/>
        </w:rPr>
        <w:annotationRef/>
      </w:r>
      <w:r>
        <w:t>Ben B., would you like to address Katie’s comment?</w:t>
      </w:r>
    </w:p>
  </w:comment>
  <w:comment w:id="57" w:author="Buzzee, Benjamin E (DFG)" w:date="2019-07-31T15:02:00Z" w:initials="BBE(">
    <w:p w14:paraId="66CC21B4" w14:textId="0E6CFE31" w:rsidR="003A3794" w:rsidRDefault="003A3794">
      <w:pPr>
        <w:pStyle w:val="CommentText"/>
      </w:pPr>
      <w:r>
        <w:rPr>
          <w:rStyle w:val="CommentReference"/>
        </w:rPr>
        <w:annotationRef/>
      </w:r>
      <w:r w:rsidR="00CD22A6">
        <w:t xml:space="preserve">From the fecundity section it seemed like mean density was going to be estimated for each ovary. </w:t>
      </w:r>
      <w:proofErr w:type="gramStart"/>
      <w:r w:rsidR="00CD22A6">
        <w:t>So</w:t>
      </w:r>
      <w:proofErr w:type="gramEnd"/>
      <w:r w:rsidR="00CD22A6">
        <w:t xml:space="preserve"> someone in a lab would continue resampling a particular ovary until they meet this criteria.</w:t>
      </w:r>
      <w:r w:rsidR="00B32FE9">
        <w:t xml:space="preserve"> Removing these secondary objectives like Ben W. suggested seems fine.</w:t>
      </w:r>
      <w:bookmarkStart w:id="58" w:name="_GoBack"/>
      <w:bookmarkEnd w:id="58"/>
    </w:p>
  </w:comment>
  <w:comment w:id="54" w:author="Williams, Ben C (DFG)" w:date="2019-07-25T11:03:00Z" w:initials="WBC(">
    <w:p w14:paraId="6A9D2FC6" w14:textId="77777777" w:rsidR="003A3794" w:rsidRDefault="003A3794">
      <w:pPr>
        <w:pStyle w:val="CommentText"/>
      </w:pPr>
      <w:r>
        <w:rPr>
          <w:rStyle w:val="CommentReference"/>
        </w:rPr>
        <w:annotationRef/>
      </w:r>
      <w:proofErr w:type="gramStart"/>
      <w:r>
        <w:t>Also</w:t>
      </w:r>
      <w:proofErr w:type="gramEnd"/>
      <w:r>
        <w:t xml:space="preserve"> methods</w:t>
      </w:r>
    </w:p>
  </w:comment>
  <w:comment w:id="75" w:author="Katie Howard" w:date="2019-07-24T14:47:00Z" w:initials="KGH">
    <w:p w14:paraId="5887E79E" w14:textId="748D983C" w:rsidR="003A3794" w:rsidRDefault="003A3794">
      <w:pPr>
        <w:pStyle w:val="CommentText"/>
      </w:pPr>
      <w:r>
        <w:rPr>
          <w:rStyle w:val="CommentReference"/>
        </w:rPr>
        <w:annotationRef/>
      </w:r>
      <w:r>
        <w:t>Internal gonad examination?</w:t>
      </w:r>
    </w:p>
  </w:comment>
  <w:comment w:id="77" w:author="Williams, Ben C (DFG)" w:date="2019-07-25T11:05:00Z" w:initials="WBC(">
    <w:p w14:paraId="03943B95" w14:textId="60259608" w:rsidR="003A3794" w:rsidRDefault="003A3794">
      <w:pPr>
        <w:pStyle w:val="CommentText"/>
      </w:pPr>
      <w:r>
        <w:rPr>
          <w:rStyle w:val="CommentReference"/>
        </w:rPr>
        <w:annotationRef/>
      </w:r>
      <w:r>
        <w:t>Is this with or without stomach contents?</w:t>
      </w:r>
    </w:p>
  </w:comment>
  <w:comment w:id="82" w:author="Katie Howard" w:date="2019-07-24T14:49:00Z" w:initials="KGH">
    <w:p w14:paraId="45D8E9EB" w14:textId="6EAED091" w:rsidR="003A3794" w:rsidRDefault="003A3794">
      <w:pPr>
        <w:pStyle w:val="CommentText"/>
      </w:pPr>
      <w:r>
        <w:rPr>
          <w:rStyle w:val="CommentReference"/>
        </w:rPr>
        <w:annotationRef/>
      </w:r>
      <w:r>
        <w:t>Whole fish body weight with motion-calibrated scale</w:t>
      </w:r>
    </w:p>
  </w:comment>
  <w:comment w:id="85" w:author="Katie Howard" w:date="2019-07-24T14:48:00Z" w:initials="KGH">
    <w:p w14:paraId="77161F5E" w14:textId="02E5D2E9" w:rsidR="003A3794" w:rsidRDefault="003A3794">
      <w:pPr>
        <w:pStyle w:val="CommentText"/>
      </w:pPr>
      <w:r>
        <w:rPr>
          <w:rStyle w:val="CommentReference"/>
        </w:rPr>
        <w:annotationRef/>
      </w:r>
      <w:r>
        <w:t xml:space="preserve">May want to indicate what this tissue sample is for – stable </w:t>
      </w:r>
      <w:proofErr w:type="gramStart"/>
      <w:r>
        <w:t>isotope  work</w:t>
      </w:r>
      <w:proofErr w:type="gramEnd"/>
      <w:r>
        <w:t>?</w:t>
      </w:r>
    </w:p>
  </w:comment>
  <w:comment w:id="86" w:author="Williams, Ben C (DFG)" w:date="2019-07-24T13:25:00Z" w:initials="WBC(">
    <w:p w14:paraId="1C197FCB" w14:textId="19094289" w:rsidR="003A3794" w:rsidRDefault="003A3794">
      <w:pPr>
        <w:pStyle w:val="CommentText"/>
      </w:pPr>
      <w:r>
        <w:rPr>
          <w:rStyle w:val="CommentReference"/>
        </w:rPr>
        <w:annotationRef/>
      </w:r>
      <w:r>
        <w:t>I’m assuming there are no plans to ship these to Anchorage – they will likely be processed in Juneau.</w:t>
      </w:r>
    </w:p>
  </w:comment>
  <w:comment w:id="90" w:author="Williams, Ben C (DFG)" w:date="2019-07-24T13:27:00Z" w:initials="WBC(">
    <w:p w14:paraId="7830BB59" w14:textId="34FF950A" w:rsidR="003A3794" w:rsidRDefault="003A3794">
      <w:pPr>
        <w:pStyle w:val="CommentText"/>
      </w:pPr>
      <w:r>
        <w:rPr>
          <w:rStyle w:val="CommentReference"/>
        </w:rPr>
        <w:annotationRef/>
      </w:r>
      <w:r>
        <w:t>Note this is a minimum – it is fine to collect more samples</w:t>
      </w:r>
    </w:p>
  </w:comment>
  <w:comment w:id="94" w:author="Williams, Ben C (DFG)" w:date="2019-07-24T13:28:00Z" w:initials="WBC(">
    <w:p w14:paraId="5EADA79D" w14:textId="0087C68E" w:rsidR="003A3794" w:rsidRDefault="003A3794">
      <w:pPr>
        <w:pStyle w:val="CommentText"/>
      </w:pPr>
      <w:r>
        <w:rPr>
          <w:rStyle w:val="CommentReference"/>
        </w:rPr>
        <w:annotationRef/>
      </w:r>
      <w:r>
        <w:t>Has this been coordinated with what Central and Westward are doing? E.g., everyone storing data in the same location – or at least in the same format?</w:t>
      </w:r>
    </w:p>
  </w:comment>
  <w:comment w:id="95" w:author="Schroeder, Kercia L (DFG)" w:date="2019-07-31T13:22:00Z" w:initials="SKL(">
    <w:p w14:paraId="46806FFA" w14:textId="4DFFBC23" w:rsidR="003A3794" w:rsidRDefault="003A3794">
      <w:pPr>
        <w:pStyle w:val="CommentText"/>
      </w:pPr>
      <w:r>
        <w:rPr>
          <w:rStyle w:val="CommentReference"/>
        </w:rPr>
        <w:annotationRef/>
      </w:r>
      <w:r>
        <w:t>I am working on coordinating with them, but communication has been limited because people have been out in the field quite a bit.  We discussed using a consistent format and we’re hoping Donnie will have a chance to respond soon and provide us with a template for data entry.</w:t>
      </w:r>
    </w:p>
  </w:comment>
  <w:comment w:id="96" w:author="Buzzee, Benjamin E (DFG)" w:date="2019-07-31T15:16:00Z" w:initials="BBE(">
    <w:p w14:paraId="0B0ED433" w14:textId="274971A2" w:rsidR="009B1BE1" w:rsidRDefault="009B1BE1">
      <w:pPr>
        <w:pStyle w:val="CommentText"/>
      </w:pPr>
      <w:r>
        <w:rPr>
          <w:rStyle w:val="CommentReference"/>
        </w:rPr>
        <w:annotationRef/>
      </w:r>
      <w:r>
        <w:t>It would be nice if all the data were stored in the same format alongside the associated op plans so this data can potentially be reused years from now for other projects.</w:t>
      </w:r>
    </w:p>
  </w:comment>
  <w:comment w:id="99" w:author="Williams, Ben C (DFG)" w:date="2019-07-24T13:29:00Z" w:initials="WBC(">
    <w:p w14:paraId="3E761872" w14:textId="2BC6BA9F" w:rsidR="003A3794" w:rsidRDefault="003A3794">
      <w:pPr>
        <w:pStyle w:val="CommentText"/>
      </w:pPr>
      <w:r>
        <w:rPr>
          <w:rStyle w:val="CommentReference"/>
        </w:rPr>
        <w:annotationRef/>
      </w:r>
      <w:r>
        <w:t>Consider changing this to “will be put out to bid” if the cost is &gt; $5,000</w:t>
      </w:r>
    </w:p>
  </w:comment>
  <w:comment w:id="103" w:author="Williams, Ben C (DFG)" w:date="2019-07-24T13:33:00Z" w:initials="WBC(">
    <w:p w14:paraId="7A63E7C5" w14:textId="753D152C" w:rsidR="003A3794" w:rsidRDefault="003A3794">
      <w:pPr>
        <w:pStyle w:val="CommentText"/>
      </w:pPr>
      <w:r>
        <w:rPr>
          <w:rStyle w:val="CommentReference"/>
        </w:rPr>
        <w:annotationRef/>
      </w:r>
      <w:r>
        <w:t>This is fine for the time being, though a more thorough investigation includes, location, depth, and population abundance (local density). L50/A50 are not the most important elements from this type of collection.</w:t>
      </w:r>
    </w:p>
  </w:comment>
  <w:comment w:id="104" w:author="Katie Howard" w:date="2019-07-24T15:01:00Z" w:initials="KGH">
    <w:p w14:paraId="2EF99297" w14:textId="7461D24A" w:rsidR="003A3794" w:rsidRDefault="003A3794">
      <w:pPr>
        <w:pStyle w:val="CommentText"/>
      </w:pPr>
      <w:r>
        <w:rPr>
          <w:rStyle w:val="CommentReference"/>
        </w:rPr>
        <w:annotationRef/>
      </w:r>
      <w:r>
        <w:t>Is this just copied or is this correct?</w:t>
      </w:r>
    </w:p>
  </w:comment>
  <w:comment w:id="107" w:author="Williams, Ben C (DFG)" w:date="2019-07-24T13:34:00Z" w:initials="WBC(">
    <w:p w14:paraId="2B3E9D7E" w14:textId="77777777" w:rsidR="003A3794" w:rsidRDefault="003A3794">
      <w:pPr>
        <w:pStyle w:val="CommentText"/>
      </w:pPr>
      <w:r>
        <w:rPr>
          <w:rStyle w:val="CommentReference"/>
        </w:rPr>
        <w:annotationRef/>
      </w:r>
      <w:r>
        <w:t>Are otoliths being sent to homer office for this or to ADU. Might want to check with homer as they are currently backlogged on aging black rockfish – could also consider the Kodiak aging shop if ADU is booked.</w:t>
      </w:r>
    </w:p>
  </w:comment>
  <w:comment w:id="108" w:author="Schroeder, Kercia L (DFG)" w:date="2019-07-31T13:28:00Z" w:initials="SKL(">
    <w:p w14:paraId="1C2CA718" w14:textId="77777777" w:rsidR="003A3794" w:rsidRDefault="003A3794">
      <w:pPr>
        <w:pStyle w:val="CommentText"/>
      </w:pPr>
      <w:r>
        <w:rPr>
          <w:rStyle w:val="CommentReference"/>
        </w:rPr>
        <w:annotationRef/>
      </w:r>
      <w:r>
        <w:t>I have checked with the ADU in Juneau and they have agreed to age our black rockfish otoliths. I found that out after I sent this draft out for review.</w:t>
      </w:r>
    </w:p>
  </w:comment>
  <w:comment w:id="121" w:author="Katie Howard" w:date="2019-07-24T15:03:00Z" w:initials="KGH">
    <w:p w14:paraId="72B0CBE7" w14:textId="2D436895" w:rsidR="003A3794" w:rsidRDefault="003A3794">
      <w:pPr>
        <w:pStyle w:val="CommentText"/>
      </w:pPr>
      <w:r>
        <w:rPr>
          <w:rStyle w:val="CommentReference"/>
        </w:rPr>
        <w:annotationRef/>
      </w:r>
      <w:r>
        <w:t xml:space="preserve">This makes sense for this op plan, but it may be helpful to show a schedule of the big picture project. When do you plan on doing lab analysis, data analysis, report writing, finishing your thesis, </w:t>
      </w:r>
      <w:proofErr w:type="spellStart"/>
      <w:r>
        <w:t>etc</w:t>
      </w:r>
      <w:proofErr w:type="spellEnd"/>
      <w:r>
        <w:t>?</w:t>
      </w:r>
    </w:p>
  </w:comment>
  <w:comment w:id="122" w:author="Schroeder, Kercia L (DFG)" w:date="2019-07-31T12:59:00Z" w:initials="SKL(">
    <w:p w14:paraId="4735F78B" w14:textId="45BEEC7F" w:rsidR="003A3794" w:rsidRDefault="003A3794">
      <w:pPr>
        <w:pStyle w:val="CommentText"/>
      </w:pPr>
      <w:r>
        <w:rPr>
          <w:rStyle w:val="CommentReference"/>
        </w:rPr>
        <w:annotationRef/>
      </w:r>
      <w:r>
        <w:t>Jeff, do you have any input to help address Katie’s comment in terms of anticipated timing for report writing, finalizing the thesis,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A9F672" w15:done="0"/>
  <w15:commentEx w15:paraId="515E38CD" w15:done="0"/>
  <w15:commentEx w15:paraId="015697DF" w15:paraIdParent="515E38CD" w15:done="0"/>
  <w15:commentEx w15:paraId="67E74649" w15:done="0"/>
  <w15:commentEx w15:paraId="6D817023" w15:paraIdParent="67E74649" w15:done="0"/>
  <w15:commentEx w15:paraId="4353A16B" w15:done="0"/>
  <w15:commentEx w15:paraId="7E4C9792" w15:done="0"/>
  <w15:commentEx w15:paraId="0E0FE56A" w15:done="0"/>
  <w15:commentEx w15:paraId="13F52579" w15:paraIdParent="0E0FE56A" w15:done="0"/>
  <w15:commentEx w15:paraId="66CC21B4" w15:paraIdParent="0E0FE56A" w15:done="0"/>
  <w15:commentEx w15:paraId="6A9D2FC6" w15:done="0"/>
  <w15:commentEx w15:paraId="5887E79E" w15:done="0"/>
  <w15:commentEx w15:paraId="03943B95" w15:done="0"/>
  <w15:commentEx w15:paraId="45D8E9EB" w15:done="0"/>
  <w15:commentEx w15:paraId="77161F5E" w15:done="0"/>
  <w15:commentEx w15:paraId="1C197FCB" w15:done="0"/>
  <w15:commentEx w15:paraId="7830BB59" w15:done="0"/>
  <w15:commentEx w15:paraId="5EADA79D" w15:done="0"/>
  <w15:commentEx w15:paraId="46806FFA" w15:paraIdParent="5EADA79D" w15:done="0"/>
  <w15:commentEx w15:paraId="0B0ED433" w15:paraIdParent="5EADA79D" w15:done="0"/>
  <w15:commentEx w15:paraId="3E761872" w15:done="0"/>
  <w15:commentEx w15:paraId="7A63E7C5" w15:done="0"/>
  <w15:commentEx w15:paraId="2EF99297" w15:done="0"/>
  <w15:commentEx w15:paraId="2B3E9D7E" w15:done="0"/>
  <w15:commentEx w15:paraId="1C2CA718" w15:paraIdParent="2B3E9D7E" w15:done="0"/>
  <w15:commentEx w15:paraId="72B0CBE7" w15:done="0"/>
  <w15:commentEx w15:paraId="4735F78B" w15:paraIdParent="72B0CB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A9F672" w16cid:durableId="20EC11B2"/>
  <w16cid:commentId w16cid:paraId="515E38CD" w16cid:durableId="20E3D496"/>
  <w16cid:commentId w16cid:paraId="015697DF" w16cid:durableId="20EC29BD"/>
  <w16cid:commentId w16cid:paraId="67E74649" w16cid:durableId="20E3D613"/>
  <w16cid:commentId w16cid:paraId="6D817023" w16cid:durableId="20EC2AED"/>
  <w16cid:commentId w16cid:paraId="4353A16B" w16cid:durableId="20E2EF08"/>
  <w16cid:commentId w16cid:paraId="7E4C9792" w16cid:durableId="20E40A40"/>
  <w16cid:commentId w16cid:paraId="0E0FE56A" w16cid:durableId="20E2F229"/>
  <w16cid:commentId w16cid:paraId="13F52579" w16cid:durableId="20EC2154"/>
  <w16cid:commentId w16cid:paraId="66CC21B4" w16cid:durableId="20EC2BEA"/>
  <w16cid:commentId w16cid:paraId="6A9D2FC6" w16cid:durableId="20EC19FD"/>
  <w16cid:commentId w16cid:paraId="5887E79E" w16cid:durableId="20E2EE1B"/>
  <w16cid:commentId w16cid:paraId="03943B95" w16cid:durableId="20E40B7A"/>
  <w16cid:commentId w16cid:paraId="45D8E9EB" w16cid:durableId="20E2EE76"/>
  <w16cid:commentId w16cid:paraId="77161F5E" w16cid:durableId="20E2EE57"/>
  <w16cid:commentId w16cid:paraId="1C197FCB" w16cid:durableId="20E2DAB6"/>
  <w16cid:commentId w16cid:paraId="7830BB59" w16cid:durableId="20E2DB2C"/>
  <w16cid:commentId w16cid:paraId="5EADA79D" w16cid:durableId="20E2DB6D"/>
  <w16cid:commentId w16cid:paraId="46806FFA" w16cid:durableId="20EC1481"/>
  <w16cid:commentId w16cid:paraId="0B0ED433" w16cid:durableId="20EC2F33"/>
  <w16cid:commentId w16cid:paraId="3E761872" w16cid:durableId="20E2DBAE"/>
  <w16cid:commentId w16cid:paraId="7A63E7C5" w16cid:durableId="20E2DC90"/>
  <w16cid:commentId w16cid:paraId="2EF99297" w16cid:durableId="20E2F135"/>
  <w16cid:commentId w16cid:paraId="2B3E9D7E" w16cid:durableId="20EC19FE"/>
  <w16cid:commentId w16cid:paraId="1C2CA718" w16cid:durableId="20EC19FF"/>
  <w16cid:commentId w16cid:paraId="72B0CBE7" w16cid:durableId="20E2F1BB"/>
  <w16cid:commentId w16cid:paraId="4735F78B" w16cid:durableId="20EC0F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3CFBA" w14:textId="77777777" w:rsidR="005E10B3" w:rsidRDefault="005E10B3">
      <w:r>
        <w:separator/>
      </w:r>
    </w:p>
    <w:p w14:paraId="1374E299" w14:textId="77777777" w:rsidR="005E10B3" w:rsidRDefault="005E10B3"/>
  </w:endnote>
  <w:endnote w:type="continuationSeparator" w:id="0">
    <w:p w14:paraId="707A80A3" w14:textId="77777777" w:rsidR="005E10B3" w:rsidRDefault="005E10B3">
      <w:r>
        <w:continuationSeparator/>
      </w:r>
    </w:p>
    <w:p w14:paraId="26A5D717" w14:textId="77777777" w:rsidR="005E10B3" w:rsidRDefault="005E10B3"/>
  </w:endnote>
  <w:endnote w:type="continuationNotice" w:id="1">
    <w:p w14:paraId="0A449158" w14:textId="77777777" w:rsidR="005E10B3" w:rsidRDefault="005E10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EAE83" w14:textId="77777777" w:rsidR="003A3794" w:rsidRDefault="003A3794"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6983BA" w14:textId="77777777" w:rsidR="003A3794" w:rsidRDefault="003A379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FB96" w14:textId="7399D741" w:rsidR="003A3794" w:rsidRDefault="003A379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577F783E" w14:textId="77777777" w:rsidR="003A3794" w:rsidRDefault="003A379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E85D2" w14:textId="45126A5B" w:rsidR="003A3794" w:rsidRDefault="003A3794" w:rsidP="009732B2">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4B9EF0AB" w14:textId="77777777" w:rsidR="003A3794" w:rsidRDefault="003A379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65EF5" w14:textId="373039B9" w:rsidR="003A3794" w:rsidRDefault="003A379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2325B4D2" w14:textId="77777777" w:rsidR="003A3794" w:rsidRDefault="003A379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3B550" w14:textId="77777777" w:rsidR="003A3794" w:rsidRDefault="003A37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8D7F0" w14:textId="77777777" w:rsidR="003A3794" w:rsidRDefault="003A37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CDE8E" w14:textId="77777777" w:rsidR="003A3794" w:rsidRDefault="003A379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F80A3" w14:textId="77777777" w:rsidR="003A3794" w:rsidRDefault="003A379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845A" w14:textId="77777777" w:rsidR="003A3794" w:rsidRDefault="003A379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6675A" w14:textId="01DDC6B9" w:rsidR="003A3794" w:rsidRDefault="003A379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35D79CD2" w14:textId="77777777" w:rsidR="003A3794" w:rsidRDefault="003A379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F2B2F" w14:textId="615398E4" w:rsidR="003A3794" w:rsidRDefault="003A3794"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86867BD" w14:textId="77777777" w:rsidR="003A3794" w:rsidRDefault="003A3794"/>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505878"/>
      <w:docPartObj>
        <w:docPartGallery w:val="Page Numbers (Bottom of Page)"/>
        <w:docPartUnique/>
      </w:docPartObj>
    </w:sdtPr>
    <w:sdtEndPr>
      <w:rPr>
        <w:noProof/>
      </w:rPr>
    </w:sdtEndPr>
    <w:sdtContent>
      <w:p w14:paraId="3043B70E" w14:textId="125A3F96" w:rsidR="003A3794" w:rsidRDefault="003A37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D7A7D0" w14:textId="77777777" w:rsidR="003A3794" w:rsidRDefault="003A37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A025" w14:textId="77777777" w:rsidR="005E10B3" w:rsidRDefault="005E10B3">
      <w:r>
        <w:separator/>
      </w:r>
    </w:p>
  </w:footnote>
  <w:footnote w:type="continuationSeparator" w:id="0">
    <w:p w14:paraId="1D021C98" w14:textId="77777777" w:rsidR="005E10B3" w:rsidRDefault="005E10B3">
      <w:r>
        <w:continuationSeparator/>
      </w:r>
    </w:p>
    <w:p w14:paraId="750FA39F" w14:textId="77777777" w:rsidR="005E10B3" w:rsidRDefault="005E10B3"/>
  </w:footnote>
  <w:footnote w:type="continuationNotice" w:id="1">
    <w:p w14:paraId="7CB6E330" w14:textId="77777777" w:rsidR="005E10B3" w:rsidRDefault="005E10B3">
      <w:pPr>
        <w:spacing w:after="0"/>
      </w:pPr>
    </w:p>
  </w:footnote>
  <w:footnote w:id="2">
    <w:p w14:paraId="0EF93360" w14:textId="78A3FC6A" w:rsidR="003A3794" w:rsidRDefault="003A3794">
      <w:pPr>
        <w:pStyle w:val="FootnoteText"/>
      </w:pPr>
      <w:r>
        <w:rPr>
          <w:rStyle w:val="FootnoteReference"/>
        </w:rPr>
        <w:footnoteRef/>
      </w:r>
      <w:r>
        <w:t xml:space="preserve"> </w:t>
      </w:r>
      <w:r>
        <w:tab/>
        <w:t>Product names used in this publication are included for completeness but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76679" w14:textId="77777777" w:rsidR="003A3794" w:rsidRDefault="003A379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004B0" w14:textId="77777777" w:rsidR="003A3794" w:rsidRDefault="003A37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4841" w14:textId="77777777" w:rsidR="003A3794" w:rsidRDefault="003A37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98D3A" w14:textId="77777777" w:rsidR="003A3794" w:rsidRDefault="003A37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CD244" w14:textId="77777777" w:rsidR="003A3794" w:rsidRDefault="003A37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D9371" w14:textId="77777777" w:rsidR="003A3794" w:rsidRDefault="003A379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107B" w14:textId="77777777" w:rsidR="003A3794" w:rsidRDefault="003A379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A8846" w14:textId="77777777" w:rsidR="003A3794" w:rsidRDefault="003A379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FA42" w14:textId="77777777" w:rsidR="003A3794" w:rsidRDefault="003A379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DFB51" w14:textId="77777777" w:rsidR="003A3794" w:rsidRDefault="003A37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80A0B"/>
    <w:multiLevelType w:val="hybridMultilevel"/>
    <w:tmpl w:val="FCC49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7008C"/>
    <w:multiLevelType w:val="hybridMultilevel"/>
    <w:tmpl w:val="4F920C6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5582F"/>
    <w:multiLevelType w:val="hybridMultilevel"/>
    <w:tmpl w:val="7A302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3AD3"/>
    <w:multiLevelType w:val="hybridMultilevel"/>
    <w:tmpl w:val="C454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E288F"/>
    <w:multiLevelType w:val="hybridMultilevel"/>
    <w:tmpl w:val="4FF4B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257FC"/>
    <w:multiLevelType w:val="hybridMultilevel"/>
    <w:tmpl w:val="739826AE"/>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67F48"/>
    <w:multiLevelType w:val="hybridMultilevel"/>
    <w:tmpl w:val="9970F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CBB"/>
    <w:multiLevelType w:val="hybridMultilevel"/>
    <w:tmpl w:val="232473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3"/>
  </w:num>
  <w:num w:numId="5">
    <w:abstractNumId w:val="0"/>
  </w:num>
  <w:num w:numId="6">
    <w:abstractNumId w:val="9"/>
  </w:num>
  <w:num w:numId="7">
    <w:abstractNumId w:val="8"/>
  </w:num>
  <w:num w:numId="8">
    <w:abstractNumId w:val="7"/>
  </w:num>
  <w:num w:numId="9">
    <w:abstractNumId w:val="4"/>
  </w:num>
  <w:num w:numId="10">
    <w:abstractNumId w:val="11"/>
  </w:num>
  <w:num w:numId="11">
    <w:abstractNumId w:val="6"/>
  </w:num>
  <w:num w:numId="12">
    <w:abstractNumId w:val="1"/>
  </w:num>
  <w:num w:numId="13">
    <w:abstractNumId w:val="13"/>
  </w:num>
  <w:num w:numId="14">
    <w:abstractNumId w:val="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roeder, Kercia L (DFG)">
    <w15:presenceInfo w15:providerId="None" w15:userId="Schroeder, Kercia L (DFG)"/>
  </w15:person>
  <w15:person w15:author="Williams, Ben C (DFG)">
    <w15:presenceInfo w15:providerId="AD" w15:userId="S-1-5-21-440283733-3916095660-3029927770-38769"/>
  </w15:person>
  <w15:person w15:author="Buzzee, Benjamin E (DFG)">
    <w15:presenceInfo w15:providerId="AD" w15:userId="S-1-5-21-440283733-3916095660-3029927770-45995"/>
  </w15:person>
  <w15:person w15:author="Kercia Schroeder">
    <w15:presenceInfo w15:providerId="None" w15:userId="Kercia Schroeder"/>
  </w15:person>
  <w15:person w15:author="Katie Howard">
    <w15:presenceInfo w15:providerId="None" w15:userId="Katie How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proofState w:spelling="clean" w:grammar="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2019-04-19&lt;record-ids&gt;&lt;item&gt;5672&lt;/item&gt;&lt;item&gt;9812&lt;/item&gt;&lt;item&gt;15444&lt;/item&gt;&lt;/record-ids&gt;&lt;/item&gt;&lt;/Libraries&gt;"/>
  </w:docVars>
  <w:rsids>
    <w:rsidRoot w:val="004E258D"/>
    <w:rsid w:val="00004291"/>
    <w:rsid w:val="00006C7D"/>
    <w:rsid w:val="0001236E"/>
    <w:rsid w:val="00012976"/>
    <w:rsid w:val="00014871"/>
    <w:rsid w:val="00016981"/>
    <w:rsid w:val="00017299"/>
    <w:rsid w:val="00026464"/>
    <w:rsid w:val="00032D3B"/>
    <w:rsid w:val="0004006D"/>
    <w:rsid w:val="00045706"/>
    <w:rsid w:val="0005169B"/>
    <w:rsid w:val="00051AD7"/>
    <w:rsid w:val="00052EA6"/>
    <w:rsid w:val="00062C11"/>
    <w:rsid w:val="00064C14"/>
    <w:rsid w:val="0006648B"/>
    <w:rsid w:val="000665E3"/>
    <w:rsid w:val="00067A20"/>
    <w:rsid w:val="00090958"/>
    <w:rsid w:val="00091CF6"/>
    <w:rsid w:val="000922CF"/>
    <w:rsid w:val="00093F0B"/>
    <w:rsid w:val="00097D81"/>
    <w:rsid w:val="000A0C80"/>
    <w:rsid w:val="000A15B1"/>
    <w:rsid w:val="000A1DC3"/>
    <w:rsid w:val="000A2202"/>
    <w:rsid w:val="000A2C04"/>
    <w:rsid w:val="000A3EF3"/>
    <w:rsid w:val="000A56B7"/>
    <w:rsid w:val="000A5930"/>
    <w:rsid w:val="000B0CDF"/>
    <w:rsid w:val="000B1921"/>
    <w:rsid w:val="000B2482"/>
    <w:rsid w:val="000B2F58"/>
    <w:rsid w:val="000B3604"/>
    <w:rsid w:val="000B4652"/>
    <w:rsid w:val="000B5277"/>
    <w:rsid w:val="000B6D2A"/>
    <w:rsid w:val="000C183E"/>
    <w:rsid w:val="000C3F39"/>
    <w:rsid w:val="000C3FC4"/>
    <w:rsid w:val="000C4896"/>
    <w:rsid w:val="000C77D8"/>
    <w:rsid w:val="000D0837"/>
    <w:rsid w:val="000D10A0"/>
    <w:rsid w:val="000D22DB"/>
    <w:rsid w:val="000D283F"/>
    <w:rsid w:val="000D2A36"/>
    <w:rsid w:val="000D2E87"/>
    <w:rsid w:val="000D33C2"/>
    <w:rsid w:val="000D5F9F"/>
    <w:rsid w:val="000D6A6D"/>
    <w:rsid w:val="000D7878"/>
    <w:rsid w:val="000E2E7A"/>
    <w:rsid w:val="000E30C8"/>
    <w:rsid w:val="000E50B0"/>
    <w:rsid w:val="000E544B"/>
    <w:rsid w:val="000F3FA4"/>
    <w:rsid w:val="000F46F1"/>
    <w:rsid w:val="000F5F5D"/>
    <w:rsid w:val="000F6B52"/>
    <w:rsid w:val="00100733"/>
    <w:rsid w:val="00102AA1"/>
    <w:rsid w:val="00105444"/>
    <w:rsid w:val="00110EB7"/>
    <w:rsid w:val="00111406"/>
    <w:rsid w:val="0012001B"/>
    <w:rsid w:val="001240BD"/>
    <w:rsid w:val="00127E38"/>
    <w:rsid w:val="00130D50"/>
    <w:rsid w:val="00134EB9"/>
    <w:rsid w:val="001424F7"/>
    <w:rsid w:val="00153B67"/>
    <w:rsid w:val="00154AF9"/>
    <w:rsid w:val="00160B06"/>
    <w:rsid w:val="00162685"/>
    <w:rsid w:val="001640E6"/>
    <w:rsid w:val="0016668F"/>
    <w:rsid w:val="001732EE"/>
    <w:rsid w:val="00181ED3"/>
    <w:rsid w:val="0018267A"/>
    <w:rsid w:val="001843CF"/>
    <w:rsid w:val="00185BD5"/>
    <w:rsid w:val="00186777"/>
    <w:rsid w:val="001871A0"/>
    <w:rsid w:val="0019103F"/>
    <w:rsid w:val="00191901"/>
    <w:rsid w:val="00194582"/>
    <w:rsid w:val="00194DC8"/>
    <w:rsid w:val="00195AC4"/>
    <w:rsid w:val="00197876"/>
    <w:rsid w:val="001A3396"/>
    <w:rsid w:val="001A788E"/>
    <w:rsid w:val="001B150B"/>
    <w:rsid w:val="001B5225"/>
    <w:rsid w:val="001B6E77"/>
    <w:rsid w:val="001B7CCA"/>
    <w:rsid w:val="001C23EE"/>
    <w:rsid w:val="001C4C30"/>
    <w:rsid w:val="001C4F99"/>
    <w:rsid w:val="001C5A25"/>
    <w:rsid w:val="001C7753"/>
    <w:rsid w:val="001D22A8"/>
    <w:rsid w:val="001D2C6A"/>
    <w:rsid w:val="001D3913"/>
    <w:rsid w:val="001D5626"/>
    <w:rsid w:val="001D6550"/>
    <w:rsid w:val="001D6687"/>
    <w:rsid w:val="001E03CA"/>
    <w:rsid w:val="001E110A"/>
    <w:rsid w:val="001E20A8"/>
    <w:rsid w:val="001E3C62"/>
    <w:rsid w:val="001E3D30"/>
    <w:rsid w:val="001E5209"/>
    <w:rsid w:val="001F6300"/>
    <w:rsid w:val="00203505"/>
    <w:rsid w:val="00205513"/>
    <w:rsid w:val="0021245B"/>
    <w:rsid w:val="00213F3F"/>
    <w:rsid w:val="00220C41"/>
    <w:rsid w:val="002241DE"/>
    <w:rsid w:val="002254E4"/>
    <w:rsid w:val="00230F0D"/>
    <w:rsid w:val="002314F3"/>
    <w:rsid w:val="00231CBF"/>
    <w:rsid w:val="00234A6F"/>
    <w:rsid w:val="00235300"/>
    <w:rsid w:val="00236B72"/>
    <w:rsid w:val="00242B54"/>
    <w:rsid w:val="00247253"/>
    <w:rsid w:val="00251078"/>
    <w:rsid w:val="002521AC"/>
    <w:rsid w:val="0025291C"/>
    <w:rsid w:val="00253008"/>
    <w:rsid w:val="002613CE"/>
    <w:rsid w:val="00263EA0"/>
    <w:rsid w:val="0026495B"/>
    <w:rsid w:val="0026721E"/>
    <w:rsid w:val="00267B54"/>
    <w:rsid w:val="00270F4F"/>
    <w:rsid w:val="002775B6"/>
    <w:rsid w:val="00280AB5"/>
    <w:rsid w:val="00280F71"/>
    <w:rsid w:val="002862F8"/>
    <w:rsid w:val="0028794D"/>
    <w:rsid w:val="002904FB"/>
    <w:rsid w:val="00291EC2"/>
    <w:rsid w:val="0029207F"/>
    <w:rsid w:val="00292138"/>
    <w:rsid w:val="002957D9"/>
    <w:rsid w:val="00296582"/>
    <w:rsid w:val="002A0534"/>
    <w:rsid w:val="002A4572"/>
    <w:rsid w:val="002A4597"/>
    <w:rsid w:val="002A77DE"/>
    <w:rsid w:val="002B131A"/>
    <w:rsid w:val="002B2104"/>
    <w:rsid w:val="002B37DD"/>
    <w:rsid w:val="002B6450"/>
    <w:rsid w:val="002B6F29"/>
    <w:rsid w:val="002B7312"/>
    <w:rsid w:val="002B7FE6"/>
    <w:rsid w:val="002C40FB"/>
    <w:rsid w:val="002C5BA8"/>
    <w:rsid w:val="002D0DD8"/>
    <w:rsid w:val="002D3ED1"/>
    <w:rsid w:val="002E1DAF"/>
    <w:rsid w:val="002E47FD"/>
    <w:rsid w:val="002E4ED7"/>
    <w:rsid w:val="002F1709"/>
    <w:rsid w:val="002F3705"/>
    <w:rsid w:val="0030360A"/>
    <w:rsid w:val="00311323"/>
    <w:rsid w:val="00311758"/>
    <w:rsid w:val="00312022"/>
    <w:rsid w:val="00313F8A"/>
    <w:rsid w:val="00315122"/>
    <w:rsid w:val="00315DE4"/>
    <w:rsid w:val="00320BEF"/>
    <w:rsid w:val="00326865"/>
    <w:rsid w:val="003309BA"/>
    <w:rsid w:val="003315BF"/>
    <w:rsid w:val="0033311F"/>
    <w:rsid w:val="00333904"/>
    <w:rsid w:val="003356C3"/>
    <w:rsid w:val="003359F6"/>
    <w:rsid w:val="003365B3"/>
    <w:rsid w:val="0034255B"/>
    <w:rsid w:val="00344D3E"/>
    <w:rsid w:val="00346172"/>
    <w:rsid w:val="003472EA"/>
    <w:rsid w:val="00353C0D"/>
    <w:rsid w:val="003600FC"/>
    <w:rsid w:val="003611B0"/>
    <w:rsid w:val="00367D25"/>
    <w:rsid w:val="0037316B"/>
    <w:rsid w:val="003731E2"/>
    <w:rsid w:val="0037745A"/>
    <w:rsid w:val="00381FAF"/>
    <w:rsid w:val="0038225D"/>
    <w:rsid w:val="00382A2C"/>
    <w:rsid w:val="00386845"/>
    <w:rsid w:val="00390BEF"/>
    <w:rsid w:val="0039103B"/>
    <w:rsid w:val="00392297"/>
    <w:rsid w:val="00392B55"/>
    <w:rsid w:val="00393C3D"/>
    <w:rsid w:val="00396999"/>
    <w:rsid w:val="003A3694"/>
    <w:rsid w:val="003A3794"/>
    <w:rsid w:val="003A719A"/>
    <w:rsid w:val="003A7660"/>
    <w:rsid w:val="003B279C"/>
    <w:rsid w:val="003B74B3"/>
    <w:rsid w:val="003C1713"/>
    <w:rsid w:val="003C6DC9"/>
    <w:rsid w:val="003D1C5A"/>
    <w:rsid w:val="003D1D02"/>
    <w:rsid w:val="003D3BF4"/>
    <w:rsid w:val="003D7B32"/>
    <w:rsid w:val="003E1DEB"/>
    <w:rsid w:val="003E2456"/>
    <w:rsid w:val="003E5FE9"/>
    <w:rsid w:val="003F0337"/>
    <w:rsid w:val="003F19E3"/>
    <w:rsid w:val="003F22CE"/>
    <w:rsid w:val="003F281F"/>
    <w:rsid w:val="003F5412"/>
    <w:rsid w:val="003F61AF"/>
    <w:rsid w:val="0040023B"/>
    <w:rsid w:val="00403A7B"/>
    <w:rsid w:val="00406BCA"/>
    <w:rsid w:val="00407062"/>
    <w:rsid w:val="004079F8"/>
    <w:rsid w:val="00407DA9"/>
    <w:rsid w:val="00410B5E"/>
    <w:rsid w:val="00410B63"/>
    <w:rsid w:val="0041137C"/>
    <w:rsid w:val="00414892"/>
    <w:rsid w:val="00414DFB"/>
    <w:rsid w:val="00415746"/>
    <w:rsid w:val="00415EAF"/>
    <w:rsid w:val="004236AA"/>
    <w:rsid w:val="00424669"/>
    <w:rsid w:val="00430A25"/>
    <w:rsid w:val="00431FE2"/>
    <w:rsid w:val="00432788"/>
    <w:rsid w:val="00433036"/>
    <w:rsid w:val="004338F0"/>
    <w:rsid w:val="00434D39"/>
    <w:rsid w:val="00435BD5"/>
    <w:rsid w:val="0043648B"/>
    <w:rsid w:val="004402F0"/>
    <w:rsid w:val="00442D52"/>
    <w:rsid w:val="004463ED"/>
    <w:rsid w:val="0044662E"/>
    <w:rsid w:val="00450725"/>
    <w:rsid w:val="004509A8"/>
    <w:rsid w:val="00451B74"/>
    <w:rsid w:val="00451F86"/>
    <w:rsid w:val="00453E5D"/>
    <w:rsid w:val="0046035E"/>
    <w:rsid w:val="0046037E"/>
    <w:rsid w:val="00467F49"/>
    <w:rsid w:val="0047437F"/>
    <w:rsid w:val="0048437B"/>
    <w:rsid w:val="00485260"/>
    <w:rsid w:val="004860E6"/>
    <w:rsid w:val="004864B9"/>
    <w:rsid w:val="00486CD3"/>
    <w:rsid w:val="0049026A"/>
    <w:rsid w:val="00494AD1"/>
    <w:rsid w:val="004A1D75"/>
    <w:rsid w:val="004A3E36"/>
    <w:rsid w:val="004A4114"/>
    <w:rsid w:val="004A71FB"/>
    <w:rsid w:val="004A7A4B"/>
    <w:rsid w:val="004B0E30"/>
    <w:rsid w:val="004B2D59"/>
    <w:rsid w:val="004B3511"/>
    <w:rsid w:val="004B39CC"/>
    <w:rsid w:val="004B3EAD"/>
    <w:rsid w:val="004B493B"/>
    <w:rsid w:val="004B5CFE"/>
    <w:rsid w:val="004C0AAB"/>
    <w:rsid w:val="004C23FA"/>
    <w:rsid w:val="004C3A19"/>
    <w:rsid w:val="004D10BA"/>
    <w:rsid w:val="004D12D4"/>
    <w:rsid w:val="004D1E4F"/>
    <w:rsid w:val="004D252D"/>
    <w:rsid w:val="004D2AE7"/>
    <w:rsid w:val="004D2D7B"/>
    <w:rsid w:val="004D3D98"/>
    <w:rsid w:val="004D403D"/>
    <w:rsid w:val="004D661F"/>
    <w:rsid w:val="004E0187"/>
    <w:rsid w:val="004E258D"/>
    <w:rsid w:val="004E2B0E"/>
    <w:rsid w:val="004E2E0F"/>
    <w:rsid w:val="004E4035"/>
    <w:rsid w:val="004E513B"/>
    <w:rsid w:val="004E7F93"/>
    <w:rsid w:val="004F3A51"/>
    <w:rsid w:val="004F3F49"/>
    <w:rsid w:val="004F67C6"/>
    <w:rsid w:val="005017C3"/>
    <w:rsid w:val="00511D26"/>
    <w:rsid w:val="00514312"/>
    <w:rsid w:val="00515B89"/>
    <w:rsid w:val="00515F80"/>
    <w:rsid w:val="0051722B"/>
    <w:rsid w:val="00523F18"/>
    <w:rsid w:val="00532881"/>
    <w:rsid w:val="00536313"/>
    <w:rsid w:val="005363EB"/>
    <w:rsid w:val="005419CE"/>
    <w:rsid w:val="00553443"/>
    <w:rsid w:val="00556AD1"/>
    <w:rsid w:val="005605CF"/>
    <w:rsid w:val="00560862"/>
    <w:rsid w:val="00563F49"/>
    <w:rsid w:val="00565CAE"/>
    <w:rsid w:val="00567CA6"/>
    <w:rsid w:val="00570EC6"/>
    <w:rsid w:val="00570FBB"/>
    <w:rsid w:val="005778BF"/>
    <w:rsid w:val="00577F30"/>
    <w:rsid w:val="005800FC"/>
    <w:rsid w:val="00580F92"/>
    <w:rsid w:val="00585EBB"/>
    <w:rsid w:val="00590296"/>
    <w:rsid w:val="005926E5"/>
    <w:rsid w:val="0059372D"/>
    <w:rsid w:val="005941B9"/>
    <w:rsid w:val="005958A5"/>
    <w:rsid w:val="005A0A00"/>
    <w:rsid w:val="005A7CCD"/>
    <w:rsid w:val="005B126E"/>
    <w:rsid w:val="005B7303"/>
    <w:rsid w:val="005B7417"/>
    <w:rsid w:val="005B7BFC"/>
    <w:rsid w:val="005C082A"/>
    <w:rsid w:val="005D0D1F"/>
    <w:rsid w:val="005D5714"/>
    <w:rsid w:val="005D63D0"/>
    <w:rsid w:val="005E10B3"/>
    <w:rsid w:val="005E132E"/>
    <w:rsid w:val="005E240F"/>
    <w:rsid w:val="005E4281"/>
    <w:rsid w:val="005E7A05"/>
    <w:rsid w:val="005F3499"/>
    <w:rsid w:val="005F37AC"/>
    <w:rsid w:val="005F3A5B"/>
    <w:rsid w:val="005F4078"/>
    <w:rsid w:val="005F6D23"/>
    <w:rsid w:val="005F78AA"/>
    <w:rsid w:val="006000F4"/>
    <w:rsid w:val="00601ED7"/>
    <w:rsid w:val="006030C5"/>
    <w:rsid w:val="00603300"/>
    <w:rsid w:val="00604CAB"/>
    <w:rsid w:val="00617A02"/>
    <w:rsid w:val="006217D8"/>
    <w:rsid w:val="00622569"/>
    <w:rsid w:val="00622C31"/>
    <w:rsid w:val="00625897"/>
    <w:rsid w:val="00626391"/>
    <w:rsid w:val="0062783F"/>
    <w:rsid w:val="00631CEA"/>
    <w:rsid w:val="0063635C"/>
    <w:rsid w:val="00636BB8"/>
    <w:rsid w:val="00640482"/>
    <w:rsid w:val="00641F6F"/>
    <w:rsid w:val="00642987"/>
    <w:rsid w:val="00644504"/>
    <w:rsid w:val="00645BAC"/>
    <w:rsid w:val="0065344F"/>
    <w:rsid w:val="006545A6"/>
    <w:rsid w:val="00661414"/>
    <w:rsid w:val="00665D22"/>
    <w:rsid w:val="006673DF"/>
    <w:rsid w:val="00670643"/>
    <w:rsid w:val="00675A03"/>
    <w:rsid w:val="006763FC"/>
    <w:rsid w:val="00682895"/>
    <w:rsid w:val="006922CE"/>
    <w:rsid w:val="006956AA"/>
    <w:rsid w:val="0069699B"/>
    <w:rsid w:val="006A38FE"/>
    <w:rsid w:val="006B3208"/>
    <w:rsid w:val="006B3F8B"/>
    <w:rsid w:val="006B4078"/>
    <w:rsid w:val="006C052F"/>
    <w:rsid w:val="006C2EEA"/>
    <w:rsid w:val="006C51BA"/>
    <w:rsid w:val="006C6A3B"/>
    <w:rsid w:val="006D462D"/>
    <w:rsid w:val="006D7506"/>
    <w:rsid w:val="006E0967"/>
    <w:rsid w:val="006E2283"/>
    <w:rsid w:val="006E29B9"/>
    <w:rsid w:val="006F00C9"/>
    <w:rsid w:val="006F1B51"/>
    <w:rsid w:val="006F7008"/>
    <w:rsid w:val="00704AE7"/>
    <w:rsid w:val="00704E8D"/>
    <w:rsid w:val="0070643D"/>
    <w:rsid w:val="0070787C"/>
    <w:rsid w:val="00710CEE"/>
    <w:rsid w:val="0071253D"/>
    <w:rsid w:val="00712BCB"/>
    <w:rsid w:val="00713C84"/>
    <w:rsid w:val="00715445"/>
    <w:rsid w:val="007159B6"/>
    <w:rsid w:val="007201DC"/>
    <w:rsid w:val="00720F41"/>
    <w:rsid w:val="00722A80"/>
    <w:rsid w:val="00724E99"/>
    <w:rsid w:val="00725304"/>
    <w:rsid w:val="00725529"/>
    <w:rsid w:val="007264D2"/>
    <w:rsid w:val="00726855"/>
    <w:rsid w:val="007349C7"/>
    <w:rsid w:val="00734CA7"/>
    <w:rsid w:val="0074585C"/>
    <w:rsid w:val="00750BE6"/>
    <w:rsid w:val="00752479"/>
    <w:rsid w:val="00760F2F"/>
    <w:rsid w:val="0076516E"/>
    <w:rsid w:val="007655BC"/>
    <w:rsid w:val="00771BF8"/>
    <w:rsid w:val="007762EB"/>
    <w:rsid w:val="0078186B"/>
    <w:rsid w:val="00782734"/>
    <w:rsid w:val="00783860"/>
    <w:rsid w:val="00787BA5"/>
    <w:rsid w:val="007913E3"/>
    <w:rsid w:val="007914E6"/>
    <w:rsid w:val="007A376A"/>
    <w:rsid w:val="007A3A58"/>
    <w:rsid w:val="007A3D52"/>
    <w:rsid w:val="007A68AA"/>
    <w:rsid w:val="007A7F35"/>
    <w:rsid w:val="007B2ED1"/>
    <w:rsid w:val="007B3A18"/>
    <w:rsid w:val="007B4B8F"/>
    <w:rsid w:val="007B4FD3"/>
    <w:rsid w:val="007B72BB"/>
    <w:rsid w:val="007C177B"/>
    <w:rsid w:val="007C3849"/>
    <w:rsid w:val="007C4B21"/>
    <w:rsid w:val="007C5EA5"/>
    <w:rsid w:val="007D3104"/>
    <w:rsid w:val="007D4F7E"/>
    <w:rsid w:val="007D524A"/>
    <w:rsid w:val="007E7283"/>
    <w:rsid w:val="007F0B58"/>
    <w:rsid w:val="007F4537"/>
    <w:rsid w:val="007F607F"/>
    <w:rsid w:val="007F72F4"/>
    <w:rsid w:val="0080039F"/>
    <w:rsid w:val="008009C2"/>
    <w:rsid w:val="00803727"/>
    <w:rsid w:val="00803B74"/>
    <w:rsid w:val="00804C06"/>
    <w:rsid w:val="008068AE"/>
    <w:rsid w:val="008068F0"/>
    <w:rsid w:val="00807A69"/>
    <w:rsid w:val="008133DD"/>
    <w:rsid w:val="008145F5"/>
    <w:rsid w:val="00815A0C"/>
    <w:rsid w:val="00816F60"/>
    <w:rsid w:val="00822F1F"/>
    <w:rsid w:val="008231DD"/>
    <w:rsid w:val="00823776"/>
    <w:rsid w:val="00826550"/>
    <w:rsid w:val="008268C6"/>
    <w:rsid w:val="00827CB4"/>
    <w:rsid w:val="008303F8"/>
    <w:rsid w:val="00832964"/>
    <w:rsid w:val="00840BC9"/>
    <w:rsid w:val="00845630"/>
    <w:rsid w:val="00846F7C"/>
    <w:rsid w:val="008503E4"/>
    <w:rsid w:val="008509E2"/>
    <w:rsid w:val="008514D1"/>
    <w:rsid w:val="00852A6C"/>
    <w:rsid w:val="008555DA"/>
    <w:rsid w:val="00860C2F"/>
    <w:rsid w:val="0086324B"/>
    <w:rsid w:val="008638B3"/>
    <w:rsid w:val="008649CC"/>
    <w:rsid w:val="00864C26"/>
    <w:rsid w:val="00867DF7"/>
    <w:rsid w:val="00871441"/>
    <w:rsid w:val="0087228B"/>
    <w:rsid w:val="00872EB0"/>
    <w:rsid w:val="00877A93"/>
    <w:rsid w:val="00882ED4"/>
    <w:rsid w:val="00883D48"/>
    <w:rsid w:val="008854CB"/>
    <w:rsid w:val="0088650C"/>
    <w:rsid w:val="00887021"/>
    <w:rsid w:val="008906B7"/>
    <w:rsid w:val="00891633"/>
    <w:rsid w:val="008A13D7"/>
    <w:rsid w:val="008A179F"/>
    <w:rsid w:val="008A47CC"/>
    <w:rsid w:val="008A4C75"/>
    <w:rsid w:val="008A5079"/>
    <w:rsid w:val="008A698E"/>
    <w:rsid w:val="008B18EE"/>
    <w:rsid w:val="008C52A5"/>
    <w:rsid w:val="008C5930"/>
    <w:rsid w:val="008C66F0"/>
    <w:rsid w:val="008D146B"/>
    <w:rsid w:val="008D152E"/>
    <w:rsid w:val="008D5B7E"/>
    <w:rsid w:val="008E113B"/>
    <w:rsid w:val="008E18C9"/>
    <w:rsid w:val="008E3477"/>
    <w:rsid w:val="008E410D"/>
    <w:rsid w:val="008E6CB0"/>
    <w:rsid w:val="008F09CC"/>
    <w:rsid w:val="008F1E50"/>
    <w:rsid w:val="008F38DB"/>
    <w:rsid w:val="00902A41"/>
    <w:rsid w:val="009071B1"/>
    <w:rsid w:val="00913B8C"/>
    <w:rsid w:val="009157D2"/>
    <w:rsid w:val="00915FDF"/>
    <w:rsid w:val="00920697"/>
    <w:rsid w:val="009210A6"/>
    <w:rsid w:val="00926A63"/>
    <w:rsid w:val="00927B19"/>
    <w:rsid w:val="00932925"/>
    <w:rsid w:val="009346BC"/>
    <w:rsid w:val="009371C1"/>
    <w:rsid w:val="0094389B"/>
    <w:rsid w:val="00944542"/>
    <w:rsid w:val="00944C15"/>
    <w:rsid w:val="009506F6"/>
    <w:rsid w:val="00956ECE"/>
    <w:rsid w:val="009576D8"/>
    <w:rsid w:val="00957F40"/>
    <w:rsid w:val="00960F3B"/>
    <w:rsid w:val="00960F6A"/>
    <w:rsid w:val="00961E81"/>
    <w:rsid w:val="00962D97"/>
    <w:rsid w:val="00970BE8"/>
    <w:rsid w:val="00970F0B"/>
    <w:rsid w:val="00972830"/>
    <w:rsid w:val="009732B2"/>
    <w:rsid w:val="009738D1"/>
    <w:rsid w:val="00975D2A"/>
    <w:rsid w:val="009765ED"/>
    <w:rsid w:val="00977CF5"/>
    <w:rsid w:val="00984182"/>
    <w:rsid w:val="00984367"/>
    <w:rsid w:val="00990A5A"/>
    <w:rsid w:val="00993E0F"/>
    <w:rsid w:val="0099448A"/>
    <w:rsid w:val="009A677A"/>
    <w:rsid w:val="009B1BE1"/>
    <w:rsid w:val="009B347A"/>
    <w:rsid w:val="009B5423"/>
    <w:rsid w:val="009C0164"/>
    <w:rsid w:val="009C7A13"/>
    <w:rsid w:val="009D48F1"/>
    <w:rsid w:val="009D55B8"/>
    <w:rsid w:val="009E01CB"/>
    <w:rsid w:val="009E1056"/>
    <w:rsid w:val="009E3912"/>
    <w:rsid w:val="009E4196"/>
    <w:rsid w:val="009E5610"/>
    <w:rsid w:val="009E601B"/>
    <w:rsid w:val="009F2D05"/>
    <w:rsid w:val="009F6573"/>
    <w:rsid w:val="009F6736"/>
    <w:rsid w:val="009F6EA3"/>
    <w:rsid w:val="009F7D00"/>
    <w:rsid w:val="00A018B7"/>
    <w:rsid w:val="00A05722"/>
    <w:rsid w:val="00A062B4"/>
    <w:rsid w:val="00A11FD2"/>
    <w:rsid w:val="00A12AFE"/>
    <w:rsid w:val="00A13608"/>
    <w:rsid w:val="00A14390"/>
    <w:rsid w:val="00A14570"/>
    <w:rsid w:val="00A14A30"/>
    <w:rsid w:val="00A162B3"/>
    <w:rsid w:val="00A163A2"/>
    <w:rsid w:val="00A173A4"/>
    <w:rsid w:val="00A17D4B"/>
    <w:rsid w:val="00A2053F"/>
    <w:rsid w:val="00A222D2"/>
    <w:rsid w:val="00A2231A"/>
    <w:rsid w:val="00A24B6A"/>
    <w:rsid w:val="00A2759D"/>
    <w:rsid w:val="00A279E6"/>
    <w:rsid w:val="00A34D68"/>
    <w:rsid w:val="00A369D4"/>
    <w:rsid w:val="00A41954"/>
    <w:rsid w:val="00A43D23"/>
    <w:rsid w:val="00A45339"/>
    <w:rsid w:val="00A47A5D"/>
    <w:rsid w:val="00A51361"/>
    <w:rsid w:val="00A533E3"/>
    <w:rsid w:val="00A53D8C"/>
    <w:rsid w:val="00A54257"/>
    <w:rsid w:val="00A60531"/>
    <w:rsid w:val="00A6236A"/>
    <w:rsid w:val="00A65971"/>
    <w:rsid w:val="00A65D02"/>
    <w:rsid w:val="00A675D0"/>
    <w:rsid w:val="00A74B5F"/>
    <w:rsid w:val="00A7743F"/>
    <w:rsid w:val="00A77469"/>
    <w:rsid w:val="00A800AB"/>
    <w:rsid w:val="00A816BB"/>
    <w:rsid w:val="00A8198F"/>
    <w:rsid w:val="00A84081"/>
    <w:rsid w:val="00A85C23"/>
    <w:rsid w:val="00A90391"/>
    <w:rsid w:val="00A938BF"/>
    <w:rsid w:val="00AA0587"/>
    <w:rsid w:val="00AA069F"/>
    <w:rsid w:val="00AA20EA"/>
    <w:rsid w:val="00AA28C2"/>
    <w:rsid w:val="00AA37CF"/>
    <w:rsid w:val="00AA4CA3"/>
    <w:rsid w:val="00AA7248"/>
    <w:rsid w:val="00AB24E3"/>
    <w:rsid w:val="00AB44AD"/>
    <w:rsid w:val="00AB658C"/>
    <w:rsid w:val="00AB7550"/>
    <w:rsid w:val="00AC0D48"/>
    <w:rsid w:val="00AC4964"/>
    <w:rsid w:val="00AC6C9D"/>
    <w:rsid w:val="00AD19B4"/>
    <w:rsid w:val="00AD3925"/>
    <w:rsid w:val="00AD3A8E"/>
    <w:rsid w:val="00AD3BBC"/>
    <w:rsid w:val="00AD3EC5"/>
    <w:rsid w:val="00AD5866"/>
    <w:rsid w:val="00AD7D21"/>
    <w:rsid w:val="00AE0626"/>
    <w:rsid w:val="00AE5CBE"/>
    <w:rsid w:val="00AF7458"/>
    <w:rsid w:val="00B01286"/>
    <w:rsid w:val="00B035DC"/>
    <w:rsid w:val="00B05332"/>
    <w:rsid w:val="00B10916"/>
    <w:rsid w:val="00B10989"/>
    <w:rsid w:val="00B11202"/>
    <w:rsid w:val="00B11992"/>
    <w:rsid w:val="00B22306"/>
    <w:rsid w:val="00B30AFC"/>
    <w:rsid w:val="00B30FB7"/>
    <w:rsid w:val="00B32FE9"/>
    <w:rsid w:val="00B37DC3"/>
    <w:rsid w:val="00B453DC"/>
    <w:rsid w:val="00B462D8"/>
    <w:rsid w:val="00B518D5"/>
    <w:rsid w:val="00B56F12"/>
    <w:rsid w:val="00B6242C"/>
    <w:rsid w:val="00B676BE"/>
    <w:rsid w:val="00B71408"/>
    <w:rsid w:val="00B71534"/>
    <w:rsid w:val="00B71808"/>
    <w:rsid w:val="00B74F30"/>
    <w:rsid w:val="00B776C9"/>
    <w:rsid w:val="00B81646"/>
    <w:rsid w:val="00B861FD"/>
    <w:rsid w:val="00B86D90"/>
    <w:rsid w:val="00B911AF"/>
    <w:rsid w:val="00B9169E"/>
    <w:rsid w:val="00B97776"/>
    <w:rsid w:val="00BA06CB"/>
    <w:rsid w:val="00BA107E"/>
    <w:rsid w:val="00BA2AA2"/>
    <w:rsid w:val="00BA57C8"/>
    <w:rsid w:val="00BA685D"/>
    <w:rsid w:val="00BB0E9D"/>
    <w:rsid w:val="00BB2D2D"/>
    <w:rsid w:val="00BB3DBD"/>
    <w:rsid w:val="00BC21CD"/>
    <w:rsid w:val="00BC2FC6"/>
    <w:rsid w:val="00BC44E3"/>
    <w:rsid w:val="00BC7A0E"/>
    <w:rsid w:val="00BC7F85"/>
    <w:rsid w:val="00BD323E"/>
    <w:rsid w:val="00BD3B77"/>
    <w:rsid w:val="00BE02F6"/>
    <w:rsid w:val="00BE213D"/>
    <w:rsid w:val="00BE4BF4"/>
    <w:rsid w:val="00BE6889"/>
    <w:rsid w:val="00BE6C0B"/>
    <w:rsid w:val="00BF037A"/>
    <w:rsid w:val="00BF0892"/>
    <w:rsid w:val="00BF1CB5"/>
    <w:rsid w:val="00BF7FAE"/>
    <w:rsid w:val="00C067B4"/>
    <w:rsid w:val="00C06E51"/>
    <w:rsid w:val="00C14D8B"/>
    <w:rsid w:val="00C14F20"/>
    <w:rsid w:val="00C15419"/>
    <w:rsid w:val="00C15D8E"/>
    <w:rsid w:val="00C15F0E"/>
    <w:rsid w:val="00C2197E"/>
    <w:rsid w:val="00C25088"/>
    <w:rsid w:val="00C266DD"/>
    <w:rsid w:val="00C31FF6"/>
    <w:rsid w:val="00C3230B"/>
    <w:rsid w:val="00C339BE"/>
    <w:rsid w:val="00C403DD"/>
    <w:rsid w:val="00C41160"/>
    <w:rsid w:val="00C42F7D"/>
    <w:rsid w:val="00C46FB5"/>
    <w:rsid w:val="00C479F5"/>
    <w:rsid w:val="00C530E9"/>
    <w:rsid w:val="00C54787"/>
    <w:rsid w:val="00C570D3"/>
    <w:rsid w:val="00C57B3B"/>
    <w:rsid w:val="00C664B3"/>
    <w:rsid w:val="00C7366A"/>
    <w:rsid w:val="00C76DD8"/>
    <w:rsid w:val="00C774B4"/>
    <w:rsid w:val="00C8316E"/>
    <w:rsid w:val="00C85225"/>
    <w:rsid w:val="00C869BF"/>
    <w:rsid w:val="00C87AF5"/>
    <w:rsid w:val="00C942F9"/>
    <w:rsid w:val="00C97B3D"/>
    <w:rsid w:val="00CA3536"/>
    <w:rsid w:val="00CA4B46"/>
    <w:rsid w:val="00CA56EB"/>
    <w:rsid w:val="00CC02F3"/>
    <w:rsid w:val="00CC1CA8"/>
    <w:rsid w:val="00CC3468"/>
    <w:rsid w:val="00CC34F9"/>
    <w:rsid w:val="00CC5331"/>
    <w:rsid w:val="00CD060F"/>
    <w:rsid w:val="00CD0D12"/>
    <w:rsid w:val="00CD22A6"/>
    <w:rsid w:val="00CD2326"/>
    <w:rsid w:val="00CD4B4E"/>
    <w:rsid w:val="00CD4F3F"/>
    <w:rsid w:val="00CD6615"/>
    <w:rsid w:val="00CD6B13"/>
    <w:rsid w:val="00CE15FE"/>
    <w:rsid w:val="00CE3CC1"/>
    <w:rsid w:val="00CE47B7"/>
    <w:rsid w:val="00CF0AB1"/>
    <w:rsid w:val="00CF3C51"/>
    <w:rsid w:val="00CF6EB0"/>
    <w:rsid w:val="00CF71E6"/>
    <w:rsid w:val="00CF7BDA"/>
    <w:rsid w:val="00D04CE6"/>
    <w:rsid w:val="00D167A2"/>
    <w:rsid w:val="00D1764E"/>
    <w:rsid w:val="00D176EB"/>
    <w:rsid w:val="00D2093C"/>
    <w:rsid w:val="00D209D2"/>
    <w:rsid w:val="00D20F72"/>
    <w:rsid w:val="00D22F35"/>
    <w:rsid w:val="00D24958"/>
    <w:rsid w:val="00D30D0F"/>
    <w:rsid w:val="00D329B0"/>
    <w:rsid w:val="00D34411"/>
    <w:rsid w:val="00D34DD4"/>
    <w:rsid w:val="00D3583B"/>
    <w:rsid w:val="00D426B7"/>
    <w:rsid w:val="00D450DA"/>
    <w:rsid w:val="00D45659"/>
    <w:rsid w:val="00D47C7F"/>
    <w:rsid w:val="00D50048"/>
    <w:rsid w:val="00D5216C"/>
    <w:rsid w:val="00D5221F"/>
    <w:rsid w:val="00D524A8"/>
    <w:rsid w:val="00D52D09"/>
    <w:rsid w:val="00D53D3C"/>
    <w:rsid w:val="00D542F5"/>
    <w:rsid w:val="00D5509C"/>
    <w:rsid w:val="00D56BCF"/>
    <w:rsid w:val="00D62D1E"/>
    <w:rsid w:val="00D63FA9"/>
    <w:rsid w:val="00D7118E"/>
    <w:rsid w:val="00D757F3"/>
    <w:rsid w:val="00D770E2"/>
    <w:rsid w:val="00D77EE4"/>
    <w:rsid w:val="00D77F77"/>
    <w:rsid w:val="00D80F2C"/>
    <w:rsid w:val="00D80FF2"/>
    <w:rsid w:val="00D84326"/>
    <w:rsid w:val="00D84B10"/>
    <w:rsid w:val="00D87268"/>
    <w:rsid w:val="00D91AE7"/>
    <w:rsid w:val="00D92581"/>
    <w:rsid w:val="00D92851"/>
    <w:rsid w:val="00D96CAB"/>
    <w:rsid w:val="00DA4745"/>
    <w:rsid w:val="00DA7469"/>
    <w:rsid w:val="00DA7B90"/>
    <w:rsid w:val="00DB3B5B"/>
    <w:rsid w:val="00DB4192"/>
    <w:rsid w:val="00DB5E52"/>
    <w:rsid w:val="00DB66D7"/>
    <w:rsid w:val="00DB6732"/>
    <w:rsid w:val="00DB6D5B"/>
    <w:rsid w:val="00DC0B26"/>
    <w:rsid w:val="00DC2BDE"/>
    <w:rsid w:val="00DC3FBD"/>
    <w:rsid w:val="00DC4679"/>
    <w:rsid w:val="00DC6142"/>
    <w:rsid w:val="00DE2701"/>
    <w:rsid w:val="00DE3178"/>
    <w:rsid w:val="00DE4A8C"/>
    <w:rsid w:val="00DE51D9"/>
    <w:rsid w:val="00DE7114"/>
    <w:rsid w:val="00DE72BF"/>
    <w:rsid w:val="00DF3864"/>
    <w:rsid w:val="00DF4CD6"/>
    <w:rsid w:val="00E00676"/>
    <w:rsid w:val="00E00785"/>
    <w:rsid w:val="00E03B22"/>
    <w:rsid w:val="00E03CF8"/>
    <w:rsid w:val="00E050E2"/>
    <w:rsid w:val="00E062C2"/>
    <w:rsid w:val="00E06FCA"/>
    <w:rsid w:val="00E074A2"/>
    <w:rsid w:val="00E1003D"/>
    <w:rsid w:val="00E10855"/>
    <w:rsid w:val="00E12F9F"/>
    <w:rsid w:val="00E1537D"/>
    <w:rsid w:val="00E1627C"/>
    <w:rsid w:val="00E20974"/>
    <w:rsid w:val="00E20BA2"/>
    <w:rsid w:val="00E23D61"/>
    <w:rsid w:val="00E272F9"/>
    <w:rsid w:val="00E35890"/>
    <w:rsid w:val="00E3613E"/>
    <w:rsid w:val="00E37F4B"/>
    <w:rsid w:val="00E413EC"/>
    <w:rsid w:val="00E420A9"/>
    <w:rsid w:val="00E42246"/>
    <w:rsid w:val="00E445B4"/>
    <w:rsid w:val="00E4636A"/>
    <w:rsid w:val="00E51998"/>
    <w:rsid w:val="00E52281"/>
    <w:rsid w:val="00E52664"/>
    <w:rsid w:val="00E555E8"/>
    <w:rsid w:val="00E562FE"/>
    <w:rsid w:val="00E610EB"/>
    <w:rsid w:val="00E61548"/>
    <w:rsid w:val="00E66CDB"/>
    <w:rsid w:val="00E66D9A"/>
    <w:rsid w:val="00E7156B"/>
    <w:rsid w:val="00E74A21"/>
    <w:rsid w:val="00E80283"/>
    <w:rsid w:val="00E818CB"/>
    <w:rsid w:val="00E82698"/>
    <w:rsid w:val="00E85AB0"/>
    <w:rsid w:val="00E8746A"/>
    <w:rsid w:val="00E87E87"/>
    <w:rsid w:val="00E87F7C"/>
    <w:rsid w:val="00E90400"/>
    <w:rsid w:val="00E9189D"/>
    <w:rsid w:val="00E9206C"/>
    <w:rsid w:val="00E9254E"/>
    <w:rsid w:val="00E95BCF"/>
    <w:rsid w:val="00E95ED2"/>
    <w:rsid w:val="00EA180D"/>
    <w:rsid w:val="00EA1E67"/>
    <w:rsid w:val="00EA4535"/>
    <w:rsid w:val="00EA47C4"/>
    <w:rsid w:val="00EA7020"/>
    <w:rsid w:val="00EB50D5"/>
    <w:rsid w:val="00EB56B8"/>
    <w:rsid w:val="00EC060E"/>
    <w:rsid w:val="00EC1881"/>
    <w:rsid w:val="00EC3860"/>
    <w:rsid w:val="00EC3CF9"/>
    <w:rsid w:val="00EC4EA4"/>
    <w:rsid w:val="00EC50DF"/>
    <w:rsid w:val="00ED3CD2"/>
    <w:rsid w:val="00ED43FC"/>
    <w:rsid w:val="00ED46C6"/>
    <w:rsid w:val="00ED6E68"/>
    <w:rsid w:val="00EE17CE"/>
    <w:rsid w:val="00EE1CCD"/>
    <w:rsid w:val="00EE524A"/>
    <w:rsid w:val="00EF14E4"/>
    <w:rsid w:val="00EF2AF8"/>
    <w:rsid w:val="00EF3A57"/>
    <w:rsid w:val="00F00084"/>
    <w:rsid w:val="00F03ADB"/>
    <w:rsid w:val="00F04C75"/>
    <w:rsid w:val="00F059AC"/>
    <w:rsid w:val="00F10338"/>
    <w:rsid w:val="00F103AF"/>
    <w:rsid w:val="00F118A5"/>
    <w:rsid w:val="00F121F7"/>
    <w:rsid w:val="00F15ED1"/>
    <w:rsid w:val="00F17E8D"/>
    <w:rsid w:val="00F20002"/>
    <w:rsid w:val="00F2617A"/>
    <w:rsid w:val="00F2690E"/>
    <w:rsid w:val="00F271C6"/>
    <w:rsid w:val="00F3294B"/>
    <w:rsid w:val="00F36551"/>
    <w:rsid w:val="00F36E6E"/>
    <w:rsid w:val="00F4205C"/>
    <w:rsid w:val="00F42690"/>
    <w:rsid w:val="00F440E8"/>
    <w:rsid w:val="00F440F3"/>
    <w:rsid w:val="00F4437E"/>
    <w:rsid w:val="00F4743B"/>
    <w:rsid w:val="00F5308D"/>
    <w:rsid w:val="00F56B92"/>
    <w:rsid w:val="00F62BC6"/>
    <w:rsid w:val="00F62CE4"/>
    <w:rsid w:val="00F650CC"/>
    <w:rsid w:val="00F65B66"/>
    <w:rsid w:val="00F66333"/>
    <w:rsid w:val="00F70AA1"/>
    <w:rsid w:val="00F7792D"/>
    <w:rsid w:val="00F81F51"/>
    <w:rsid w:val="00F84AC5"/>
    <w:rsid w:val="00F87A8B"/>
    <w:rsid w:val="00F87E93"/>
    <w:rsid w:val="00F902A1"/>
    <w:rsid w:val="00F91B4C"/>
    <w:rsid w:val="00F92F1C"/>
    <w:rsid w:val="00FA05AF"/>
    <w:rsid w:val="00FA37D3"/>
    <w:rsid w:val="00FA498E"/>
    <w:rsid w:val="00FA4D95"/>
    <w:rsid w:val="00FA76CB"/>
    <w:rsid w:val="00FA7DF8"/>
    <w:rsid w:val="00FB03A6"/>
    <w:rsid w:val="00FB044E"/>
    <w:rsid w:val="00FB18C7"/>
    <w:rsid w:val="00FB2D1F"/>
    <w:rsid w:val="00FB3A09"/>
    <w:rsid w:val="00FC2C5A"/>
    <w:rsid w:val="00FC32F8"/>
    <w:rsid w:val="00FC42DA"/>
    <w:rsid w:val="00FC52C6"/>
    <w:rsid w:val="00FC5A0B"/>
    <w:rsid w:val="00FD2023"/>
    <w:rsid w:val="00FD2324"/>
    <w:rsid w:val="00FE1D9D"/>
    <w:rsid w:val="00FE23AA"/>
    <w:rsid w:val="00FE3054"/>
    <w:rsid w:val="00FE3A15"/>
    <w:rsid w:val="00FE749F"/>
    <w:rsid w:val="00FF3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1DFD7"/>
  <w15:docId w15:val="{44F592F7-0FB4-406B-9D40-E91E8CEE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3FA9"/>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uiPriority w:val="99"/>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uiPriority w:val="99"/>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uiPriority w:val="99"/>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uiPriority w:val="99"/>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91633"/>
    <w:pPr>
      <w:spacing w:after="0"/>
      <w:jc w:val="center"/>
    </w:pPr>
    <w:rPr>
      <w:noProof/>
    </w:rPr>
  </w:style>
  <w:style w:type="character" w:customStyle="1" w:styleId="EndNoteBibliographyTitleChar">
    <w:name w:val="EndNote Bibliography Title Char"/>
    <w:basedOn w:val="DefaultParagraphFont"/>
    <w:link w:val="EndNoteBibliographyTitle"/>
    <w:rsid w:val="00891633"/>
    <w:rPr>
      <w:noProof/>
      <w:sz w:val="24"/>
      <w:szCs w:val="24"/>
    </w:rPr>
  </w:style>
  <w:style w:type="paragraph" w:customStyle="1" w:styleId="EndNoteBibliography">
    <w:name w:val="EndNote Bibliography"/>
    <w:basedOn w:val="Normal"/>
    <w:link w:val="EndNoteBibliographyChar"/>
    <w:rsid w:val="00891633"/>
    <w:rPr>
      <w:noProof/>
    </w:rPr>
  </w:style>
  <w:style w:type="character" w:customStyle="1" w:styleId="EndNoteBibliographyChar">
    <w:name w:val="EndNote Bibliography Char"/>
    <w:basedOn w:val="DefaultParagraphFont"/>
    <w:link w:val="EndNoteBibliography"/>
    <w:rsid w:val="00891633"/>
    <w:rPr>
      <w:noProof/>
      <w:sz w:val="24"/>
      <w:szCs w:val="24"/>
    </w:rPr>
  </w:style>
  <w:style w:type="character" w:customStyle="1" w:styleId="UnresolvedMention1">
    <w:name w:val="Unresolved Mention1"/>
    <w:basedOn w:val="DefaultParagraphFont"/>
    <w:uiPriority w:val="99"/>
    <w:semiHidden/>
    <w:unhideWhenUsed/>
    <w:rsid w:val="00891633"/>
    <w:rPr>
      <w:color w:val="605E5C"/>
      <w:shd w:val="clear" w:color="auto" w:fill="E1DFDD"/>
    </w:rPr>
  </w:style>
  <w:style w:type="character" w:customStyle="1" w:styleId="CommentTextChar">
    <w:name w:val="Comment Text Char"/>
    <w:basedOn w:val="DefaultParagraphFont"/>
    <w:link w:val="CommentText"/>
    <w:uiPriority w:val="99"/>
    <w:semiHidden/>
    <w:rsid w:val="00032D3B"/>
  </w:style>
  <w:style w:type="character" w:customStyle="1" w:styleId="Heading5Char">
    <w:name w:val="Heading 5 Char"/>
    <w:basedOn w:val="DefaultParagraphFont"/>
    <w:link w:val="Heading5"/>
    <w:rsid w:val="004B39CC"/>
    <w:rPr>
      <w:rFonts w:ascii="Times New Roman Bold" w:hAnsi="Times New Roman Bold"/>
      <w:b/>
      <w:bCs/>
      <w:iCs/>
      <w:sz w:val="24"/>
      <w:szCs w:val="26"/>
    </w:rPr>
  </w:style>
  <w:style w:type="paragraph" w:styleId="NoSpacing">
    <w:name w:val="No Spacing"/>
    <w:link w:val="NoSpacingChar"/>
    <w:uiPriority w:val="1"/>
    <w:qFormat/>
    <w:rsid w:val="00D84B10"/>
    <w:pPr>
      <w:jc w:val="both"/>
    </w:pPr>
    <w:rPr>
      <w:sz w:val="24"/>
      <w:szCs w:val="24"/>
    </w:rPr>
  </w:style>
  <w:style w:type="character" w:customStyle="1" w:styleId="NoSpacingChar">
    <w:name w:val="No Spacing Char"/>
    <w:basedOn w:val="DefaultParagraphFont"/>
    <w:link w:val="NoSpacing"/>
    <w:uiPriority w:val="1"/>
    <w:rsid w:val="00D84B10"/>
    <w:rPr>
      <w:sz w:val="24"/>
      <w:szCs w:val="24"/>
    </w:rPr>
  </w:style>
  <w:style w:type="paragraph" w:styleId="Revision">
    <w:name w:val="Revision"/>
    <w:hidden/>
    <w:uiPriority w:val="99"/>
    <w:semiHidden/>
    <w:rsid w:val="00927B1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643047871">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5320795">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6440246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60382208">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897281657">
      <w:bodyDiv w:val="1"/>
      <w:marLeft w:val="0"/>
      <w:marRight w:val="0"/>
      <w:marTop w:val="0"/>
      <w:marBottom w:val="0"/>
      <w:divBdr>
        <w:top w:val="none" w:sz="0" w:space="0" w:color="auto"/>
        <w:left w:val="none" w:sz="0" w:space="0" w:color="auto"/>
        <w:bottom w:val="none" w:sz="0" w:space="0" w:color="auto"/>
        <w:right w:val="none" w:sz="0" w:space="0" w:color="auto"/>
      </w:divBdr>
    </w:div>
    <w:div w:id="1959528278">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http://www.adfg.alaska.gov/sf/publications/" TargetMode="External"/><Relationship Id="rId26" Type="http://schemas.openxmlformats.org/officeDocument/2006/relationships/header" Target="header7.xml"/><Relationship Id="rId39" Type="http://schemas.openxmlformats.org/officeDocument/2006/relationships/footer" Target="footer12.xml"/><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header" Target="header9.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microsoft.com/office/2016/09/relationships/commentsIds" Target="commentsIds.xml"/><Relationship Id="rId33" Type="http://schemas.openxmlformats.org/officeDocument/2006/relationships/image" Target="media/image4.emf"/><Relationship Id="rId38"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eader" Target="header5.xml"/><Relationship Id="rId29" Type="http://schemas.openxmlformats.org/officeDocument/2006/relationships/footer" Target="footer9.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microsoft.com/office/2011/relationships/commentsExtended" Target="commentsExtended.xml"/><Relationship Id="rId32" Type="http://schemas.openxmlformats.org/officeDocument/2006/relationships/footer" Target="footer10.xml"/><Relationship Id="rId37" Type="http://schemas.openxmlformats.org/officeDocument/2006/relationships/image" Target="media/image6.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image" Target="media/image2.jpg"/><Relationship Id="rId36" Type="http://schemas.openxmlformats.org/officeDocument/2006/relationships/image" Target="media/image5.emf"/><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footer" Target="footer8.xml"/><Relationship Id="rId30" Type="http://schemas.openxmlformats.org/officeDocument/2006/relationships/image" Target="media/image3.emf"/><Relationship Id="rId35" Type="http://schemas.openxmlformats.org/officeDocument/2006/relationships/footer" Target="foot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5717A-207E-499C-B40A-BD08334EC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TotalTime>
  <Pages>28</Pages>
  <Words>6361</Words>
  <Characters>36258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42534</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Buzzee, Benjamin E (DFG)</cp:lastModifiedBy>
  <cp:revision>3</cp:revision>
  <cp:lastPrinted>2019-06-18T20:15:00Z</cp:lastPrinted>
  <dcterms:created xsi:type="dcterms:W3CDTF">2019-07-31T23:19:00Z</dcterms:created>
  <dcterms:modified xsi:type="dcterms:W3CDTF">2019-07-31T23:20:00Z</dcterms:modified>
</cp:coreProperties>
</file>